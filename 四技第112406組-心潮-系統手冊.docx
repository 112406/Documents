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CF753D3" w14:textId="77777777" w:rsidR="00282E48" w:rsidRPr="00265FD0" w:rsidRDefault="00282E48" w:rsidP="00282E48">
      <w:pPr>
        <w:jc w:val="distribute"/>
        <w:rPr>
          <w:sz w:val="72"/>
        </w:rPr>
      </w:pPr>
      <w:bookmarkStart w:id="0" w:name="_Hlk134316743"/>
      <w:bookmarkEnd w:id="0"/>
      <w:r w:rsidRPr="00265FD0">
        <w:rPr>
          <w:sz w:val="72"/>
        </w:rPr>
        <w:t>國立臺北商業大學</w:t>
      </w:r>
    </w:p>
    <w:p w14:paraId="3757CC00" w14:textId="77777777" w:rsidR="00282E48" w:rsidRPr="00265FD0" w:rsidRDefault="00282E48" w:rsidP="00282E48">
      <w:pPr>
        <w:jc w:val="center"/>
        <w:rPr>
          <w:sz w:val="56"/>
        </w:rPr>
      </w:pPr>
      <w:r w:rsidRPr="00265FD0">
        <w:rPr>
          <w:sz w:val="56"/>
        </w:rPr>
        <w:t>資</w:t>
      </w:r>
      <w:r w:rsidRPr="00265FD0">
        <w:rPr>
          <w:sz w:val="56"/>
        </w:rPr>
        <w:t xml:space="preserve"> </w:t>
      </w:r>
      <w:r w:rsidRPr="00265FD0">
        <w:rPr>
          <w:sz w:val="56"/>
        </w:rPr>
        <w:t>訊</w:t>
      </w:r>
      <w:r w:rsidRPr="00265FD0">
        <w:rPr>
          <w:sz w:val="56"/>
        </w:rPr>
        <w:t xml:space="preserve"> </w:t>
      </w:r>
      <w:r w:rsidRPr="00265FD0">
        <w:rPr>
          <w:sz w:val="56"/>
        </w:rPr>
        <w:t>管</w:t>
      </w:r>
      <w:r w:rsidRPr="00265FD0">
        <w:rPr>
          <w:sz w:val="56"/>
        </w:rPr>
        <w:t xml:space="preserve"> </w:t>
      </w:r>
      <w:r w:rsidRPr="00265FD0">
        <w:rPr>
          <w:sz w:val="56"/>
        </w:rPr>
        <w:t>理</w:t>
      </w:r>
      <w:r w:rsidRPr="00265FD0">
        <w:rPr>
          <w:sz w:val="56"/>
        </w:rPr>
        <w:t xml:space="preserve"> </w:t>
      </w:r>
      <w:r w:rsidRPr="00265FD0">
        <w:rPr>
          <w:sz w:val="56"/>
        </w:rPr>
        <w:t>系</w:t>
      </w:r>
      <w:r w:rsidRPr="00265FD0">
        <w:rPr>
          <w:sz w:val="56"/>
        </w:rPr>
        <w:t xml:space="preserve"> </w:t>
      </w:r>
    </w:p>
    <w:p w14:paraId="3E39E9B3" w14:textId="7A8F1206" w:rsidR="00282E48" w:rsidRPr="00265FD0" w:rsidRDefault="00282E48" w:rsidP="00282E48">
      <w:pPr>
        <w:ind w:left="1021" w:right="1021"/>
        <w:jc w:val="distribute"/>
        <w:rPr>
          <w:sz w:val="48"/>
        </w:rPr>
      </w:pPr>
      <w:r w:rsidRPr="00265FD0">
        <w:rPr>
          <w:sz w:val="48"/>
        </w:rPr>
        <w:t>11</w:t>
      </w:r>
      <w:r w:rsidR="000C0897" w:rsidRPr="00265FD0">
        <w:rPr>
          <w:rFonts w:hint="eastAsia"/>
          <w:sz w:val="48"/>
        </w:rPr>
        <w:t>2</w:t>
      </w:r>
      <w:r w:rsidRPr="00265FD0">
        <w:rPr>
          <w:sz w:val="48"/>
        </w:rPr>
        <w:t>’</w:t>
      </w:r>
      <w:r w:rsidRPr="00265FD0">
        <w:rPr>
          <w:sz w:val="48"/>
        </w:rPr>
        <w:t>資訊系統專案設計</w:t>
      </w:r>
    </w:p>
    <w:p w14:paraId="4EC75FBA" w14:textId="77777777" w:rsidR="00282E48" w:rsidRPr="00265FD0" w:rsidRDefault="00282E48" w:rsidP="00282E48">
      <w:pPr>
        <w:spacing w:line="360" w:lineRule="auto"/>
        <w:jc w:val="center"/>
        <w:rPr>
          <w:b/>
          <w:bCs/>
          <w:sz w:val="72"/>
        </w:rPr>
      </w:pPr>
      <w:r w:rsidRPr="00265FD0">
        <w:rPr>
          <w:b/>
          <w:bCs/>
          <w:sz w:val="72"/>
        </w:rPr>
        <w:t>系統手冊</w:t>
      </w:r>
    </w:p>
    <w:p w14:paraId="51B04B65" w14:textId="2A9058ED" w:rsidR="00282E48" w:rsidRPr="00265FD0" w:rsidRDefault="008028EB" w:rsidP="00256F4B">
      <w:pPr>
        <w:jc w:val="center"/>
        <w:rPr>
          <w:lang w:eastAsia="ko-KR"/>
          <w14:shadow w14:blurRad="50800" w14:dist="38100" w14:dir="2700000" w14:sx="100000" w14:sy="100000" w14:kx="0" w14:ky="0" w14:algn="tl">
            <w14:srgbClr w14:val="000000">
              <w14:alpha w14:val="60000"/>
            </w14:srgbClr>
          </w14:shadow>
        </w:rPr>
      </w:pPr>
      <w:r w:rsidRPr="00265FD0">
        <w:rPr>
          <w:noProof/>
        </w:rPr>
        <w:drawing>
          <wp:inline distT="0" distB="0" distL="0" distR="0" wp14:anchorId="3E622867" wp14:editId="3AB7E03A">
            <wp:extent cx="1684020" cy="1684020"/>
            <wp:effectExtent l="0" t="0" r="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684020" cy="1684020"/>
                    </a:xfrm>
                    <a:prstGeom prst="rect">
                      <a:avLst/>
                    </a:prstGeom>
                    <a:noFill/>
                    <a:ln>
                      <a:noFill/>
                    </a:ln>
                  </pic:spPr>
                </pic:pic>
              </a:graphicData>
            </a:graphic>
          </wp:inline>
        </w:drawing>
      </w:r>
    </w:p>
    <w:p w14:paraId="73493FF3" w14:textId="5BEFC15A" w:rsidR="00282E48" w:rsidRPr="00265FD0" w:rsidRDefault="00282E48" w:rsidP="00282E48">
      <w:pPr>
        <w:snapToGrid w:val="0"/>
        <w:spacing w:line="360" w:lineRule="auto"/>
        <w:ind w:left="357"/>
        <w:jc w:val="both"/>
        <w:rPr>
          <w:b/>
          <w:bCs/>
          <w:sz w:val="40"/>
        </w:rPr>
      </w:pPr>
      <w:r w:rsidRPr="00265FD0">
        <w:rPr>
          <w:b/>
          <w:bCs/>
          <w:sz w:val="40"/>
        </w:rPr>
        <w:t>組</w:t>
      </w:r>
      <w:r w:rsidRPr="00265FD0">
        <w:rPr>
          <w:b/>
          <w:bCs/>
          <w:sz w:val="40"/>
        </w:rPr>
        <w:t xml:space="preserve">    </w:t>
      </w:r>
      <w:r w:rsidRPr="00265FD0">
        <w:rPr>
          <w:b/>
          <w:bCs/>
          <w:sz w:val="40"/>
        </w:rPr>
        <w:t>別：第</w:t>
      </w:r>
      <w:r w:rsidRPr="00265FD0">
        <w:rPr>
          <w:b/>
          <w:bCs/>
          <w:sz w:val="40"/>
        </w:rPr>
        <w:t>112406</w:t>
      </w:r>
      <w:r w:rsidRPr="00265FD0">
        <w:rPr>
          <w:b/>
          <w:bCs/>
          <w:sz w:val="40"/>
        </w:rPr>
        <w:t>組</w:t>
      </w:r>
    </w:p>
    <w:p w14:paraId="5C273A72" w14:textId="5CFD4DEE" w:rsidR="00282E48" w:rsidRPr="00265FD0" w:rsidRDefault="00282E48" w:rsidP="00282E48">
      <w:pPr>
        <w:snapToGrid w:val="0"/>
        <w:spacing w:line="360" w:lineRule="auto"/>
        <w:ind w:left="360"/>
        <w:jc w:val="both"/>
        <w:rPr>
          <w:b/>
          <w:bCs/>
          <w:sz w:val="40"/>
        </w:rPr>
      </w:pPr>
      <w:r w:rsidRPr="00265FD0">
        <w:rPr>
          <w:b/>
          <w:bCs/>
          <w:sz w:val="40"/>
        </w:rPr>
        <w:t>題</w:t>
      </w:r>
      <w:r w:rsidRPr="00265FD0">
        <w:rPr>
          <w:b/>
          <w:bCs/>
          <w:sz w:val="40"/>
        </w:rPr>
        <w:t xml:space="preserve">    </w:t>
      </w:r>
      <w:r w:rsidRPr="00265FD0">
        <w:rPr>
          <w:b/>
          <w:bCs/>
          <w:sz w:val="40"/>
        </w:rPr>
        <w:t>目：</w:t>
      </w:r>
      <w:r w:rsidR="000A0877" w:rsidRPr="00265FD0">
        <w:rPr>
          <w:rFonts w:hint="eastAsia"/>
          <w:b/>
          <w:bCs/>
          <w:sz w:val="40"/>
        </w:rPr>
        <w:t>心潮</w:t>
      </w:r>
    </w:p>
    <w:p w14:paraId="67FA1A47" w14:textId="77777777" w:rsidR="00282E48" w:rsidRPr="00265FD0" w:rsidRDefault="00282E48" w:rsidP="00282E48">
      <w:pPr>
        <w:snapToGrid w:val="0"/>
        <w:spacing w:line="360" w:lineRule="auto"/>
        <w:ind w:left="360"/>
        <w:jc w:val="both"/>
        <w:rPr>
          <w:b/>
          <w:bCs/>
          <w:sz w:val="40"/>
        </w:rPr>
      </w:pPr>
      <w:r w:rsidRPr="00265FD0">
        <w:rPr>
          <w:b/>
          <w:bCs/>
          <w:sz w:val="40"/>
        </w:rPr>
        <w:t>指導老師：唐日新</w:t>
      </w:r>
      <w:r w:rsidRPr="00265FD0">
        <w:rPr>
          <w:b/>
          <w:bCs/>
          <w:sz w:val="40"/>
        </w:rPr>
        <w:t xml:space="preserve"> </w:t>
      </w:r>
      <w:r w:rsidRPr="00265FD0">
        <w:rPr>
          <w:b/>
          <w:bCs/>
          <w:sz w:val="40"/>
        </w:rPr>
        <w:t>副教授</w:t>
      </w:r>
    </w:p>
    <w:p w14:paraId="00CF0118" w14:textId="31570B27" w:rsidR="00282E48" w:rsidRPr="00265FD0" w:rsidRDefault="00282E48" w:rsidP="00282E48">
      <w:pPr>
        <w:snapToGrid w:val="0"/>
        <w:spacing w:line="360" w:lineRule="auto"/>
        <w:ind w:left="360"/>
        <w:jc w:val="both"/>
        <w:rPr>
          <w:b/>
          <w:bCs/>
          <w:sz w:val="40"/>
        </w:rPr>
      </w:pPr>
      <w:r w:rsidRPr="00265FD0">
        <w:rPr>
          <w:b/>
          <w:bCs/>
          <w:sz w:val="40"/>
        </w:rPr>
        <w:t>組</w:t>
      </w:r>
      <w:r w:rsidRPr="00265FD0">
        <w:rPr>
          <w:b/>
          <w:bCs/>
          <w:sz w:val="40"/>
        </w:rPr>
        <w:t xml:space="preserve">    </w:t>
      </w:r>
      <w:r w:rsidRPr="00265FD0">
        <w:rPr>
          <w:b/>
          <w:bCs/>
          <w:sz w:val="40"/>
        </w:rPr>
        <w:t>長：</w:t>
      </w:r>
      <w:r w:rsidRPr="00265FD0">
        <w:rPr>
          <w:b/>
          <w:bCs/>
          <w:sz w:val="40"/>
        </w:rPr>
        <w:t xml:space="preserve">10946021 </w:t>
      </w:r>
      <w:r w:rsidRPr="00265FD0">
        <w:rPr>
          <w:b/>
          <w:bCs/>
          <w:sz w:val="40"/>
        </w:rPr>
        <w:t>莊翊廷</w:t>
      </w:r>
    </w:p>
    <w:p w14:paraId="2069AD65" w14:textId="1ABC26B0" w:rsidR="00282E48" w:rsidRPr="00265FD0" w:rsidRDefault="00282E48" w:rsidP="00282E48">
      <w:pPr>
        <w:snapToGrid w:val="0"/>
        <w:spacing w:line="360" w:lineRule="auto"/>
        <w:ind w:left="360"/>
        <w:rPr>
          <w:b/>
          <w:bCs/>
          <w:sz w:val="40"/>
        </w:rPr>
      </w:pPr>
      <w:r w:rsidRPr="00265FD0">
        <w:rPr>
          <w:b/>
          <w:bCs/>
          <w:sz w:val="40"/>
        </w:rPr>
        <w:t>組</w:t>
      </w:r>
      <w:r w:rsidRPr="00265FD0">
        <w:rPr>
          <w:b/>
          <w:bCs/>
          <w:sz w:val="40"/>
        </w:rPr>
        <w:t xml:space="preserve">    </w:t>
      </w:r>
      <w:r w:rsidRPr="00265FD0">
        <w:rPr>
          <w:b/>
          <w:bCs/>
          <w:sz w:val="40"/>
        </w:rPr>
        <w:t>員：</w:t>
      </w:r>
      <w:r w:rsidRPr="00265FD0">
        <w:rPr>
          <w:b/>
          <w:bCs/>
          <w:sz w:val="40"/>
        </w:rPr>
        <w:t>109460</w:t>
      </w:r>
      <w:r w:rsidR="005D1776" w:rsidRPr="00265FD0">
        <w:rPr>
          <w:b/>
          <w:bCs/>
          <w:sz w:val="40"/>
        </w:rPr>
        <w:t>07</w:t>
      </w:r>
      <w:r w:rsidRPr="00265FD0">
        <w:rPr>
          <w:b/>
          <w:bCs/>
          <w:sz w:val="40"/>
        </w:rPr>
        <w:t xml:space="preserve"> </w:t>
      </w:r>
      <w:r w:rsidR="005D1776" w:rsidRPr="00265FD0">
        <w:rPr>
          <w:b/>
          <w:bCs/>
          <w:sz w:val="40"/>
        </w:rPr>
        <w:t>陳奕喆</w:t>
      </w:r>
      <w:r w:rsidRPr="00265FD0">
        <w:rPr>
          <w:b/>
          <w:bCs/>
          <w:sz w:val="40"/>
        </w:rPr>
        <w:tab/>
        <w:t>1094602</w:t>
      </w:r>
      <w:r w:rsidR="005D1776" w:rsidRPr="00265FD0">
        <w:rPr>
          <w:b/>
          <w:bCs/>
          <w:sz w:val="40"/>
        </w:rPr>
        <w:t>2</w:t>
      </w:r>
      <w:r w:rsidRPr="00265FD0">
        <w:rPr>
          <w:b/>
          <w:bCs/>
          <w:sz w:val="40"/>
        </w:rPr>
        <w:t xml:space="preserve"> </w:t>
      </w:r>
      <w:r w:rsidR="005D1776" w:rsidRPr="00265FD0">
        <w:rPr>
          <w:b/>
          <w:bCs/>
          <w:sz w:val="40"/>
        </w:rPr>
        <w:t>李宗穎</w:t>
      </w:r>
    </w:p>
    <w:p w14:paraId="112DAD99" w14:textId="1FE994E1" w:rsidR="00282E48" w:rsidRPr="00265FD0" w:rsidRDefault="00282E48" w:rsidP="00282E48">
      <w:pPr>
        <w:snapToGrid w:val="0"/>
        <w:spacing w:line="360" w:lineRule="auto"/>
        <w:ind w:left="1920"/>
        <w:rPr>
          <w:b/>
          <w:bCs/>
          <w:sz w:val="40"/>
        </w:rPr>
      </w:pPr>
      <w:r w:rsidRPr="00265FD0">
        <w:rPr>
          <w:b/>
          <w:bCs/>
          <w:sz w:val="40"/>
        </w:rPr>
        <w:t xml:space="preserve">  109460</w:t>
      </w:r>
      <w:r w:rsidR="005D1776" w:rsidRPr="00265FD0">
        <w:rPr>
          <w:b/>
          <w:bCs/>
          <w:sz w:val="40"/>
        </w:rPr>
        <w:t xml:space="preserve">26 </w:t>
      </w:r>
      <w:r w:rsidR="005D1776" w:rsidRPr="00265FD0">
        <w:rPr>
          <w:b/>
          <w:bCs/>
          <w:sz w:val="40"/>
        </w:rPr>
        <w:t>林杰叡</w:t>
      </w:r>
      <w:r w:rsidR="005D1776" w:rsidRPr="00265FD0">
        <w:rPr>
          <w:b/>
          <w:bCs/>
          <w:sz w:val="40"/>
        </w:rPr>
        <w:tab/>
        <w:t xml:space="preserve">10946041 </w:t>
      </w:r>
      <w:r w:rsidR="005D1776" w:rsidRPr="00265FD0">
        <w:rPr>
          <w:b/>
          <w:bCs/>
          <w:sz w:val="40"/>
        </w:rPr>
        <w:t>王清翔</w:t>
      </w:r>
    </w:p>
    <w:p w14:paraId="20698483" w14:textId="77777777" w:rsidR="00282E48" w:rsidRPr="00265FD0" w:rsidRDefault="00282E48" w:rsidP="00282E48">
      <w:pPr>
        <w:spacing w:before="240"/>
        <w:jc w:val="center"/>
        <w:rPr>
          <w:sz w:val="72"/>
          <w14:shadow w14:blurRad="50800" w14:dist="38100" w14:dir="2700000" w14:sx="100000" w14:sy="100000" w14:kx="0" w14:ky="0" w14:algn="tl">
            <w14:srgbClr w14:val="000000">
              <w14:alpha w14:val="60000"/>
            </w14:srgbClr>
          </w14:shadow>
        </w:rPr>
      </w:pPr>
      <w:r w:rsidRPr="00265FD0">
        <w:rPr>
          <w:sz w:val="72"/>
          <w14:shadow w14:blurRad="50800" w14:dist="38100" w14:dir="2700000" w14:sx="100000" w14:sy="100000" w14:kx="0" w14:ky="0" w14:algn="tl">
            <w14:srgbClr w14:val="000000">
              <w14:alpha w14:val="60000"/>
            </w14:srgbClr>
          </w14:shadow>
        </w:rPr>
        <w:t xml:space="preserve"> </w:t>
      </w:r>
    </w:p>
    <w:p w14:paraId="1F8F4F70" w14:textId="33BD32DF" w:rsidR="00282E48" w:rsidRPr="00265FD0" w:rsidRDefault="00282E48" w:rsidP="005A2CF3">
      <w:pPr>
        <w:tabs>
          <w:tab w:val="left" w:pos="2520"/>
        </w:tabs>
        <w:snapToGrid w:val="0"/>
        <w:ind w:left="357"/>
        <w:jc w:val="distribute"/>
        <w:rPr>
          <w:b/>
          <w:bCs/>
          <w:sz w:val="36"/>
        </w:rPr>
      </w:pPr>
      <w:r w:rsidRPr="00265FD0">
        <w:rPr>
          <w:b/>
          <w:bCs/>
          <w:sz w:val="36"/>
          <w:szCs w:val="36"/>
        </w:rPr>
        <w:t>中華民國</w:t>
      </w:r>
      <w:r w:rsidRPr="00265FD0">
        <w:rPr>
          <w:b/>
          <w:bCs/>
          <w:sz w:val="36"/>
          <w:szCs w:val="36"/>
        </w:rPr>
        <w:t>112</w:t>
      </w:r>
      <w:r w:rsidRPr="00265FD0">
        <w:rPr>
          <w:b/>
          <w:bCs/>
          <w:sz w:val="36"/>
          <w:szCs w:val="36"/>
        </w:rPr>
        <w:t>年</w:t>
      </w:r>
      <w:r w:rsidR="00DB34BB" w:rsidRPr="00265FD0">
        <w:rPr>
          <w:rFonts w:hint="eastAsia"/>
          <w:b/>
          <w:bCs/>
          <w:sz w:val="36"/>
          <w:szCs w:val="36"/>
        </w:rPr>
        <w:t>1</w:t>
      </w:r>
      <w:r w:rsidR="00DB34BB" w:rsidRPr="00265FD0">
        <w:rPr>
          <w:b/>
          <w:bCs/>
          <w:sz w:val="36"/>
          <w:szCs w:val="36"/>
        </w:rPr>
        <w:t>1</w:t>
      </w:r>
      <w:r w:rsidRPr="00265FD0">
        <w:rPr>
          <w:b/>
          <w:bCs/>
          <w:sz w:val="36"/>
          <w:szCs w:val="36"/>
        </w:rPr>
        <w:t>月</w:t>
      </w:r>
      <w:r w:rsidR="00DB34BB" w:rsidRPr="00265FD0">
        <w:rPr>
          <w:b/>
          <w:bCs/>
          <w:sz w:val="36"/>
          <w:szCs w:val="36"/>
        </w:rPr>
        <w:t>22</w:t>
      </w:r>
      <w:r w:rsidRPr="00265FD0">
        <w:rPr>
          <w:b/>
          <w:bCs/>
          <w:sz w:val="36"/>
          <w:szCs w:val="36"/>
        </w:rPr>
        <w:t>日</w:t>
      </w:r>
      <w:r w:rsidRPr="00265FD0">
        <w:br w:type="page"/>
      </w:r>
    </w:p>
    <w:p w14:paraId="57E72BF1" w14:textId="77777777" w:rsidR="00282E48" w:rsidRPr="00265FD0" w:rsidRDefault="00282E48" w:rsidP="00282E48">
      <w:pPr>
        <w:pStyle w:val="a3"/>
        <w:jc w:val="left"/>
        <w:sectPr w:rsidR="00282E48" w:rsidRPr="00265FD0" w:rsidSect="004C5DF7">
          <w:footerReference w:type="even" r:id="rId9"/>
          <w:pgSz w:w="11906" w:h="16838"/>
          <w:pgMar w:top="851" w:right="851" w:bottom="851" w:left="851" w:header="567" w:footer="567" w:gutter="0"/>
          <w:pgNumType w:start="1"/>
          <w:cols w:space="425"/>
          <w:vAlign w:val="both"/>
          <w:docGrid w:type="lines" w:linePitch="381"/>
        </w:sectPr>
      </w:pPr>
    </w:p>
    <w:p w14:paraId="5A8D957D" w14:textId="77777777" w:rsidR="00282E48" w:rsidRPr="00265FD0" w:rsidRDefault="00282E48" w:rsidP="00282E48">
      <w:pPr>
        <w:pStyle w:val="a3"/>
      </w:pPr>
      <w:r w:rsidRPr="00265FD0">
        <w:lastRenderedPageBreak/>
        <w:t>目錄</w:t>
      </w:r>
    </w:p>
    <w:p w14:paraId="1304AFE0" w14:textId="71BA0F83" w:rsidR="006812BE" w:rsidRPr="00265FD0" w:rsidRDefault="00E06351">
      <w:pPr>
        <w:pStyle w:val="11"/>
        <w:rPr>
          <w:rFonts w:cstheme="minorBidi"/>
          <w:b w:val="0"/>
          <w:noProof/>
          <w:sz w:val="24"/>
          <w:szCs w:val="22"/>
        </w:rPr>
      </w:pPr>
      <w:r w:rsidRPr="00265FD0">
        <w:rPr>
          <w:b w:val="0"/>
        </w:rPr>
        <w:fldChar w:fldCharType="begin"/>
      </w:r>
      <w:r w:rsidRPr="00265FD0">
        <w:rPr>
          <w:b w:val="0"/>
        </w:rPr>
        <w:instrText xml:space="preserve"> TOC \o "1-3" \h \z \u </w:instrText>
      </w:r>
      <w:r w:rsidRPr="00265FD0">
        <w:rPr>
          <w:b w:val="0"/>
        </w:rPr>
        <w:fldChar w:fldCharType="separate"/>
      </w:r>
      <w:hyperlink w:anchor="_Toc149829306" w:history="1">
        <w:r w:rsidR="006812BE" w:rsidRPr="00265FD0">
          <w:rPr>
            <w:rStyle w:val="a7"/>
            <w:rFonts w:hint="eastAsia"/>
            <w:noProof/>
          </w:rPr>
          <w:t>第一章</w:t>
        </w:r>
        <w:r w:rsidR="006812BE" w:rsidRPr="00265FD0">
          <w:rPr>
            <w:rStyle w:val="a7"/>
            <w:rFonts w:hint="eastAsia"/>
            <w:noProof/>
          </w:rPr>
          <w:t xml:space="preserve"> </w:t>
        </w:r>
        <w:r w:rsidR="006812BE" w:rsidRPr="00265FD0">
          <w:rPr>
            <w:rStyle w:val="a7"/>
            <w:rFonts w:hint="eastAsia"/>
            <w:noProof/>
          </w:rPr>
          <w:t>前言</w:t>
        </w:r>
        <w:r w:rsidR="006812BE" w:rsidRPr="00265FD0">
          <w:rPr>
            <w:noProof/>
            <w:webHidden/>
          </w:rPr>
          <w:tab/>
        </w:r>
        <w:r w:rsidR="006812BE" w:rsidRPr="00265FD0">
          <w:rPr>
            <w:noProof/>
            <w:webHidden/>
          </w:rPr>
          <w:fldChar w:fldCharType="begin"/>
        </w:r>
        <w:r w:rsidR="006812BE" w:rsidRPr="00265FD0">
          <w:rPr>
            <w:noProof/>
            <w:webHidden/>
          </w:rPr>
          <w:instrText xml:space="preserve"> PAGEREF _Toc149829306 \h </w:instrText>
        </w:r>
        <w:r w:rsidR="006812BE" w:rsidRPr="00265FD0">
          <w:rPr>
            <w:noProof/>
            <w:webHidden/>
          </w:rPr>
        </w:r>
        <w:r w:rsidR="006812BE" w:rsidRPr="00265FD0">
          <w:rPr>
            <w:noProof/>
            <w:webHidden/>
          </w:rPr>
          <w:fldChar w:fldCharType="separate"/>
        </w:r>
        <w:r w:rsidR="00F239B7">
          <w:rPr>
            <w:noProof/>
            <w:webHidden/>
          </w:rPr>
          <w:t>6</w:t>
        </w:r>
        <w:r w:rsidR="006812BE" w:rsidRPr="00265FD0">
          <w:rPr>
            <w:noProof/>
            <w:webHidden/>
          </w:rPr>
          <w:fldChar w:fldCharType="end"/>
        </w:r>
      </w:hyperlink>
    </w:p>
    <w:p w14:paraId="35DBD4EE" w14:textId="40B20BBA" w:rsidR="006812BE" w:rsidRPr="00265FD0" w:rsidRDefault="00F239B7">
      <w:pPr>
        <w:pStyle w:val="21"/>
        <w:tabs>
          <w:tab w:val="right" w:leader="dot" w:pos="10194"/>
        </w:tabs>
        <w:ind w:left="560"/>
        <w:rPr>
          <w:rFonts w:cstheme="minorBidi"/>
          <w:noProof/>
          <w:sz w:val="24"/>
          <w:szCs w:val="22"/>
        </w:rPr>
      </w:pPr>
      <w:hyperlink w:anchor="_Toc149829307" w:history="1">
        <w:r w:rsidR="006812BE" w:rsidRPr="00265FD0">
          <w:rPr>
            <w:rStyle w:val="a7"/>
            <w:noProof/>
            <w:lang w:val="en-MY"/>
            <w14:scene3d>
              <w14:camera w14:prst="orthographicFront"/>
              <w14:lightRig w14:rig="threePt" w14:dir="t">
                <w14:rot w14:lat="0" w14:lon="0" w14:rev="0"/>
              </w14:lightRig>
            </w14:scene3d>
          </w:rPr>
          <w:t>1-1</w:t>
        </w:r>
        <w:r w:rsidR="006812BE" w:rsidRPr="00265FD0">
          <w:rPr>
            <w:rStyle w:val="a7"/>
            <w:rFonts w:hint="eastAsia"/>
            <w:noProof/>
          </w:rPr>
          <w:t xml:space="preserve"> </w:t>
        </w:r>
        <w:r w:rsidR="006812BE" w:rsidRPr="00265FD0">
          <w:rPr>
            <w:rStyle w:val="a7"/>
            <w:rFonts w:hint="eastAsia"/>
            <w:noProof/>
          </w:rPr>
          <w:t>背景介紹</w:t>
        </w:r>
        <w:r w:rsidR="006812BE" w:rsidRPr="00265FD0">
          <w:rPr>
            <w:noProof/>
            <w:webHidden/>
          </w:rPr>
          <w:tab/>
        </w:r>
        <w:r w:rsidR="006812BE" w:rsidRPr="00265FD0">
          <w:rPr>
            <w:noProof/>
            <w:webHidden/>
          </w:rPr>
          <w:fldChar w:fldCharType="begin"/>
        </w:r>
        <w:r w:rsidR="006812BE" w:rsidRPr="00265FD0">
          <w:rPr>
            <w:noProof/>
            <w:webHidden/>
          </w:rPr>
          <w:instrText xml:space="preserve"> PAGEREF _Toc149829307 \h </w:instrText>
        </w:r>
        <w:r w:rsidR="006812BE" w:rsidRPr="00265FD0">
          <w:rPr>
            <w:noProof/>
            <w:webHidden/>
          </w:rPr>
        </w:r>
        <w:r w:rsidR="006812BE" w:rsidRPr="00265FD0">
          <w:rPr>
            <w:noProof/>
            <w:webHidden/>
          </w:rPr>
          <w:fldChar w:fldCharType="separate"/>
        </w:r>
        <w:r>
          <w:rPr>
            <w:noProof/>
            <w:webHidden/>
          </w:rPr>
          <w:t>6</w:t>
        </w:r>
        <w:r w:rsidR="006812BE" w:rsidRPr="00265FD0">
          <w:rPr>
            <w:noProof/>
            <w:webHidden/>
          </w:rPr>
          <w:fldChar w:fldCharType="end"/>
        </w:r>
      </w:hyperlink>
    </w:p>
    <w:p w14:paraId="4D847CE9" w14:textId="7977EC98" w:rsidR="006812BE" w:rsidRPr="00265FD0" w:rsidRDefault="00F239B7">
      <w:pPr>
        <w:pStyle w:val="21"/>
        <w:tabs>
          <w:tab w:val="right" w:leader="dot" w:pos="10194"/>
        </w:tabs>
        <w:ind w:left="560"/>
        <w:rPr>
          <w:rFonts w:cstheme="minorBidi"/>
          <w:noProof/>
          <w:sz w:val="24"/>
          <w:szCs w:val="22"/>
        </w:rPr>
      </w:pPr>
      <w:hyperlink w:anchor="_Toc149829308" w:history="1">
        <w:r w:rsidR="006812BE" w:rsidRPr="00265FD0">
          <w:rPr>
            <w:rStyle w:val="a7"/>
            <w:noProof/>
            <w:lang w:val="en-MY" w:eastAsia="zh-CN"/>
            <w14:scene3d>
              <w14:camera w14:prst="orthographicFront"/>
              <w14:lightRig w14:rig="threePt" w14:dir="t">
                <w14:rot w14:lat="0" w14:lon="0" w14:rev="0"/>
              </w14:lightRig>
            </w14:scene3d>
          </w:rPr>
          <w:t>1-2</w:t>
        </w:r>
        <w:r w:rsidR="006812BE" w:rsidRPr="00265FD0">
          <w:rPr>
            <w:rStyle w:val="a7"/>
            <w:rFonts w:hint="eastAsia"/>
            <w:noProof/>
            <w:shd w:val="clear" w:color="auto" w:fill="FFFFFF"/>
            <w:lang w:eastAsia="zh-CN"/>
          </w:rPr>
          <w:t xml:space="preserve"> </w:t>
        </w:r>
        <w:r w:rsidR="006812BE" w:rsidRPr="00265FD0">
          <w:rPr>
            <w:rStyle w:val="a7"/>
            <w:rFonts w:hint="eastAsia"/>
            <w:noProof/>
            <w:shd w:val="clear" w:color="auto" w:fill="FFFFFF"/>
            <w:lang w:eastAsia="zh-CN"/>
          </w:rPr>
          <w:t>動機</w:t>
        </w:r>
        <w:r w:rsidR="006812BE" w:rsidRPr="00265FD0">
          <w:rPr>
            <w:noProof/>
            <w:webHidden/>
          </w:rPr>
          <w:tab/>
        </w:r>
        <w:r w:rsidR="006812BE" w:rsidRPr="00265FD0">
          <w:rPr>
            <w:noProof/>
            <w:webHidden/>
          </w:rPr>
          <w:fldChar w:fldCharType="begin"/>
        </w:r>
        <w:r w:rsidR="006812BE" w:rsidRPr="00265FD0">
          <w:rPr>
            <w:noProof/>
            <w:webHidden/>
          </w:rPr>
          <w:instrText xml:space="preserve"> PAGEREF _Toc149829308 \h </w:instrText>
        </w:r>
        <w:r w:rsidR="006812BE" w:rsidRPr="00265FD0">
          <w:rPr>
            <w:noProof/>
            <w:webHidden/>
          </w:rPr>
        </w:r>
        <w:r w:rsidR="006812BE" w:rsidRPr="00265FD0">
          <w:rPr>
            <w:noProof/>
            <w:webHidden/>
          </w:rPr>
          <w:fldChar w:fldCharType="separate"/>
        </w:r>
        <w:r>
          <w:rPr>
            <w:noProof/>
            <w:webHidden/>
          </w:rPr>
          <w:t>7</w:t>
        </w:r>
        <w:r w:rsidR="006812BE" w:rsidRPr="00265FD0">
          <w:rPr>
            <w:noProof/>
            <w:webHidden/>
          </w:rPr>
          <w:fldChar w:fldCharType="end"/>
        </w:r>
      </w:hyperlink>
    </w:p>
    <w:p w14:paraId="6EB8D74D" w14:textId="4346F531" w:rsidR="006812BE" w:rsidRPr="00265FD0" w:rsidRDefault="00F239B7">
      <w:pPr>
        <w:pStyle w:val="21"/>
        <w:tabs>
          <w:tab w:val="right" w:leader="dot" w:pos="10194"/>
        </w:tabs>
        <w:ind w:left="560"/>
        <w:rPr>
          <w:rFonts w:cstheme="minorBidi"/>
          <w:noProof/>
          <w:sz w:val="24"/>
          <w:szCs w:val="22"/>
        </w:rPr>
      </w:pPr>
      <w:hyperlink w:anchor="_Toc149829309" w:history="1">
        <w:r w:rsidR="006812BE" w:rsidRPr="00265FD0">
          <w:rPr>
            <w:rStyle w:val="a7"/>
            <w:noProof/>
            <w:lang w:val="en-MY"/>
            <w14:scene3d>
              <w14:camera w14:prst="orthographicFront"/>
              <w14:lightRig w14:rig="threePt" w14:dir="t">
                <w14:rot w14:lat="0" w14:lon="0" w14:rev="0"/>
              </w14:lightRig>
            </w14:scene3d>
          </w:rPr>
          <w:t>1-3</w:t>
        </w:r>
        <w:r w:rsidR="006812BE" w:rsidRPr="00265FD0">
          <w:rPr>
            <w:rStyle w:val="a7"/>
            <w:rFonts w:hint="eastAsia"/>
            <w:noProof/>
          </w:rPr>
          <w:t xml:space="preserve"> </w:t>
        </w:r>
        <w:r w:rsidR="006812BE" w:rsidRPr="00265FD0">
          <w:rPr>
            <w:rStyle w:val="a7"/>
            <w:rFonts w:hint="eastAsia"/>
            <w:noProof/>
          </w:rPr>
          <w:t>系統目的與目標</w:t>
        </w:r>
        <w:r w:rsidR="006812BE" w:rsidRPr="00265FD0">
          <w:rPr>
            <w:noProof/>
            <w:webHidden/>
          </w:rPr>
          <w:tab/>
        </w:r>
        <w:r w:rsidR="006812BE" w:rsidRPr="00265FD0">
          <w:rPr>
            <w:noProof/>
            <w:webHidden/>
          </w:rPr>
          <w:fldChar w:fldCharType="begin"/>
        </w:r>
        <w:r w:rsidR="006812BE" w:rsidRPr="00265FD0">
          <w:rPr>
            <w:noProof/>
            <w:webHidden/>
          </w:rPr>
          <w:instrText xml:space="preserve"> PAGEREF _Toc149829309 \h </w:instrText>
        </w:r>
        <w:r w:rsidR="006812BE" w:rsidRPr="00265FD0">
          <w:rPr>
            <w:noProof/>
            <w:webHidden/>
          </w:rPr>
        </w:r>
        <w:r w:rsidR="006812BE" w:rsidRPr="00265FD0">
          <w:rPr>
            <w:noProof/>
            <w:webHidden/>
          </w:rPr>
          <w:fldChar w:fldCharType="separate"/>
        </w:r>
        <w:r>
          <w:rPr>
            <w:noProof/>
            <w:webHidden/>
          </w:rPr>
          <w:t>8</w:t>
        </w:r>
        <w:r w:rsidR="006812BE" w:rsidRPr="00265FD0">
          <w:rPr>
            <w:noProof/>
            <w:webHidden/>
          </w:rPr>
          <w:fldChar w:fldCharType="end"/>
        </w:r>
      </w:hyperlink>
    </w:p>
    <w:p w14:paraId="44288AF3" w14:textId="6FCEC0F7" w:rsidR="006812BE" w:rsidRPr="00265FD0" w:rsidRDefault="00F239B7">
      <w:pPr>
        <w:pStyle w:val="21"/>
        <w:tabs>
          <w:tab w:val="right" w:leader="dot" w:pos="10194"/>
        </w:tabs>
        <w:ind w:left="560"/>
        <w:rPr>
          <w:rFonts w:cstheme="minorBidi"/>
          <w:noProof/>
          <w:sz w:val="24"/>
          <w:szCs w:val="22"/>
        </w:rPr>
      </w:pPr>
      <w:hyperlink w:anchor="_Toc149829310" w:history="1">
        <w:r w:rsidR="006812BE" w:rsidRPr="00265FD0">
          <w:rPr>
            <w:rStyle w:val="a7"/>
            <w:noProof/>
            <w:lang w:val="en-MY"/>
            <w14:scene3d>
              <w14:camera w14:prst="orthographicFront"/>
              <w14:lightRig w14:rig="threePt" w14:dir="t">
                <w14:rot w14:lat="0" w14:lon="0" w14:rev="0"/>
              </w14:lightRig>
            </w14:scene3d>
          </w:rPr>
          <w:t>1-4</w:t>
        </w:r>
        <w:r w:rsidR="006812BE" w:rsidRPr="00265FD0">
          <w:rPr>
            <w:rStyle w:val="a7"/>
            <w:rFonts w:hint="eastAsia"/>
            <w:noProof/>
          </w:rPr>
          <w:t xml:space="preserve"> </w:t>
        </w:r>
        <w:r w:rsidR="006812BE" w:rsidRPr="00265FD0">
          <w:rPr>
            <w:rStyle w:val="a7"/>
            <w:rFonts w:hint="eastAsia"/>
            <w:noProof/>
          </w:rPr>
          <w:t>預期成果</w:t>
        </w:r>
        <w:r w:rsidR="006812BE" w:rsidRPr="00265FD0">
          <w:rPr>
            <w:noProof/>
            <w:webHidden/>
          </w:rPr>
          <w:tab/>
        </w:r>
        <w:r w:rsidR="006812BE" w:rsidRPr="00265FD0">
          <w:rPr>
            <w:noProof/>
            <w:webHidden/>
          </w:rPr>
          <w:fldChar w:fldCharType="begin"/>
        </w:r>
        <w:r w:rsidR="006812BE" w:rsidRPr="00265FD0">
          <w:rPr>
            <w:noProof/>
            <w:webHidden/>
          </w:rPr>
          <w:instrText xml:space="preserve"> PAGEREF _Toc149829310 \h </w:instrText>
        </w:r>
        <w:r w:rsidR="006812BE" w:rsidRPr="00265FD0">
          <w:rPr>
            <w:noProof/>
            <w:webHidden/>
          </w:rPr>
        </w:r>
        <w:r w:rsidR="006812BE" w:rsidRPr="00265FD0">
          <w:rPr>
            <w:noProof/>
            <w:webHidden/>
          </w:rPr>
          <w:fldChar w:fldCharType="separate"/>
        </w:r>
        <w:r>
          <w:rPr>
            <w:noProof/>
            <w:webHidden/>
          </w:rPr>
          <w:t>8</w:t>
        </w:r>
        <w:r w:rsidR="006812BE" w:rsidRPr="00265FD0">
          <w:rPr>
            <w:noProof/>
            <w:webHidden/>
          </w:rPr>
          <w:fldChar w:fldCharType="end"/>
        </w:r>
      </w:hyperlink>
    </w:p>
    <w:p w14:paraId="62676E5B" w14:textId="14306D07" w:rsidR="006812BE" w:rsidRPr="00265FD0" w:rsidRDefault="00F239B7">
      <w:pPr>
        <w:pStyle w:val="11"/>
        <w:rPr>
          <w:rFonts w:cstheme="minorBidi"/>
          <w:b w:val="0"/>
          <w:noProof/>
          <w:sz w:val="24"/>
          <w:szCs w:val="22"/>
        </w:rPr>
      </w:pPr>
      <w:hyperlink w:anchor="_Toc149829311" w:history="1">
        <w:r w:rsidR="006812BE" w:rsidRPr="00265FD0">
          <w:rPr>
            <w:rStyle w:val="a7"/>
            <w:rFonts w:hint="eastAsia"/>
            <w:noProof/>
          </w:rPr>
          <w:t>第二章</w:t>
        </w:r>
        <w:r w:rsidR="006812BE" w:rsidRPr="00265FD0">
          <w:rPr>
            <w:rStyle w:val="a7"/>
            <w:rFonts w:hint="eastAsia"/>
            <w:noProof/>
          </w:rPr>
          <w:t xml:space="preserve"> </w:t>
        </w:r>
        <w:r w:rsidR="006812BE" w:rsidRPr="00265FD0">
          <w:rPr>
            <w:rStyle w:val="a7"/>
            <w:rFonts w:hint="eastAsia"/>
            <w:noProof/>
          </w:rPr>
          <w:t>營運計畫</w:t>
        </w:r>
        <w:r w:rsidR="006812BE" w:rsidRPr="00265FD0">
          <w:rPr>
            <w:noProof/>
            <w:webHidden/>
          </w:rPr>
          <w:tab/>
        </w:r>
        <w:r w:rsidR="006812BE" w:rsidRPr="00265FD0">
          <w:rPr>
            <w:noProof/>
            <w:webHidden/>
          </w:rPr>
          <w:fldChar w:fldCharType="begin"/>
        </w:r>
        <w:r w:rsidR="006812BE" w:rsidRPr="00265FD0">
          <w:rPr>
            <w:noProof/>
            <w:webHidden/>
          </w:rPr>
          <w:instrText xml:space="preserve"> PAGEREF _Toc149829311 \h </w:instrText>
        </w:r>
        <w:r w:rsidR="006812BE" w:rsidRPr="00265FD0">
          <w:rPr>
            <w:noProof/>
            <w:webHidden/>
          </w:rPr>
        </w:r>
        <w:r w:rsidR="006812BE" w:rsidRPr="00265FD0">
          <w:rPr>
            <w:noProof/>
            <w:webHidden/>
          </w:rPr>
          <w:fldChar w:fldCharType="separate"/>
        </w:r>
        <w:r>
          <w:rPr>
            <w:noProof/>
            <w:webHidden/>
          </w:rPr>
          <w:t>9</w:t>
        </w:r>
        <w:r w:rsidR="006812BE" w:rsidRPr="00265FD0">
          <w:rPr>
            <w:noProof/>
            <w:webHidden/>
          </w:rPr>
          <w:fldChar w:fldCharType="end"/>
        </w:r>
      </w:hyperlink>
    </w:p>
    <w:p w14:paraId="35019058" w14:textId="683E78A6" w:rsidR="006812BE" w:rsidRPr="00265FD0" w:rsidRDefault="00F239B7">
      <w:pPr>
        <w:pStyle w:val="21"/>
        <w:tabs>
          <w:tab w:val="right" w:leader="dot" w:pos="10194"/>
        </w:tabs>
        <w:ind w:left="560"/>
        <w:rPr>
          <w:rFonts w:cstheme="minorBidi"/>
          <w:noProof/>
          <w:sz w:val="24"/>
          <w:szCs w:val="22"/>
        </w:rPr>
      </w:pPr>
      <w:hyperlink w:anchor="_Toc149829312" w:history="1">
        <w:r w:rsidR="006812BE" w:rsidRPr="00265FD0">
          <w:rPr>
            <w:rStyle w:val="a7"/>
            <w:noProof/>
            <w:lang w:val="en-MY"/>
            <w14:scene3d>
              <w14:camera w14:prst="orthographicFront"/>
              <w14:lightRig w14:rig="threePt" w14:dir="t">
                <w14:rot w14:lat="0" w14:lon="0" w14:rev="0"/>
              </w14:lightRig>
            </w14:scene3d>
          </w:rPr>
          <w:t>2-1</w:t>
        </w:r>
        <w:r w:rsidR="006812BE" w:rsidRPr="00265FD0">
          <w:rPr>
            <w:rStyle w:val="a7"/>
            <w:rFonts w:hint="eastAsia"/>
            <w:noProof/>
          </w:rPr>
          <w:t xml:space="preserve"> </w:t>
        </w:r>
        <w:r w:rsidR="006812BE" w:rsidRPr="00265FD0">
          <w:rPr>
            <w:rStyle w:val="a7"/>
            <w:rFonts w:hint="eastAsia"/>
            <w:noProof/>
          </w:rPr>
          <w:t>可行性分析</w:t>
        </w:r>
        <w:r w:rsidR="006812BE" w:rsidRPr="00265FD0">
          <w:rPr>
            <w:noProof/>
            <w:webHidden/>
          </w:rPr>
          <w:tab/>
        </w:r>
        <w:r w:rsidR="006812BE" w:rsidRPr="00265FD0">
          <w:rPr>
            <w:noProof/>
            <w:webHidden/>
          </w:rPr>
          <w:fldChar w:fldCharType="begin"/>
        </w:r>
        <w:r w:rsidR="006812BE" w:rsidRPr="00265FD0">
          <w:rPr>
            <w:noProof/>
            <w:webHidden/>
          </w:rPr>
          <w:instrText xml:space="preserve"> PAGEREF _Toc149829312 \h </w:instrText>
        </w:r>
        <w:r w:rsidR="006812BE" w:rsidRPr="00265FD0">
          <w:rPr>
            <w:noProof/>
            <w:webHidden/>
          </w:rPr>
        </w:r>
        <w:r w:rsidR="006812BE" w:rsidRPr="00265FD0">
          <w:rPr>
            <w:noProof/>
            <w:webHidden/>
          </w:rPr>
          <w:fldChar w:fldCharType="separate"/>
        </w:r>
        <w:r>
          <w:rPr>
            <w:noProof/>
            <w:webHidden/>
          </w:rPr>
          <w:t>9</w:t>
        </w:r>
        <w:r w:rsidR="006812BE" w:rsidRPr="00265FD0">
          <w:rPr>
            <w:noProof/>
            <w:webHidden/>
          </w:rPr>
          <w:fldChar w:fldCharType="end"/>
        </w:r>
      </w:hyperlink>
    </w:p>
    <w:p w14:paraId="180B6067" w14:textId="13DE6666" w:rsidR="006812BE" w:rsidRPr="00265FD0" w:rsidRDefault="00F239B7">
      <w:pPr>
        <w:pStyle w:val="21"/>
        <w:tabs>
          <w:tab w:val="right" w:leader="dot" w:pos="10194"/>
        </w:tabs>
        <w:ind w:left="560"/>
        <w:rPr>
          <w:rFonts w:cstheme="minorBidi"/>
          <w:noProof/>
          <w:sz w:val="24"/>
          <w:szCs w:val="22"/>
        </w:rPr>
      </w:pPr>
      <w:hyperlink w:anchor="_Toc149829313" w:history="1">
        <w:r w:rsidR="006812BE" w:rsidRPr="00265FD0">
          <w:rPr>
            <w:rStyle w:val="a7"/>
            <w:noProof/>
            <w:lang w:val="en-MY"/>
            <w14:scene3d>
              <w14:camera w14:prst="orthographicFront"/>
              <w14:lightRig w14:rig="threePt" w14:dir="t">
                <w14:rot w14:lat="0" w14:lon="0" w14:rev="0"/>
              </w14:lightRig>
            </w14:scene3d>
          </w:rPr>
          <w:t>2-2</w:t>
        </w:r>
        <w:r w:rsidR="006812BE" w:rsidRPr="00265FD0">
          <w:rPr>
            <w:rStyle w:val="a7"/>
            <w:rFonts w:hint="eastAsia"/>
            <w:noProof/>
          </w:rPr>
          <w:t xml:space="preserve"> </w:t>
        </w:r>
        <w:r w:rsidR="006812BE" w:rsidRPr="00265FD0">
          <w:rPr>
            <w:rStyle w:val="a7"/>
            <w:rFonts w:hint="eastAsia"/>
            <w:noProof/>
          </w:rPr>
          <w:t>商業模式－</w:t>
        </w:r>
        <w:r w:rsidR="006812BE" w:rsidRPr="00265FD0">
          <w:rPr>
            <w:rStyle w:val="a7"/>
            <w:noProof/>
          </w:rPr>
          <w:t>Business model</w:t>
        </w:r>
        <w:r w:rsidR="006812BE" w:rsidRPr="00265FD0">
          <w:rPr>
            <w:noProof/>
            <w:webHidden/>
          </w:rPr>
          <w:tab/>
        </w:r>
        <w:r w:rsidR="006812BE" w:rsidRPr="00265FD0">
          <w:rPr>
            <w:noProof/>
            <w:webHidden/>
          </w:rPr>
          <w:fldChar w:fldCharType="begin"/>
        </w:r>
        <w:r w:rsidR="006812BE" w:rsidRPr="00265FD0">
          <w:rPr>
            <w:noProof/>
            <w:webHidden/>
          </w:rPr>
          <w:instrText xml:space="preserve"> PAGEREF _Toc149829313 \h </w:instrText>
        </w:r>
        <w:r w:rsidR="006812BE" w:rsidRPr="00265FD0">
          <w:rPr>
            <w:noProof/>
            <w:webHidden/>
          </w:rPr>
        </w:r>
        <w:r w:rsidR="006812BE" w:rsidRPr="00265FD0">
          <w:rPr>
            <w:noProof/>
            <w:webHidden/>
          </w:rPr>
          <w:fldChar w:fldCharType="separate"/>
        </w:r>
        <w:r>
          <w:rPr>
            <w:noProof/>
            <w:webHidden/>
          </w:rPr>
          <w:t>11</w:t>
        </w:r>
        <w:r w:rsidR="006812BE" w:rsidRPr="00265FD0">
          <w:rPr>
            <w:noProof/>
            <w:webHidden/>
          </w:rPr>
          <w:fldChar w:fldCharType="end"/>
        </w:r>
      </w:hyperlink>
    </w:p>
    <w:p w14:paraId="077E207F" w14:textId="7F89019F" w:rsidR="006812BE" w:rsidRPr="00265FD0" w:rsidRDefault="00F239B7">
      <w:pPr>
        <w:pStyle w:val="21"/>
        <w:tabs>
          <w:tab w:val="right" w:leader="dot" w:pos="10194"/>
        </w:tabs>
        <w:ind w:left="560"/>
        <w:rPr>
          <w:rFonts w:cstheme="minorBidi"/>
          <w:noProof/>
          <w:sz w:val="24"/>
          <w:szCs w:val="22"/>
        </w:rPr>
      </w:pPr>
      <w:hyperlink w:anchor="_Toc149829314" w:history="1">
        <w:r w:rsidR="006812BE" w:rsidRPr="00265FD0">
          <w:rPr>
            <w:rStyle w:val="a7"/>
            <w:noProof/>
            <w:lang w:val="en-MY"/>
            <w14:scene3d>
              <w14:camera w14:prst="orthographicFront"/>
              <w14:lightRig w14:rig="threePt" w14:dir="t">
                <w14:rot w14:lat="0" w14:lon="0" w14:rev="0"/>
              </w14:lightRig>
            </w14:scene3d>
          </w:rPr>
          <w:t>2-3</w:t>
        </w:r>
        <w:r w:rsidR="006812BE" w:rsidRPr="00265FD0">
          <w:rPr>
            <w:rStyle w:val="a7"/>
            <w:rFonts w:hint="eastAsia"/>
            <w:noProof/>
          </w:rPr>
          <w:t xml:space="preserve"> </w:t>
        </w:r>
        <w:r w:rsidR="006812BE" w:rsidRPr="00265FD0">
          <w:rPr>
            <w:rStyle w:val="a7"/>
            <w:rFonts w:hint="eastAsia"/>
            <w:noProof/>
          </w:rPr>
          <w:t>市場分析－</w:t>
        </w:r>
        <w:r w:rsidR="006812BE" w:rsidRPr="00265FD0">
          <w:rPr>
            <w:rStyle w:val="a7"/>
            <w:noProof/>
          </w:rPr>
          <w:t>STP</w:t>
        </w:r>
        <w:r w:rsidR="006812BE" w:rsidRPr="00265FD0">
          <w:rPr>
            <w:noProof/>
            <w:webHidden/>
          </w:rPr>
          <w:tab/>
        </w:r>
        <w:r w:rsidR="006812BE" w:rsidRPr="00265FD0">
          <w:rPr>
            <w:noProof/>
            <w:webHidden/>
          </w:rPr>
          <w:fldChar w:fldCharType="begin"/>
        </w:r>
        <w:r w:rsidR="006812BE" w:rsidRPr="00265FD0">
          <w:rPr>
            <w:noProof/>
            <w:webHidden/>
          </w:rPr>
          <w:instrText xml:space="preserve"> PAGEREF _Toc149829314 \h </w:instrText>
        </w:r>
        <w:r w:rsidR="006812BE" w:rsidRPr="00265FD0">
          <w:rPr>
            <w:noProof/>
            <w:webHidden/>
          </w:rPr>
        </w:r>
        <w:r w:rsidR="006812BE" w:rsidRPr="00265FD0">
          <w:rPr>
            <w:noProof/>
            <w:webHidden/>
          </w:rPr>
          <w:fldChar w:fldCharType="separate"/>
        </w:r>
        <w:r>
          <w:rPr>
            <w:noProof/>
            <w:webHidden/>
          </w:rPr>
          <w:t>12</w:t>
        </w:r>
        <w:r w:rsidR="006812BE" w:rsidRPr="00265FD0">
          <w:rPr>
            <w:noProof/>
            <w:webHidden/>
          </w:rPr>
          <w:fldChar w:fldCharType="end"/>
        </w:r>
      </w:hyperlink>
    </w:p>
    <w:p w14:paraId="0CB149C8" w14:textId="72CC4C96" w:rsidR="006812BE" w:rsidRPr="00265FD0" w:rsidRDefault="00F239B7">
      <w:pPr>
        <w:pStyle w:val="21"/>
        <w:tabs>
          <w:tab w:val="right" w:leader="dot" w:pos="10194"/>
        </w:tabs>
        <w:ind w:left="560"/>
        <w:rPr>
          <w:rFonts w:cstheme="minorBidi"/>
          <w:noProof/>
          <w:sz w:val="24"/>
          <w:szCs w:val="22"/>
        </w:rPr>
      </w:pPr>
      <w:hyperlink w:anchor="_Toc149829315" w:history="1">
        <w:r w:rsidR="006812BE" w:rsidRPr="00265FD0">
          <w:rPr>
            <w:rStyle w:val="a7"/>
            <w:noProof/>
            <w:lang w:val="en-MY"/>
            <w14:scene3d>
              <w14:camera w14:prst="orthographicFront"/>
              <w14:lightRig w14:rig="threePt" w14:dir="t">
                <w14:rot w14:lat="0" w14:lon="0" w14:rev="0"/>
              </w14:lightRig>
            </w14:scene3d>
          </w:rPr>
          <w:t>2-4</w:t>
        </w:r>
        <w:r w:rsidR="006812BE" w:rsidRPr="00265FD0">
          <w:rPr>
            <w:rStyle w:val="a7"/>
            <w:rFonts w:hint="eastAsia"/>
            <w:noProof/>
          </w:rPr>
          <w:t xml:space="preserve"> </w:t>
        </w:r>
        <w:r w:rsidR="006812BE" w:rsidRPr="00265FD0">
          <w:rPr>
            <w:rStyle w:val="a7"/>
            <w:rFonts w:hint="eastAsia"/>
            <w:noProof/>
          </w:rPr>
          <w:t>競爭力分析</w:t>
        </w:r>
        <w:r w:rsidR="006812BE" w:rsidRPr="00265FD0">
          <w:rPr>
            <w:rStyle w:val="a7"/>
            <w:noProof/>
          </w:rPr>
          <w:t>SWOT-TOWS</w:t>
        </w:r>
        <w:r w:rsidR="006812BE" w:rsidRPr="00265FD0">
          <w:rPr>
            <w:noProof/>
            <w:webHidden/>
          </w:rPr>
          <w:tab/>
        </w:r>
        <w:r w:rsidR="006812BE" w:rsidRPr="00265FD0">
          <w:rPr>
            <w:noProof/>
            <w:webHidden/>
          </w:rPr>
          <w:fldChar w:fldCharType="begin"/>
        </w:r>
        <w:r w:rsidR="006812BE" w:rsidRPr="00265FD0">
          <w:rPr>
            <w:noProof/>
            <w:webHidden/>
          </w:rPr>
          <w:instrText xml:space="preserve"> PAGEREF _Toc149829315 \h </w:instrText>
        </w:r>
        <w:r w:rsidR="006812BE" w:rsidRPr="00265FD0">
          <w:rPr>
            <w:noProof/>
            <w:webHidden/>
          </w:rPr>
        </w:r>
        <w:r w:rsidR="006812BE" w:rsidRPr="00265FD0">
          <w:rPr>
            <w:noProof/>
            <w:webHidden/>
          </w:rPr>
          <w:fldChar w:fldCharType="separate"/>
        </w:r>
        <w:r>
          <w:rPr>
            <w:noProof/>
            <w:webHidden/>
          </w:rPr>
          <w:t>13</w:t>
        </w:r>
        <w:r w:rsidR="006812BE" w:rsidRPr="00265FD0">
          <w:rPr>
            <w:noProof/>
            <w:webHidden/>
          </w:rPr>
          <w:fldChar w:fldCharType="end"/>
        </w:r>
      </w:hyperlink>
    </w:p>
    <w:p w14:paraId="0868467E" w14:textId="63013B22" w:rsidR="006812BE" w:rsidRPr="00265FD0" w:rsidRDefault="00F239B7">
      <w:pPr>
        <w:pStyle w:val="11"/>
        <w:rPr>
          <w:rFonts w:cstheme="minorBidi"/>
          <w:b w:val="0"/>
          <w:noProof/>
          <w:sz w:val="24"/>
          <w:szCs w:val="22"/>
        </w:rPr>
      </w:pPr>
      <w:hyperlink w:anchor="_Toc149829316" w:history="1">
        <w:r w:rsidR="006812BE" w:rsidRPr="00265FD0">
          <w:rPr>
            <w:rStyle w:val="a7"/>
            <w:rFonts w:hint="eastAsia"/>
            <w:noProof/>
          </w:rPr>
          <w:t>第三章</w:t>
        </w:r>
        <w:r w:rsidR="006812BE" w:rsidRPr="00265FD0">
          <w:rPr>
            <w:rStyle w:val="a7"/>
            <w:rFonts w:hint="eastAsia"/>
            <w:noProof/>
          </w:rPr>
          <w:t xml:space="preserve"> </w:t>
        </w:r>
        <w:r w:rsidR="006812BE" w:rsidRPr="00265FD0">
          <w:rPr>
            <w:rStyle w:val="a7"/>
            <w:rFonts w:hint="eastAsia"/>
            <w:noProof/>
          </w:rPr>
          <w:t>系統規格</w:t>
        </w:r>
        <w:r w:rsidR="006812BE" w:rsidRPr="00265FD0">
          <w:rPr>
            <w:noProof/>
            <w:webHidden/>
          </w:rPr>
          <w:tab/>
        </w:r>
        <w:r w:rsidR="006812BE" w:rsidRPr="00265FD0">
          <w:rPr>
            <w:noProof/>
            <w:webHidden/>
          </w:rPr>
          <w:fldChar w:fldCharType="begin"/>
        </w:r>
        <w:r w:rsidR="006812BE" w:rsidRPr="00265FD0">
          <w:rPr>
            <w:noProof/>
            <w:webHidden/>
          </w:rPr>
          <w:instrText xml:space="preserve"> PAGEREF _Toc149829316 \h </w:instrText>
        </w:r>
        <w:r w:rsidR="006812BE" w:rsidRPr="00265FD0">
          <w:rPr>
            <w:noProof/>
            <w:webHidden/>
          </w:rPr>
        </w:r>
        <w:r w:rsidR="006812BE" w:rsidRPr="00265FD0">
          <w:rPr>
            <w:noProof/>
            <w:webHidden/>
          </w:rPr>
          <w:fldChar w:fldCharType="separate"/>
        </w:r>
        <w:r>
          <w:rPr>
            <w:noProof/>
            <w:webHidden/>
          </w:rPr>
          <w:t>14</w:t>
        </w:r>
        <w:r w:rsidR="006812BE" w:rsidRPr="00265FD0">
          <w:rPr>
            <w:noProof/>
            <w:webHidden/>
          </w:rPr>
          <w:fldChar w:fldCharType="end"/>
        </w:r>
      </w:hyperlink>
    </w:p>
    <w:p w14:paraId="2364F22B" w14:textId="48B450CD" w:rsidR="006812BE" w:rsidRPr="00265FD0" w:rsidRDefault="00F239B7">
      <w:pPr>
        <w:pStyle w:val="21"/>
        <w:tabs>
          <w:tab w:val="right" w:leader="dot" w:pos="10194"/>
        </w:tabs>
        <w:ind w:left="560"/>
        <w:rPr>
          <w:rFonts w:cstheme="minorBidi"/>
          <w:noProof/>
          <w:sz w:val="24"/>
          <w:szCs w:val="22"/>
        </w:rPr>
      </w:pPr>
      <w:hyperlink w:anchor="_Toc149829317" w:history="1">
        <w:r w:rsidR="006812BE" w:rsidRPr="00265FD0">
          <w:rPr>
            <w:rStyle w:val="a7"/>
            <w:noProof/>
            <w:lang w:val="en-MY"/>
            <w14:scene3d>
              <w14:camera w14:prst="orthographicFront"/>
              <w14:lightRig w14:rig="threePt" w14:dir="t">
                <w14:rot w14:lat="0" w14:lon="0" w14:rev="0"/>
              </w14:lightRig>
            </w14:scene3d>
          </w:rPr>
          <w:t>3-1</w:t>
        </w:r>
        <w:r w:rsidR="006812BE" w:rsidRPr="00265FD0">
          <w:rPr>
            <w:rStyle w:val="a7"/>
            <w:rFonts w:hint="eastAsia"/>
            <w:noProof/>
          </w:rPr>
          <w:t xml:space="preserve"> </w:t>
        </w:r>
        <w:r w:rsidR="006812BE" w:rsidRPr="00265FD0">
          <w:rPr>
            <w:rStyle w:val="a7"/>
            <w:rFonts w:hint="eastAsia"/>
            <w:noProof/>
          </w:rPr>
          <w:t>系統架構</w:t>
        </w:r>
        <w:r w:rsidR="006812BE" w:rsidRPr="00265FD0">
          <w:rPr>
            <w:noProof/>
            <w:webHidden/>
          </w:rPr>
          <w:tab/>
        </w:r>
        <w:r w:rsidR="006812BE" w:rsidRPr="00265FD0">
          <w:rPr>
            <w:noProof/>
            <w:webHidden/>
          </w:rPr>
          <w:fldChar w:fldCharType="begin"/>
        </w:r>
        <w:r w:rsidR="006812BE" w:rsidRPr="00265FD0">
          <w:rPr>
            <w:noProof/>
            <w:webHidden/>
          </w:rPr>
          <w:instrText xml:space="preserve"> PAGEREF _Toc149829317 \h </w:instrText>
        </w:r>
        <w:r w:rsidR="006812BE" w:rsidRPr="00265FD0">
          <w:rPr>
            <w:noProof/>
            <w:webHidden/>
          </w:rPr>
        </w:r>
        <w:r w:rsidR="006812BE" w:rsidRPr="00265FD0">
          <w:rPr>
            <w:noProof/>
            <w:webHidden/>
          </w:rPr>
          <w:fldChar w:fldCharType="separate"/>
        </w:r>
        <w:r>
          <w:rPr>
            <w:noProof/>
            <w:webHidden/>
          </w:rPr>
          <w:t>14</w:t>
        </w:r>
        <w:r w:rsidR="006812BE" w:rsidRPr="00265FD0">
          <w:rPr>
            <w:noProof/>
            <w:webHidden/>
          </w:rPr>
          <w:fldChar w:fldCharType="end"/>
        </w:r>
      </w:hyperlink>
    </w:p>
    <w:p w14:paraId="72AB1D68" w14:textId="58946DB4" w:rsidR="006812BE" w:rsidRPr="00265FD0" w:rsidRDefault="00F239B7">
      <w:pPr>
        <w:pStyle w:val="21"/>
        <w:tabs>
          <w:tab w:val="right" w:leader="dot" w:pos="10194"/>
        </w:tabs>
        <w:ind w:left="560"/>
        <w:rPr>
          <w:rFonts w:cstheme="minorBidi"/>
          <w:noProof/>
          <w:sz w:val="24"/>
          <w:szCs w:val="22"/>
        </w:rPr>
      </w:pPr>
      <w:hyperlink w:anchor="_Toc149829318" w:history="1">
        <w:r w:rsidR="006812BE" w:rsidRPr="00265FD0">
          <w:rPr>
            <w:rStyle w:val="a7"/>
            <w:noProof/>
            <w:lang w:val="en-MY"/>
            <w14:scene3d>
              <w14:camera w14:prst="orthographicFront"/>
              <w14:lightRig w14:rig="threePt" w14:dir="t">
                <w14:rot w14:lat="0" w14:lon="0" w14:rev="0"/>
              </w14:lightRig>
            </w14:scene3d>
          </w:rPr>
          <w:t>3-2</w:t>
        </w:r>
        <w:r w:rsidR="006812BE" w:rsidRPr="00265FD0">
          <w:rPr>
            <w:rStyle w:val="a7"/>
            <w:rFonts w:hint="eastAsia"/>
            <w:noProof/>
          </w:rPr>
          <w:t xml:space="preserve"> </w:t>
        </w:r>
        <w:r w:rsidR="006812BE" w:rsidRPr="00265FD0">
          <w:rPr>
            <w:rStyle w:val="a7"/>
            <w:rFonts w:hint="eastAsia"/>
            <w:noProof/>
          </w:rPr>
          <w:t>系統軟、硬體需求與技術平台</w:t>
        </w:r>
        <w:r w:rsidR="006812BE" w:rsidRPr="00265FD0">
          <w:rPr>
            <w:noProof/>
            <w:webHidden/>
          </w:rPr>
          <w:tab/>
        </w:r>
        <w:r w:rsidR="006812BE" w:rsidRPr="00265FD0">
          <w:rPr>
            <w:noProof/>
            <w:webHidden/>
          </w:rPr>
          <w:fldChar w:fldCharType="begin"/>
        </w:r>
        <w:r w:rsidR="006812BE" w:rsidRPr="00265FD0">
          <w:rPr>
            <w:noProof/>
            <w:webHidden/>
          </w:rPr>
          <w:instrText xml:space="preserve"> PAGEREF _Toc149829318 \h </w:instrText>
        </w:r>
        <w:r w:rsidR="006812BE" w:rsidRPr="00265FD0">
          <w:rPr>
            <w:noProof/>
            <w:webHidden/>
          </w:rPr>
        </w:r>
        <w:r w:rsidR="006812BE" w:rsidRPr="00265FD0">
          <w:rPr>
            <w:noProof/>
            <w:webHidden/>
          </w:rPr>
          <w:fldChar w:fldCharType="separate"/>
        </w:r>
        <w:r>
          <w:rPr>
            <w:noProof/>
            <w:webHidden/>
          </w:rPr>
          <w:t>15</w:t>
        </w:r>
        <w:r w:rsidR="006812BE" w:rsidRPr="00265FD0">
          <w:rPr>
            <w:noProof/>
            <w:webHidden/>
          </w:rPr>
          <w:fldChar w:fldCharType="end"/>
        </w:r>
      </w:hyperlink>
    </w:p>
    <w:p w14:paraId="29940B0E" w14:textId="58F8618A" w:rsidR="006812BE" w:rsidRPr="00265FD0" w:rsidRDefault="00F239B7">
      <w:pPr>
        <w:pStyle w:val="21"/>
        <w:tabs>
          <w:tab w:val="right" w:leader="dot" w:pos="10194"/>
        </w:tabs>
        <w:ind w:left="560"/>
        <w:rPr>
          <w:rFonts w:cstheme="minorBidi"/>
          <w:noProof/>
          <w:sz w:val="24"/>
          <w:szCs w:val="22"/>
        </w:rPr>
      </w:pPr>
      <w:hyperlink w:anchor="_Toc149829319" w:history="1">
        <w:r w:rsidR="006812BE" w:rsidRPr="00265FD0">
          <w:rPr>
            <w:rStyle w:val="a7"/>
            <w:noProof/>
            <w:lang w:val="en-MY"/>
            <w14:scene3d>
              <w14:camera w14:prst="orthographicFront"/>
              <w14:lightRig w14:rig="threePt" w14:dir="t">
                <w14:rot w14:lat="0" w14:lon="0" w14:rev="0"/>
              </w14:lightRig>
            </w14:scene3d>
          </w:rPr>
          <w:t>3-3</w:t>
        </w:r>
        <w:r w:rsidR="006812BE" w:rsidRPr="00265FD0">
          <w:rPr>
            <w:rStyle w:val="a7"/>
            <w:rFonts w:hint="eastAsia"/>
            <w:noProof/>
          </w:rPr>
          <w:t xml:space="preserve"> </w:t>
        </w:r>
        <w:r w:rsidR="006812BE" w:rsidRPr="00265FD0">
          <w:rPr>
            <w:rStyle w:val="a7"/>
            <w:rFonts w:hint="eastAsia"/>
            <w:noProof/>
          </w:rPr>
          <w:t>開發標準與使用工具</w:t>
        </w:r>
        <w:r w:rsidR="006812BE" w:rsidRPr="00265FD0">
          <w:rPr>
            <w:noProof/>
            <w:webHidden/>
          </w:rPr>
          <w:tab/>
        </w:r>
        <w:r w:rsidR="006812BE" w:rsidRPr="00265FD0">
          <w:rPr>
            <w:noProof/>
            <w:webHidden/>
          </w:rPr>
          <w:fldChar w:fldCharType="begin"/>
        </w:r>
        <w:r w:rsidR="006812BE" w:rsidRPr="00265FD0">
          <w:rPr>
            <w:noProof/>
            <w:webHidden/>
          </w:rPr>
          <w:instrText xml:space="preserve"> PAGEREF _Toc149829319 \h </w:instrText>
        </w:r>
        <w:r w:rsidR="006812BE" w:rsidRPr="00265FD0">
          <w:rPr>
            <w:noProof/>
            <w:webHidden/>
          </w:rPr>
        </w:r>
        <w:r w:rsidR="006812BE" w:rsidRPr="00265FD0">
          <w:rPr>
            <w:noProof/>
            <w:webHidden/>
          </w:rPr>
          <w:fldChar w:fldCharType="separate"/>
        </w:r>
        <w:r>
          <w:rPr>
            <w:noProof/>
            <w:webHidden/>
          </w:rPr>
          <w:t>16</w:t>
        </w:r>
        <w:r w:rsidR="006812BE" w:rsidRPr="00265FD0">
          <w:rPr>
            <w:noProof/>
            <w:webHidden/>
          </w:rPr>
          <w:fldChar w:fldCharType="end"/>
        </w:r>
      </w:hyperlink>
    </w:p>
    <w:p w14:paraId="2F78DDB2" w14:textId="0C9D9884" w:rsidR="006812BE" w:rsidRPr="00265FD0" w:rsidRDefault="00F239B7">
      <w:pPr>
        <w:pStyle w:val="11"/>
        <w:rPr>
          <w:rFonts w:cstheme="minorBidi"/>
          <w:b w:val="0"/>
          <w:noProof/>
          <w:sz w:val="24"/>
          <w:szCs w:val="22"/>
        </w:rPr>
      </w:pPr>
      <w:hyperlink w:anchor="_Toc149829320" w:history="1">
        <w:r w:rsidR="006812BE" w:rsidRPr="00265FD0">
          <w:rPr>
            <w:rStyle w:val="a7"/>
            <w:rFonts w:hint="eastAsia"/>
            <w:noProof/>
          </w:rPr>
          <w:t>第四章</w:t>
        </w:r>
        <w:r w:rsidR="006812BE" w:rsidRPr="00265FD0">
          <w:rPr>
            <w:rStyle w:val="a7"/>
            <w:rFonts w:hint="eastAsia"/>
            <w:noProof/>
          </w:rPr>
          <w:t xml:space="preserve"> </w:t>
        </w:r>
        <w:r w:rsidR="006812BE" w:rsidRPr="00265FD0">
          <w:rPr>
            <w:rStyle w:val="a7"/>
            <w:rFonts w:hint="eastAsia"/>
            <w:noProof/>
          </w:rPr>
          <w:t>專案時程與組織分工</w:t>
        </w:r>
        <w:r w:rsidR="006812BE" w:rsidRPr="00265FD0">
          <w:rPr>
            <w:noProof/>
            <w:webHidden/>
          </w:rPr>
          <w:tab/>
        </w:r>
        <w:r w:rsidR="006812BE" w:rsidRPr="00265FD0">
          <w:rPr>
            <w:noProof/>
            <w:webHidden/>
          </w:rPr>
          <w:fldChar w:fldCharType="begin"/>
        </w:r>
        <w:r w:rsidR="006812BE" w:rsidRPr="00265FD0">
          <w:rPr>
            <w:noProof/>
            <w:webHidden/>
          </w:rPr>
          <w:instrText xml:space="preserve"> PAGEREF _Toc149829320 \h </w:instrText>
        </w:r>
        <w:r w:rsidR="006812BE" w:rsidRPr="00265FD0">
          <w:rPr>
            <w:noProof/>
            <w:webHidden/>
          </w:rPr>
        </w:r>
        <w:r w:rsidR="006812BE" w:rsidRPr="00265FD0">
          <w:rPr>
            <w:noProof/>
            <w:webHidden/>
          </w:rPr>
          <w:fldChar w:fldCharType="separate"/>
        </w:r>
        <w:r>
          <w:rPr>
            <w:noProof/>
            <w:webHidden/>
          </w:rPr>
          <w:t>17</w:t>
        </w:r>
        <w:r w:rsidR="006812BE" w:rsidRPr="00265FD0">
          <w:rPr>
            <w:noProof/>
            <w:webHidden/>
          </w:rPr>
          <w:fldChar w:fldCharType="end"/>
        </w:r>
      </w:hyperlink>
    </w:p>
    <w:p w14:paraId="4ADDC5B0" w14:textId="735C5AE5" w:rsidR="006812BE" w:rsidRPr="00265FD0" w:rsidRDefault="00F239B7">
      <w:pPr>
        <w:pStyle w:val="21"/>
        <w:tabs>
          <w:tab w:val="right" w:leader="dot" w:pos="10194"/>
        </w:tabs>
        <w:ind w:left="560"/>
        <w:rPr>
          <w:rFonts w:cstheme="minorBidi"/>
          <w:noProof/>
          <w:sz w:val="24"/>
          <w:szCs w:val="22"/>
        </w:rPr>
      </w:pPr>
      <w:hyperlink w:anchor="_Toc149829321" w:history="1">
        <w:r w:rsidR="006812BE" w:rsidRPr="00265FD0">
          <w:rPr>
            <w:rStyle w:val="a7"/>
            <w:noProof/>
            <w:lang w:val="en-MY"/>
            <w14:scene3d>
              <w14:camera w14:prst="orthographicFront"/>
              <w14:lightRig w14:rig="threePt" w14:dir="t">
                <w14:rot w14:lat="0" w14:lon="0" w14:rev="0"/>
              </w14:lightRig>
            </w14:scene3d>
          </w:rPr>
          <w:t>4-1</w:t>
        </w:r>
        <w:r w:rsidR="006812BE" w:rsidRPr="00265FD0">
          <w:rPr>
            <w:rStyle w:val="a7"/>
            <w:rFonts w:hint="eastAsia"/>
            <w:noProof/>
            <w:lang w:val="en-MY"/>
          </w:rPr>
          <w:t xml:space="preserve"> </w:t>
        </w:r>
        <w:r w:rsidR="006812BE" w:rsidRPr="00265FD0">
          <w:rPr>
            <w:rStyle w:val="a7"/>
            <w:rFonts w:hint="eastAsia"/>
            <w:noProof/>
            <w:lang w:val="en-MY"/>
          </w:rPr>
          <w:t>專案時程：甘特圖或</w:t>
        </w:r>
        <w:r w:rsidR="006812BE" w:rsidRPr="00265FD0">
          <w:rPr>
            <w:rStyle w:val="a7"/>
            <w:noProof/>
            <w:lang w:val="en-MY"/>
          </w:rPr>
          <w:t>PERT</w:t>
        </w:r>
        <w:r w:rsidR="006812BE" w:rsidRPr="00265FD0">
          <w:rPr>
            <w:rStyle w:val="a7"/>
            <w:rFonts w:hint="eastAsia"/>
            <w:noProof/>
            <w:lang w:val="en-MY"/>
          </w:rPr>
          <w:t>／</w:t>
        </w:r>
        <w:r w:rsidR="006812BE" w:rsidRPr="00265FD0">
          <w:rPr>
            <w:rStyle w:val="a7"/>
            <w:noProof/>
            <w:lang w:val="en-MY"/>
          </w:rPr>
          <w:t>CPM</w:t>
        </w:r>
        <w:r w:rsidR="006812BE" w:rsidRPr="00265FD0">
          <w:rPr>
            <w:rStyle w:val="a7"/>
            <w:rFonts w:hint="eastAsia"/>
            <w:noProof/>
            <w:lang w:val="en-MY"/>
          </w:rPr>
          <w:t>圖</w:t>
        </w:r>
        <w:r w:rsidR="006812BE" w:rsidRPr="00265FD0">
          <w:rPr>
            <w:noProof/>
            <w:webHidden/>
          </w:rPr>
          <w:tab/>
        </w:r>
        <w:r w:rsidR="006812BE" w:rsidRPr="00265FD0">
          <w:rPr>
            <w:noProof/>
            <w:webHidden/>
          </w:rPr>
          <w:fldChar w:fldCharType="begin"/>
        </w:r>
        <w:r w:rsidR="006812BE" w:rsidRPr="00265FD0">
          <w:rPr>
            <w:noProof/>
            <w:webHidden/>
          </w:rPr>
          <w:instrText xml:space="preserve"> PAGEREF _Toc149829321 \h </w:instrText>
        </w:r>
        <w:r w:rsidR="006812BE" w:rsidRPr="00265FD0">
          <w:rPr>
            <w:noProof/>
            <w:webHidden/>
          </w:rPr>
        </w:r>
        <w:r w:rsidR="006812BE" w:rsidRPr="00265FD0">
          <w:rPr>
            <w:noProof/>
            <w:webHidden/>
          </w:rPr>
          <w:fldChar w:fldCharType="separate"/>
        </w:r>
        <w:r>
          <w:rPr>
            <w:noProof/>
            <w:webHidden/>
          </w:rPr>
          <w:t>17</w:t>
        </w:r>
        <w:r w:rsidR="006812BE" w:rsidRPr="00265FD0">
          <w:rPr>
            <w:noProof/>
            <w:webHidden/>
          </w:rPr>
          <w:fldChar w:fldCharType="end"/>
        </w:r>
      </w:hyperlink>
    </w:p>
    <w:p w14:paraId="38F5CA7A" w14:textId="670B0519" w:rsidR="006812BE" w:rsidRPr="00265FD0" w:rsidRDefault="00F239B7">
      <w:pPr>
        <w:pStyle w:val="21"/>
        <w:tabs>
          <w:tab w:val="right" w:leader="dot" w:pos="10194"/>
        </w:tabs>
        <w:ind w:left="560"/>
        <w:rPr>
          <w:rFonts w:cstheme="minorBidi"/>
          <w:noProof/>
          <w:sz w:val="24"/>
          <w:szCs w:val="22"/>
        </w:rPr>
      </w:pPr>
      <w:hyperlink w:anchor="_Toc149829322" w:history="1">
        <w:r w:rsidR="006812BE" w:rsidRPr="00265FD0">
          <w:rPr>
            <w:rStyle w:val="a7"/>
            <w:noProof/>
            <w:lang w:val="en-MY"/>
            <w14:scene3d>
              <w14:camera w14:prst="orthographicFront"/>
              <w14:lightRig w14:rig="threePt" w14:dir="t">
                <w14:rot w14:lat="0" w14:lon="0" w14:rev="0"/>
              </w14:lightRig>
            </w14:scene3d>
          </w:rPr>
          <w:t>4-2</w:t>
        </w:r>
        <w:r w:rsidR="006812BE" w:rsidRPr="00265FD0">
          <w:rPr>
            <w:rStyle w:val="a7"/>
            <w:rFonts w:hint="eastAsia"/>
            <w:noProof/>
          </w:rPr>
          <w:t xml:space="preserve"> </w:t>
        </w:r>
        <w:r w:rsidR="006812BE" w:rsidRPr="00265FD0">
          <w:rPr>
            <w:rStyle w:val="a7"/>
            <w:rFonts w:hint="eastAsia"/>
            <w:noProof/>
          </w:rPr>
          <w:t>專案組織與分工</w:t>
        </w:r>
        <w:r w:rsidR="006812BE" w:rsidRPr="00265FD0">
          <w:rPr>
            <w:noProof/>
            <w:webHidden/>
          </w:rPr>
          <w:tab/>
        </w:r>
        <w:r w:rsidR="006812BE" w:rsidRPr="00265FD0">
          <w:rPr>
            <w:noProof/>
            <w:webHidden/>
          </w:rPr>
          <w:fldChar w:fldCharType="begin"/>
        </w:r>
        <w:r w:rsidR="006812BE" w:rsidRPr="00265FD0">
          <w:rPr>
            <w:noProof/>
            <w:webHidden/>
          </w:rPr>
          <w:instrText xml:space="preserve"> PAGEREF _Toc149829322 \h </w:instrText>
        </w:r>
        <w:r w:rsidR="006812BE" w:rsidRPr="00265FD0">
          <w:rPr>
            <w:noProof/>
            <w:webHidden/>
          </w:rPr>
        </w:r>
        <w:r w:rsidR="006812BE" w:rsidRPr="00265FD0">
          <w:rPr>
            <w:noProof/>
            <w:webHidden/>
          </w:rPr>
          <w:fldChar w:fldCharType="separate"/>
        </w:r>
        <w:r>
          <w:rPr>
            <w:noProof/>
            <w:webHidden/>
          </w:rPr>
          <w:t>18</w:t>
        </w:r>
        <w:r w:rsidR="006812BE" w:rsidRPr="00265FD0">
          <w:rPr>
            <w:noProof/>
            <w:webHidden/>
          </w:rPr>
          <w:fldChar w:fldCharType="end"/>
        </w:r>
      </w:hyperlink>
    </w:p>
    <w:p w14:paraId="4865867B" w14:textId="2E38DC39" w:rsidR="006812BE" w:rsidRPr="00265FD0" w:rsidRDefault="00F239B7">
      <w:pPr>
        <w:pStyle w:val="11"/>
        <w:rPr>
          <w:rFonts w:cstheme="minorBidi"/>
          <w:b w:val="0"/>
          <w:noProof/>
          <w:sz w:val="24"/>
          <w:szCs w:val="22"/>
        </w:rPr>
      </w:pPr>
      <w:hyperlink w:anchor="_Toc149829323" w:history="1">
        <w:r w:rsidR="006812BE" w:rsidRPr="00265FD0">
          <w:rPr>
            <w:rStyle w:val="a7"/>
            <w:rFonts w:hint="eastAsia"/>
            <w:noProof/>
          </w:rPr>
          <w:t>第五章</w:t>
        </w:r>
        <w:r w:rsidR="006812BE" w:rsidRPr="00265FD0">
          <w:rPr>
            <w:rStyle w:val="a7"/>
            <w:rFonts w:hint="eastAsia"/>
            <w:noProof/>
          </w:rPr>
          <w:t xml:space="preserve"> </w:t>
        </w:r>
        <w:r w:rsidR="006812BE" w:rsidRPr="00265FD0">
          <w:rPr>
            <w:rStyle w:val="a7"/>
            <w:rFonts w:hint="eastAsia"/>
            <w:noProof/>
          </w:rPr>
          <w:t>需求模型</w:t>
        </w:r>
        <w:r w:rsidR="006812BE" w:rsidRPr="00265FD0">
          <w:rPr>
            <w:noProof/>
            <w:webHidden/>
          </w:rPr>
          <w:tab/>
        </w:r>
        <w:r w:rsidR="006812BE" w:rsidRPr="00265FD0">
          <w:rPr>
            <w:noProof/>
            <w:webHidden/>
          </w:rPr>
          <w:fldChar w:fldCharType="begin"/>
        </w:r>
        <w:r w:rsidR="006812BE" w:rsidRPr="00265FD0">
          <w:rPr>
            <w:noProof/>
            <w:webHidden/>
          </w:rPr>
          <w:instrText xml:space="preserve"> PAGEREF _Toc149829323 \h </w:instrText>
        </w:r>
        <w:r w:rsidR="006812BE" w:rsidRPr="00265FD0">
          <w:rPr>
            <w:noProof/>
            <w:webHidden/>
          </w:rPr>
        </w:r>
        <w:r w:rsidR="006812BE" w:rsidRPr="00265FD0">
          <w:rPr>
            <w:noProof/>
            <w:webHidden/>
          </w:rPr>
          <w:fldChar w:fldCharType="separate"/>
        </w:r>
        <w:r>
          <w:rPr>
            <w:noProof/>
            <w:webHidden/>
          </w:rPr>
          <w:t>20</w:t>
        </w:r>
        <w:r w:rsidR="006812BE" w:rsidRPr="00265FD0">
          <w:rPr>
            <w:noProof/>
            <w:webHidden/>
          </w:rPr>
          <w:fldChar w:fldCharType="end"/>
        </w:r>
      </w:hyperlink>
    </w:p>
    <w:p w14:paraId="79E5068E" w14:textId="073D4321" w:rsidR="006812BE" w:rsidRPr="00265FD0" w:rsidRDefault="00F239B7">
      <w:pPr>
        <w:pStyle w:val="21"/>
        <w:tabs>
          <w:tab w:val="right" w:leader="dot" w:pos="10194"/>
        </w:tabs>
        <w:ind w:left="560"/>
        <w:rPr>
          <w:rFonts w:cstheme="minorBidi"/>
          <w:noProof/>
          <w:sz w:val="24"/>
          <w:szCs w:val="22"/>
        </w:rPr>
      </w:pPr>
      <w:hyperlink w:anchor="_Toc149829324" w:history="1">
        <w:r w:rsidR="006812BE" w:rsidRPr="00265FD0">
          <w:rPr>
            <w:rStyle w:val="a7"/>
            <w:noProof/>
            <w:lang w:val="en-MY"/>
            <w14:scene3d>
              <w14:camera w14:prst="orthographicFront"/>
              <w14:lightRig w14:rig="threePt" w14:dir="t">
                <w14:rot w14:lat="0" w14:lon="0" w14:rev="0"/>
              </w14:lightRig>
            </w14:scene3d>
          </w:rPr>
          <w:t>5-1</w:t>
        </w:r>
        <w:r w:rsidR="006812BE" w:rsidRPr="00265FD0">
          <w:rPr>
            <w:rStyle w:val="a7"/>
            <w:rFonts w:hint="eastAsia"/>
            <w:noProof/>
          </w:rPr>
          <w:t xml:space="preserve"> </w:t>
        </w:r>
        <w:r w:rsidR="006812BE" w:rsidRPr="00265FD0">
          <w:rPr>
            <w:rStyle w:val="a7"/>
            <w:rFonts w:hint="eastAsia"/>
            <w:noProof/>
          </w:rPr>
          <w:t>使用者需求</w:t>
        </w:r>
        <w:r w:rsidR="006812BE" w:rsidRPr="00265FD0">
          <w:rPr>
            <w:noProof/>
            <w:webHidden/>
          </w:rPr>
          <w:tab/>
        </w:r>
        <w:r w:rsidR="006812BE" w:rsidRPr="00265FD0">
          <w:rPr>
            <w:noProof/>
            <w:webHidden/>
          </w:rPr>
          <w:fldChar w:fldCharType="begin"/>
        </w:r>
        <w:r w:rsidR="006812BE" w:rsidRPr="00265FD0">
          <w:rPr>
            <w:noProof/>
            <w:webHidden/>
          </w:rPr>
          <w:instrText xml:space="preserve"> PAGEREF _Toc149829324 \h </w:instrText>
        </w:r>
        <w:r w:rsidR="006812BE" w:rsidRPr="00265FD0">
          <w:rPr>
            <w:noProof/>
            <w:webHidden/>
          </w:rPr>
        </w:r>
        <w:r w:rsidR="006812BE" w:rsidRPr="00265FD0">
          <w:rPr>
            <w:noProof/>
            <w:webHidden/>
          </w:rPr>
          <w:fldChar w:fldCharType="separate"/>
        </w:r>
        <w:r>
          <w:rPr>
            <w:noProof/>
            <w:webHidden/>
          </w:rPr>
          <w:t>20</w:t>
        </w:r>
        <w:r w:rsidR="006812BE" w:rsidRPr="00265FD0">
          <w:rPr>
            <w:noProof/>
            <w:webHidden/>
          </w:rPr>
          <w:fldChar w:fldCharType="end"/>
        </w:r>
      </w:hyperlink>
    </w:p>
    <w:p w14:paraId="623968AD" w14:textId="784533FE" w:rsidR="006812BE" w:rsidRPr="00265FD0" w:rsidRDefault="00F239B7">
      <w:pPr>
        <w:pStyle w:val="21"/>
        <w:tabs>
          <w:tab w:val="right" w:leader="dot" w:pos="10194"/>
        </w:tabs>
        <w:ind w:left="560"/>
        <w:rPr>
          <w:rFonts w:cstheme="minorBidi"/>
          <w:noProof/>
          <w:sz w:val="24"/>
          <w:szCs w:val="22"/>
        </w:rPr>
      </w:pPr>
      <w:hyperlink w:anchor="_Toc149829325" w:history="1">
        <w:r w:rsidR="006812BE" w:rsidRPr="00265FD0">
          <w:rPr>
            <w:rStyle w:val="a7"/>
            <w:noProof/>
            <w:lang w:val="en-MY"/>
            <w14:scene3d>
              <w14:camera w14:prst="orthographicFront"/>
              <w14:lightRig w14:rig="threePt" w14:dir="t">
                <w14:rot w14:lat="0" w14:lon="0" w14:rev="0"/>
              </w14:lightRig>
            </w14:scene3d>
          </w:rPr>
          <w:t>5-2</w:t>
        </w:r>
        <w:r w:rsidR="006812BE" w:rsidRPr="00265FD0">
          <w:rPr>
            <w:rStyle w:val="a7"/>
            <w:rFonts w:hint="eastAsia"/>
            <w:noProof/>
          </w:rPr>
          <w:t xml:space="preserve"> </w:t>
        </w:r>
        <w:r w:rsidR="006812BE" w:rsidRPr="00265FD0">
          <w:rPr>
            <w:rStyle w:val="a7"/>
            <w:rFonts w:hint="eastAsia"/>
            <w:noProof/>
          </w:rPr>
          <w:t>使用個案圖</w:t>
        </w:r>
        <w:r w:rsidR="006812BE" w:rsidRPr="00265FD0">
          <w:rPr>
            <w:rStyle w:val="a7"/>
            <w:noProof/>
          </w:rPr>
          <w:t>(Use case diagram)</w:t>
        </w:r>
        <w:r w:rsidR="006812BE" w:rsidRPr="00265FD0">
          <w:rPr>
            <w:noProof/>
            <w:webHidden/>
          </w:rPr>
          <w:tab/>
        </w:r>
        <w:r w:rsidR="006812BE" w:rsidRPr="00265FD0">
          <w:rPr>
            <w:noProof/>
            <w:webHidden/>
          </w:rPr>
          <w:fldChar w:fldCharType="begin"/>
        </w:r>
        <w:r w:rsidR="006812BE" w:rsidRPr="00265FD0">
          <w:rPr>
            <w:noProof/>
            <w:webHidden/>
          </w:rPr>
          <w:instrText xml:space="preserve"> PAGEREF _Toc149829325 \h </w:instrText>
        </w:r>
        <w:r w:rsidR="006812BE" w:rsidRPr="00265FD0">
          <w:rPr>
            <w:noProof/>
            <w:webHidden/>
          </w:rPr>
        </w:r>
        <w:r w:rsidR="006812BE" w:rsidRPr="00265FD0">
          <w:rPr>
            <w:noProof/>
            <w:webHidden/>
          </w:rPr>
          <w:fldChar w:fldCharType="separate"/>
        </w:r>
        <w:r>
          <w:rPr>
            <w:noProof/>
            <w:webHidden/>
          </w:rPr>
          <w:t>22</w:t>
        </w:r>
        <w:r w:rsidR="006812BE" w:rsidRPr="00265FD0">
          <w:rPr>
            <w:noProof/>
            <w:webHidden/>
          </w:rPr>
          <w:fldChar w:fldCharType="end"/>
        </w:r>
      </w:hyperlink>
    </w:p>
    <w:p w14:paraId="4F718EB0" w14:textId="1F170263" w:rsidR="006812BE" w:rsidRPr="00265FD0" w:rsidRDefault="00F239B7">
      <w:pPr>
        <w:pStyle w:val="21"/>
        <w:tabs>
          <w:tab w:val="right" w:leader="dot" w:pos="10194"/>
        </w:tabs>
        <w:ind w:left="560"/>
        <w:rPr>
          <w:rFonts w:cstheme="minorBidi"/>
          <w:noProof/>
          <w:sz w:val="24"/>
          <w:szCs w:val="22"/>
        </w:rPr>
      </w:pPr>
      <w:hyperlink w:anchor="_Toc149829326" w:history="1">
        <w:r w:rsidR="006812BE" w:rsidRPr="00265FD0">
          <w:rPr>
            <w:rStyle w:val="a7"/>
            <w:noProof/>
            <w:lang w:val="en-MY"/>
            <w14:scene3d>
              <w14:camera w14:prst="orthographicFront"/>
              <w14:lightRig w14:rig="threePt" w14:dir="t">
                <w14:rot w14:lat="0" w14:lon="0" w14:rev="0"/>
              </w14:lightRig>
            </w14:scene3d>
          </w:rPr>
          <w:t>5-3</w:t>
        </w:r>
        <w:r w:rsidR="006812BE" w:rsidRPr="00265FD0">
          <w:rPr>
            <w:rStyle w:val="a7"/>
            <w:rFonts w:hint="eastAsia"/>
            <w:noProof/>
          </w:rPr>
          <w:t xml:space="preserve"> </w:t>
        </w:r>
        <w:r w:rsidR="006812BE" w:rsidRPr="00265FD0">
          <w:rPr>
            <w:rStyle w:val="a7"/>
            <w:rFonts w:hint="eastAsia"/>
            <w:noProof/>
          </w:rPr>
          <w:t>使用個案描述：使用活動圖</w:t>
        </w:r>
        <w:r w:rsidR="006812BE" w:rsidRPr="00265FD0">
          <w:rPr>
            <w:rStyle w:val="a7"/>
            <w:noProof/>
          </w:rPr>
          <w:t>(Activity diagram)</w:t>
        </w:r>
        <w:r w:rsidR="006812BE" w:rsidRPr="00265FD0">
          <w:rPr>
            <w:noProof/>
            <w:webHidden/>
          </w:rPr>
          <w:tab/>
        </w:r>
        <w:r w:rsidR="006812BE" w:rsidRPr="00265FD0">
          <w:rPr>
            <w:noProof/>
            <w:webHidden/>
          </w:rPr>
          <w:fldChar w:fldCharType="begin"/>
        </w:r>
        <w:r w:rsidR="006812BE" w:rsidRPr="00265FD0">
          <w:rPr>
            <w:noProof/>
            <w:webHidden/>
          </w:rPr>
          <w:instrText xml:space="preserve"> PAGEREF _Toc149829326 \h </w:instrText>
        </w:r>
        <w:r w:rsidR="006812BE" w:rsidRPr="00265FD0">
          <w:rPr>
            <w:noProof/>
            <w:webHidden/>
          </w:rPr>
        </w:r>
        <w:r w:rsidR="006812BE" w:rsidRPr="00265FD0">
          <w:rPr>
            <w:noProof/>
            <w:webHidden/>
          </w:rPr>
          <w:fldChar w:fldCharType="separate"/>
        </w:r>
        <w:r>
          <w:rPr>
            <w:noProof/>
            <w:webHidden/>
          </w:rPr>
          <w:t>23</w:t>
        </w:r>
        <w:r w:rsidR="006812BE" w:rsidRPr="00265FD0">
          <w:rPr>
            <w:noProof/>
            <w:webHidden/>
          </w:rPr>
          <w:fldChar w:fldCharType="end"/>
        </w:r>
      </w:hyperlink>
    </w:p>
    <w:p w14:paraId="527BC79C" w14:textId="71FB89CF" w:rsidR="006812BE" w:rsidRPr="00265FD0" w:rsidRDefault="00F239B7">
      <w:pPr>
        <w:pStyle w:val="21"/>
        <w:tabs>
          <w:tab w:val="right" w:leader="dot" w:pos="10194"/>
        </w:tabs>
        <w:ind w:left="560"/>
        <w:rPr>
          <w:rFonts w:cstheme="minorBidi"/>
          <w:noProof/>
          <w:sz w:val="24"/>
          <w:szCs w:val="22"/>
        </w:rPr>
      </w:pPr>
      <w:hyperlink w:anchor="_Toc149829327" w:history="1">
        <w:r w:rsidR="006812BE" w:rsidRPr="00265FD0">
          <w:rPr>
            <w:rStyle w:val="a7"/>
            <w:noProof/>
            <w:lang w:val="en-MY"/>
            <w14:scene3d>
              <w14:camera w14:prst="orthographicFront"/>
              <w14:lightRig w14:rig="threePt" w14:dir="t">
                <w14:rot w14:lat="0" w14:lon="0" w14:rev="0"/>
              </w14:lightRig>
            </w14:scene3d>
          </w:rPr>
          <w:t>5-4</w:t>
        </w:r>
        <w:r w:rsidR="006812BE" w:rsidRPr="00265FD0">
          <w:rPr>
            <w:rStyle w:val="a7"/>
            <w:rFonts w:hint="eastAsia"/>
            <w:noProof/>
            <w:lang w:val="en-MY"/>
          </w:rPr>
          <w:t xml:space="preserve"> </w:t>
        </w:r>
        <w:r w:rsidR="006812BE" w:rsidRPr="00265FD0">
          <w:rPr>
            <w:rStyle w:val="a7"/>
            <w:rFonts w:hint="eastAsia"/>
            <w:noProof/>
            <w:lang w:val="en-MY"/>
          </w:rPr>
          <w:t>分析類別圖</w:t>
        </w:r>
        <w:r w:rsidR="006812BE" w:rsidRPr="00265FD0">
          <w:rPr>
            <w:rStyle w:val="a7"/>
            <w:noProof/>
            <w:lang w:val="en-MY"/>
          </w:rPr>
          <w:t>(Analysis class diagram)</w:t>
        </w:r>
        <w:r w:rsidR="006812BE" w:rsidRPr="00265FD0">
          <w:rPr>
            <w:noProof/>
            <w:webHidden/>
          </w:rPr>
          <w:tab/>
        </w:r>
        <w:r w:rsidR="006812BE" w:rsidRPr="00265FD0">
          <w:rPr>
            <w:noProof/>
            <w:webHidden/>
          </w:rPr>
          <w:fldChar w:fldCharType="begin"/>
        </w:r>
        <w:r w:rsidR="006812BE" w:rsidRPr="00265FD0">
          <w:rPr>
            <w:noProof/>
            <w:webHidden/>
          </w:rPr>
          <w:instrText xml:space="preserve"> PAGEREF _Toc149829327 \h </w:instrText>
        </w:r>
        <w:r w:rsidR="006812BE" w:rsidRPr="00265FD0">
          <w:rPr>
            <w:noProof/>
            <w:webHidden/>
          </w:rPr>
        </w:r>
        <w:r w:rsidR="006812BE" w:rsidRPr="00265FD0">
          <w:rPr>
            <w:noProof/>
            <w:webHidden/>
          </w:rPr>
          <w:fldChar w:fldCharType="separate"/>
        </w:r>
        <w:r>
          <w:rPr>
            <w:noProof/>
            <w:webHidden/>
          </w:rPr>
          <w:t>30</w:t>
        </w:r>
        <w:r w:rsidR="006812BE" w:rsidRPr="00265FD0">
          <w:rPr>
            <w:noProof/>
            <w:webHidden/>
          </w:rPr>
          <w:fldChar w:fldCharType="end"/>
        </w:r>
      </w:hyperlink>
    </w:p>
    <w:p w14:paraId="71A5850F" w14:textId="6BA40CC9" w:rsidR="006812BE" w:rsidRPr="00265FD0" w:rsidRDefault="00F239B7">
      <w:pPr>
        <w:pStyle w:val="11"/>
        <w:rPr>
          <w:rFonts w:cstheme="minorBidi"/>
          <w:b w:val="0"/>
          <w:noProof/>
          <w:sz w:val="24"/>
          <w:szCs w:val="22"/>
        </w:rPr>
      </w:pPr>
      <w:hyperlink w:anchor="_Toc149829328" w:history="1">
        <w:r w:rsidR="006812BE" w:rsidRPr="00265FD0">
          <w:rPr>
            <w:rStyle w:val="a7"/>
            <w:rFonts w:hint="eastAsia"/>
            <w:noProof/>
          </w:rPr>
          <w:t>第六章</w:t>
        </w:r>
        <w:r w:rsidR="006812BE" w:rsidRPr="00265FD0">
          <w:rPr>
            <w:rStyle w:val="a7"/>
            <w:rFonts w:hint="eastAsia"/>
            <w:noProof/>
          </w:rPr>
          <w:t xml:space="preserve"> </w:t>
        </w:r>
        <w:r w:rsidR="006812BE" w:rsidRPr="00265FD0">
          <w:rPr>
            <w:rStyle w:val="a7"/>
            <w:rFonts w:hint="eastAsia"/>
            <w:noProof/>
          </w:rPr>
          <w:t>設計模型</w:t>
        </w:r>
        <w:r w:rsidR="006812BE" w:rsidRPr="00265FD0">
          <w:rPr>
            <w:noProof/>
            <w:webHidden/>
          </w:rPr>
          <w:tab/>
        </w:r>
        <w:r w:rsidR="006812BE" w:rsidRPr="00265FD0">
          <w:rPr>
            <w:noProof/>
            <w:webHidden/>
          </w:rPr>
          <w:fldChar w:fldCharType="begin"/>
        </w:r>
        <w:r w:rsidR="006812BE" w:rsidRPr="00265FD0">
          <w:rPr>
            <w:noProof/>
            <w:webHidden/>
          </w:rPr>
          <w:instrText xml:space="preserve"> PAGEREF _Toc149829328 \h </w:instrText>
        </w:r>
        <w:r w:rsidR="006812BE" w:rsidRPr="00265FD0">
          <w:rPr>
            <w:noProof/>
            <w:webHidden/>
          </w:rPr>
        </w:r>
        <w:r w:rsidR="006812BE" w:rsidRPr="00265FD0">
          <w:rPr>
            <w:noProof/>
            <w:webHidden/>
          </w:rPr>
          <w:fldChar w:fldCharType="separate"/>
        </w:r>
        <w:r>
          <w:rPr>
            <w:noProof/>
            <w:webHidden/>
          </w:rPr>
          <w:t>31</w:t>
        </w:r>
        <w:r w:rsidR="006812BE" w:rsidRPr="00265FD0">
          <w:rPr>
            <w:noProof/>
            <w:webHidden/>
          </w:rPr>
          <w:fldChar w:fldCharType="end"/>
        </w:r>
      </w:hyperlink>
    </w:p>
    <w:p w14:paraId="75EE8509" w14:textId="7545288D" w:rsidR="006812BE" w:rsidRPr="00265FD0" w:rsidRDefault="00F239B7">
      <w:pPr>
        <w:pStyle w:val="21"/>
        <w:tabs>
          <w:tab w:val="right" w:leader="dot" w:pos="10194"/>
        </w:tabs>
        <w:ind w:left="560"/>
        <w:rPr>
          <w:rFonts w:cstheme="minorBidi"/>
          <w:noProof/>
          <w:sz w:val="24"/>
          <w:szCs w:val="22"/>
        </w:rPr>
      </w:pPr>
      <w:hyperlink w:anchor="_Toc149829329" w:history="1">
        <w:r w:rsidR="006812BE" w:rsidRPr="00265FD0">
          <w:rPr>
            <w:rStyle w:val="a7"/>
            <w:noProof/>
            <w:lang w:val="en-MY"/>
            <w14:scene3d>
              <w14:camera w14:prst="orthographicFront"/>
              <w14:lightRig w14:rig="threePt" w14:dir="t">
                <w14:rot w14:lat="0" w14:lon="0" w14:rev="0"/>
              </w14:lightRig>
            </w14:scene3d>
          </w:rPr>
          <w:t>6-1</w:t>
        </w:r>
        <w:r w:rsidR="006812BE" w:rsidRPr="00265FD0">
          <w:rPr>
            <w:rStyle w:val="a7"/>
            <w:rFonts w:hint="eastAsia"/>
            <w:noProof/>
            <w:lang w:val="en-MY"/>
          </w:rPr>
          <w:t xml:space="preserve"> </w:t>
        </w:r>
        <w:r w:rsidR="006812BE" w:rsidRPr="00265FD0">
          <w:rPr>
            <w:rStyle w:val="a7"/>
            <w:rFonts w:hint="eastAsia"/>
            <w:noProof/>
            <w:lang w:val="en-MY"/>
          </w:rPr>
          <w:t>循序圖</w:t>
        </w:r>
        <w:r w:rsidR="006812BE" w:rsidRPr="00265FD0">
          <w:rPr>
            <w:rStyle w:val="a7"/>
            <w:noProof/>
            <w:lang w:val="en-MY"/>
          </w:rPr>
          <w:t>(Sequential diagram)</w:t>
        </w:r>
        <w:r w:rsidR="006812BE" w:rsidRPr="00265FD0">
          <w:rPr>
            <w:rStyle w:val="a7"/>
            <w:rFonts w:hint="eastAsia"/>
            <w:noProof/>
            <w:lang w:val="en-MY"/>
          </w:rPr>
          <w:t>或通訊圖</w:t>
        </w:r>
        <w:r w:rsidR="006812BE" w:rsidRPr="00265FD0">
          <w:rPr>
            <w:rStyle w:val="a7"/>
            <w:noProof/>
            <w:lang w:val="en-MY"/>
          </w:rPr>
          <w:t>(Communication diagram)</w:t>
        </w:r>
        <w:r w:rsidR="006812BE" w:rsidRPr="00265FD0">
          <w:rPr>
            <w:noProof/>
            <w:webHidden/>
          </w:rPr>
          <w:tab/>
        </w:r>
        <w:r w:rsidR="006812BE" w:rsidRPr="00265FD0">
          <w:rPr>
            <w:noProof/>
            <w:webHidden/>
          </w:rPr>
          <w:fldChar w:fldCharType="begin"/>
        </w:r>
        <w:r w:rsidR="006812BE" w:rsidRPr="00265FD0">
          <w:rPr>
            <w:noProof/>
            <w:webHidden/>
          </w:rPr>
          <w:instrText xml:space="preserve"> PAGEREF _Toc149829329 \h </w:instrText>
        </w:r>
        <w:r w:rsidR="006812BE" w:rsidRPr="00265FD0">
          <w:rPr>
            <w:noProof/>
            <w:webHidden/>
          </w:rPr>
        </w:r>
        <w:r w:rsidR="006812BE" w:rsidRPr="00265FD0">
          <w:rPr>
            <w:noProof/>
            <w:webHidden/>
          </w:rPr>
          <w:fldChar w:fldCharType="separate"/>
        </w:r>
        <w:r>
          <w:rPr>
            <w:noProof/>
            <w:webHidden/>
          </w:rPr>
          <w:t>31</w:t>
        </w:r>
        <w:r w:rsidR="006812BE" w:rsidRPr="00265FD0">
          <w:rPr>
            <w:noProof/>
            <w:webHidden/>
          </w:rPr>
          <w:fldChar w:fldCharType="end"/>
        </w:r>
      </w:hyperlink>
    </w:p>
    <w:p w14:paraId="5A729C62" w14:textId="008E3450" w:rsidR="006812BE" w:rsidRPr="00265FD0" w:rsidRDefault="00F239B7">
      <w:pPr>
        <w:pStyle w:val="21"/>
        <w:tabs>
          <w:tab w:val="right" w:leader="dot" w:pos="10194"/>
        </w:tabs>
        <w:ind w:left="560"/>
        <w:rPr>
          <w:rFonts w:cstheme="minorBidi"/>
          <w:noProof/>
          <w:sz w:val="24"/>
          <w:szCs w:val="22"/>
        </w:rPr>
      </w:pPr>
      <w:hyperlink w:anchor="_Toc149829330" w:history="1">
        <w:r w:rsidR="006812BE" w:rsidRPr="00265FD0">
          <w:rPr>
            <w:rStyle w:val="a7"/>
            <w:noProof/>
            <w:lang w:val="en-MY"/>
            <w14:scene3d>
              <w14:camera w14:prst="orthographicFront"/>
              <w14:lightRig w14:rig="threePt" w14:dir="t">
                <w14:rot w14:lat="0" w14:lon="0" w14:rev="0"/>
              </w14:lightRig>
            </w14:scene3d>
          </w:rPr>
          <w:t>6-2</w:t>
        </w:r>
        <w:r w:rsidR="006812BE" w:rsidRPr="00265FD0">
          <w:rPr>
            <w:rStyle w:val="a7"/>
            <w:rFonts w:hint="eastAsia"/>
            <w:noProof/>
            <w:lang w:val="en-MY"/>
          </w:rPr>
          <w:t xml:space="preserve"> </w:t>
        </w:r>
        <w:r w:rsidR="006812BE" w:rsidRPr="00265FD0">
          <w:rPr>
            <w:rStyle w:val="a7"/>
            <w:rFonts w:hint="eastAsia"/>
            <w:noProof/>
            <w:lang w:val="en-MY"/>
          </w:rPr>
          <w:t>設計類別圖</w:t>
        </w:r>
        <w:r w:rsidR="006812BE" w:rsidRPr="00265FD0">
          <w:rPr>
            <w:rStyle w:val="a7"/>
            <w:noProof/>
            <w:lang w:val="en-MY"/>
          </w:rPr>
          <w:t>(Design class diagram)</w:t>
        </w:r>
        <w:r w:rsidR="006812BE" w:rsidRPr="00265FD0">
          <w:rPr>
            <w:rStyle w:val="a7"/>
            <w:rFonts w:hint="eastAsia"/>
            <w:noProof/>
            <w:lang w:val="en-MY"/>
          </w:rPr>
          <w:t>，甚至設計物件圖</w:t>
        </w:r>
        <w:r w:rsidR="006812BE" w:rsidRPr="00265FD0">
          <w:rPr>
            <w:rStyle w:val="a7"/>
            <w:noProof/>
            <w:lang w:val="en-MY"/>
          </w:rPr>
          <w:t>(Design object diagram)</w:t>
        </w:r>
        <w:r w:rsidR="006812BE" w:rsidRPr="00265FD0">
          <w:rPr>
            <w:noProof/>
            <w:webHidden/>
          </w:rPr>
          <w:tab/>
        </w:r>
        <w:r w:rsidR="006812BE" w:rsidRPr="00265FD0">
          <w:rPr>
            <w:noProof/>
            <w:webHidden/>
          </w:rPr>
          <w:fldChar w:fldCharType="begin"/>
        </w:r>
        <w:r w:rsidR="006812BE" w:rsidRPr="00265FD0">
          <w:rPr>
            <w:noProof/>
            <w:webHidden/>
          </w:rPr>
          <w:instrText xml:space="preserve"> PAGEREF _Toc149829330 \h </w:instrText>
        </w:r>
        <w:r w:rsidR="006812BE" w:rsidRPr="00265FD0">
          <w:rPr>
            <w:noProof/>
            <w:webHidden/>
          </w:rPr>
        </w:r>
        <w:r w:rsidR="006812BE" w:rsidRPr="00265FD0">
          <w:rPr>
            <w:noProof/>
            <w:webHidden/>
          </w:rPr>
          <w:fldChar w:fldCharType="separate"/>
        </w:r>
        <w:r>
          <w:rPr>
            <w:noProof/>
            <w:webHidden/>
          </w:rPr>
          <w:t>37</w:t>
        </w:r>
        <w:r w:rsidR="006812BE" w:rsidRPr="00265FD0">
          <w:rPr>
            <w:noProof/>
            <w:webHidden/>
          </w:rPr>
          <w:fldChar w:fldCharType="end"/>
        </w:r>
      </w:hyperlink>
    </w:p>
    <w:p w14:paraId="79E64E04" w14:textId="54BA4A03" w:rsidR="006812BE" w:rsidRPr="00265FD0" w:rsidRDefault="00F239B7">
      <w:pPr>
        <w:pStyle w:val="11"/>
        <w:rPr>
          <w:rFonts w:cstheme="minorBidi"/>
          <w:b w:val="0"/>
          <w:noProof/>
          <w:sz w:val="24"/>
          <w:szCs w:val="22"/>
        </w:rPr>
      </w:pPr>
      <w:hyperlink w:anchor="_Toc149829331" w:history="1">
        <w:r w:rsidR="006812BE" w:rsidRPr="00265FD0">
          <w:rPr>
            <w:rStyle w:val="a7"/>
            <w:rFonts w:hint="eastAsia"/>
            <w:noProof/>
          </w:rPr>
          <w:t>第七章</w:t>
        </w:r>
        <w:r w:rsidR="006812BE" w:rsidRPr="00265FD0">
          <w:rPr>
            <w:rStyle w:val="a7"/>
            <w:rFonts w:hint="eastAsia"/>
            <w:noProof/>
          </w:rPr>
          <w:t xml:space="preserve"> </w:t>
        </w:r>
        <w:r w:rsidR="00F82F34">
          <w:rPr>
            <w:rStyle w:val="a7"/>
            <w:rFonts w:hint="eastAsia"/>
            <w:noProof/>
          </w:rPr>
          <w:t>實作</w:t>
        </w:r>
        <w:r w:rsidR="006812BE" w:rsidRPr="00265FD0">
          <w:rPr>
            <w:rStyle w:val="a7"/>
            <w:rFonts w:hint="eastAsia"/>
            <w:noProof/>
          </w:rPr>
          <w:t>模型</w:t>
        </w:r>
        <w:r w:rsidR="006812BE" w:rsidRPr="00265FD0">
          <w:rPr>
            <w:noProof/>
            <w:webHidden/>
          </w:rPr>
          <w:tab/>
        </w:r>
        <w:r w:rsidR="006812BE" w:rsidRPr="00265FD0">
          <w:rPr>
            <w:noProof/>
            <w:webHidden/>
          </w:rPr>
          <w:fldChar w:fldCharType="begin"/>
        </w:r>
        <w:r w:rsidR="006812BE" w:rsidRPr="00265FD0">
          <w:rPr>
            <w:noProof/>
            <w:webHidden/>
          </w:rPr>
          <w:instrText xml:space="preserve"> PAGEREF _Toc149829331 \h </w:instrText>
        </w:r>
        <w:r w:rsidR="006812BE" w:rsidRPr="00265FD0">
          <w:rPr>
            <w:noProof/>
            <w:webHidden/>
          </w:rPr>
        </w:r>
        <w:r w:rsidR="006812BE" w:rsidRPr="00265FD0">
          <w:rPr>
            <w:noProof/>
            <w:webHidden/>
          </w:rPr>
          <w:fldChar w:fldCharType="separate"/>
        </w:r>
        <w:r>
          <w:rPr>
            <w:noProof/>
            <w:webHidden/>
          </w:rPr>
          <w:t>38</w:t>
        </w:r>
        <w:r w:rsidR="006812BE" w:rsidRPr="00265FD0">
          <w:rPr>
            <w:noProof/>
            <w:webHidden/>
          </w:rPr>
          <w:fldChar w:fldCharType="end"/>
        </w:r>
      </w:hyperlink>
    </w:p>
    <w:p w14:paraId="134BD74F" w14:textId="2FBFB4C7" w:rsidR="006812BE" w:rsidRPr="00265FD0" w:rsidRDefault="00F239B7">
      <w:pPr>
        <w:pStyle w:val="21"/>
        <w:tabs>
          <w:tab w:val="right" w:leader="dot" w:pos="10194"/>
        </w:tabs>
        <w:ind w:left="560"/>
        <w:rPr>
          <w:rFonts w:cstheme="minorBidi"/>
          <w:noProof/>
          <w:sz w:val="24"/>
          <w:szCs w:val="22"/>
        </w:rPr>
      </w:pPr>
      <w:hyperlink w:anchor="_Toc149829332" w:history="1">
        <w:r w:rsidR="006812BE" w:rsidRPr="00265FD0">
          <w:rPr>
            <w:rStyle w:val="a7"/>
            <w:noProof/>
            <w:lang w:val="en-MY"/>
            <w14:scene3d>
              <w14:camera w14:prst="orthographicFront"/>
              <w14:lightRig w14:rig="threePt" w14:dir="t">
                <w14:rot w14:lat="0" w14:lon="0" w14:rev="0"/>
              </w14:lightRig>
            </w14:scene3d>
          </w:rPr>
          <w:t>7-1</w:t>
        </w:r>
        <w:r w:rsidR="006812BE" w:rsidRPr="00265FD0">
          <w:rPr>
            <w:rStyle w:val="a7"/>
            <w:rFonts w:hint="eastAsia"/>
            <w:noProof/>
          </w:rPr>
          <w:t xml:space="preserve"> </w:t>
        </w:r>
        <w:r w:rsidR="006812BE" w:rsidRPr="00265FD0">
          <w:rPr>
            <w:rStyle w:val="a7"/>
            <w:rFonts w:hint="eastAsia"/>
            <w:noProof/>
          </w:rPr>
          <w:t>佈署圖</w:t>
        </w:r>
        <w:r w:rsidR="006812BE" w:rsidRPr="00265FD0">
          <w:rPr>
            <w:rStyle w:val="a7"/>
            <w:noProof/>
          </w:rPr>
          <w:t>(Deployment diagram)</w:t>
        </w:r>
        <w:r w:rsidR="006812BE" w:rsidRPr="00265FD0">
          <w:rPr>
            <w:noProof/>
            <w:webHidden/>
          </w:rPr>
          <w:tab/>
        </w:r>
        <w:r w:rsidR="006812BE" w:rsidRPr="00265FD0">
          <w:rPr>
            <w:noProof/>
            <w:webHidden/>
          </w:rPr>
          <w:fldChar w:fldCharType="begin"/>
        </w:r>
        <w:r w:rsidR="006812BE" w:rsidRPr="00265FD0">
          <w:rPr>
            <w:noProof/>
            <w:webHidden/>
          </w:rPr>
          <w:instrText xml:space="preserve"> PAGEREF _Toc149829332 \h </w:instrText>
        </w:r>
        <w:r w:rsidR="006812BE" w:rsidRPr="00265FD0">
          <w:rPr>
            <w:noProof/>
            <w:webHidden/>
          </w:rPr>
        </w:r>
        <w:r w:rsidR="006812BE" w:rsidRPr="00265FD0">
          <w:rPr>
            <w:noProof/>
            <w:webHidden/>
          </w:rPr>
          <w:fldChar w:fldCharType="separate"/>
        </w:r>
        <w:r>
          <w:rPr>
            <w:noProof/>
            <w:webHidden/>
          </w:rPr>
          <w:t>38</w:t>
        </w:r>
        <w:r w:rsidR="006812BE" w:rsidRPr="00265FD0">
          <w:rPr>
            <w:noProof/>
            <w:webHidden/>
          </w:rPr>
          <w:fldChar w:fldCharType="end"/>
        </w:r>
      </w:hyperlink>
    </w:p>
    <w:p w14:paraId="5F8F9BE2" w14:textId="1E3B3447" w:rsidR="006812BE" w:rsidRPr="00265FD0" w:rsidRDefault="00F239B7">
      <w:pPr>
        <w:pStyle w:val="21"/>
        <w:tabs>
          <w:tab w:val="right" w:leader="dot" w:pos="10194"/>
        </w:tabs>
        <w:ind w:left="560"/>
        <w:rPr>
          <w:rFonts w:cstheme="minorBidi"/>
          <w:noProof/>
          <w:sz w:val="24"/>
          <w:szCs w:val="22"/>
        </w:rPr>
      </w:pPr>
      <w:hyperlink w:anchor="_Toc149829333" w:history="1">
        <w:r w:rsidR="006812BE" w:rsidRPr="00265FD0">
          <w:rPr>
            <w:rStyle w:val="a7"/>
            <w:noProof/>
            <w:lang w:val="en-MY"/>
            <w14:scene3d>
              <w14:camera w14:prst="orthographicFront"/>
              <w14:lightRig w14:rig="threePt" w14:dir="t">
                <w14:rot w14:lat="0" w14:lon="0" w14:rev="0"/>
              </w14:lightRig>
            </w14:scene3d>
          </w:rPr>
          <w:t>7-2</w:t>
        </w:r>
        <w:r w:rsidR="006812BE" w:rsidRPr="00265FD0">
          <w:rPr>
            <w:rStyle w:val="a7"/>
            <w:rFonts w:hint="eastAsia"/>
            <w:noProof/>
          </w:rPr>
          <w:t xml:space="preserve"> </w:t>
        </w:r>
        <w:r w:rsidR="006812BE" w:rsidRPr="00265FD0">
          <w:rPr>
            <w:rStyle w:val="a7"/>
            <w:rFonts w:hint="eastAsia"/>
            <w:noProof/>
          </w:rPr>
          <w:t>套件圖</w:t>
        </w:r>
        <w:r w:rsidR="006812BE" w:rsidRPr="00265FD0">
          <w:rPr>
            <w:rStyle w:val="a7"/>
            <w:noProof/>
          </w:rPr>
          <w:t>(Package diagram)</w:t>
        </w:r>
        <w:r w:rsidR="006812BE" w:rsidRPr="00265FD0">
          <w:rPr>
            <w:noProof/>
            <w:webHidden/>
          </w:rPr>
          <w:tab/>
        </w:r>
        <w:r w:rsidR="006812BE" w:rsidRPr="00265FD0">
          <w:rPr>
            <w:noProof/>
            <w:webHidden/>
          </w:rPr>
          <w:fldChar w:fldCharType="begin"/>
        </w:r>
        <w:r w:rsidR="006812BE" w:rsidRPr="00265FD0">
          <w:rPr>
            <w:noProof/>
            <w:webHidden/>
          </w:rPr>
          <w:instrText xml:space="preserve"> PAGEREF _Toc149829333 \h </w:instrText>
        </w:r>
        <w:r w:rsidR="006812BE" w:rsidRPr="00265FD0">
          <w:rPr>
            <w:noProof/>
            <w:webHidden/>
          </w:rPr>
        </w:r>
        <w:r w:rsidR="006812BE" w:rsidRPr="00265FD0">
          <w:rPr>
            <w:noProof/>
            <w:webHidden/>
          </w:rPr>
          <w:fldChar w:fldCharType="separate"/>
        </w:r>
        <w:r>
          <w:rPr>
            <w:noProof/>
            <w:webHidden/>
          </w:rPr>
          <w:t>39</w:t>
        </w:r>
        <w:r w:rsidR="006812BE" w:rsidRPr="00265FD0">
          <w:rPr>
            <w:noProof/>
            <w:webHidden/>
          </w:rPr>
          <w:fldChar w:fldCharType="end"/>
        </w:r>
      </w:hyperlink>
    </w:p>
    <w:p w14:paraId="235C110F" w14:textId="2BED831B" w:rsidR="006812BE" w:rsidRPr="00265FD0" w:rsidRDefault="00F239B7">
      <w:pPr>
        <w:pStyle w:val="21"/>
        <w:tabs>
          <w:tab w:val="right" w:leader="dot" w:pos="10194"/>
        </w:tabs>
        <w:ind w:left="560"/>
        <w:rPr>
          <w:rFonts w:cstheme="minorBidi"/>
          <w:noProof/>
          <w:sz w:val="24"/>
          <w:szCs w:val="22"/>
        </w:rPr>
      </w:pPr>
      <w:hyperlink w:anchor="_Toc149829334" w:history="1">
        <w:r w:rsidR="006812BE" w:rsidRPr="00265FD0">
          <w:rPr>
            <w:rStyle w:val="a7"/>
            <w:noProof/>
            <w:lang w:val="en-MY"/>
            <w14:scene3d>
              <w14:camera w14:prst="orthographicFront"/>
              <w14:lightRig w14:rig="threePt" w14:dir="t">
                <w14:rot w14:lat="0" w14:lon="0" w14:rev="0"/>
              </w14:lightRig>
            </w14:scene3d>
          </w:rPr>
          <w:t>7-3</w:t>
        </w:r>
        <w:r w:rsidR="006812BE" w:rsidRPr="00265FD0">
          <w:rPr>
            <w:rStyle w:val="a7"/>
            <w:rFonts w:hint="eastAsia"/>
            <w:noProof/>
          </w:rPr>
          <w:t xml:space="preserve"> </w:t>
        </w:r>
        <w:r w:rsidR="006812BE" w:rsidRPr="00265FD0">
          <w:rPr>
            <w:rStyle w:val="a7"/>
            <w:rFonts w:hint="eastAsia"/>
            <w:noProof/>
          </w:rPr>
          <w:t>元件圖</w:t>
        </w:r>
        <w:r w:rsidR="006812BE" w:rsidRPr="00265FD0">
          <w:rPr>
            <w:rStyle w:val="a7"/>
            <w:noProof/>
          </w:rPr>
          <w:t>(Component diagram)</w:t>
        </w:r>
        <w:r w:rsidR="006812BE" w:rsidRPr="00265FD0">
          <w:rPr>
            <w:noProof/>
            <w:webHidden/>
          </w:rPr>
          <w:tab/>
        </w:r>
        <w:r w:rsidR="006812BE" w:rsidRPr="00265FD0">
          <w:rPr>
            <w:noProof/>
            <w:webHidden/>
          </w:rPr>
          <w:fldChar w:fldCharType="begin"/>
        </w:r>
        <w:r w:rsidR="006812BE" w:rsidRPr="00265FD0">
          <w:rPr>
            <w:noProof/>
            <w:webHidden/>
          </w:rPr>
          <w:instrText xml:space="preserve"> PAGEREF _Toc149829334 \h </w:instrText>
        </w:r>
        <w:r w:rsidR="006812BE" w:rsidRPr="00265FD0">
          <w:rPr>
            <w:noProof/>
            <w:webHidden/>
          </w:rPr>
        </w:r>
        <w:r w:rsidR="006812BE" w:rsidRPr="00265FD0">
          <w:rPr>
            <w:noProof/>
            <w:webHidden/>
          </w:rPr>
          <w:fldChar w:fldCharType="separate"/>
        </w:r>
        <w:r>
          <w:rPr>
            <w:noProof/>
            <w:webHidden/>
          </w:rPr>
          <w:t>40</w:t>
        </w:r>
        <w:r w:rsidR="006812BE" w:rsidRPr="00265FD0">
          <w:rPr>
            <w:noProof/>
            <w:webHidden/>
          </w:rPr>
          <w:fldChar w:fldCharType="end"/>
        </w:r>
      </w:hyperlink>
    </w:p>
    <w:p w14:paraId="1E072BC4" w14:textId="0243CE7A" w:rsidR="006812BE" w:rsidRPr="00265FD0" w:rsidRDefault="00F239B7">
      <w:pPr>
        <w:pStyle w:val="21"/>
        <w:tabs>
          <w:tab w:val="right" w:leader="dot" w:pos="10194"/>
        </w:tabs>
        <w:ind w:left="560"/>
        <w:rPr>
          <w:rFonts w:cstheme="minorBidi"/>
          <w:noProof/>
          <w:sz w:val="24"/>
          <w:szCs w:val="22"/>
        </w:rPr>
      </w:pPr>
      <w:hyperlink w:anchor="_Toc149829335" w:history="1">
        <w:r w:rsidR="006812BE" w:rsidRPr="00265FD0">
          <w:rPr>
            <w:rStyle w:val="a7"/>
            <w:noProof/>
            <w:lang w:val="en-MY"/>
            <w14:scene3d>
              <w14:camera w14:prst="orthographicFront"/>
              <w14:lightRig w14:rig="threePt" w14:dir="t">
                <w14:rot w14:lat="0" w14:lon="0" w14:rev="0"/>
              </w14:lightRig>
            </w14:scene3d>
          </w:rPr>
          <w:t>7-4</w:t>
        </w:r>
        <w:r w:rsidR="006812BE" w:rsidRPr="00265FD0">
          <w:rPr>
            <w:rStyle w:val="a7"/>
            <w:rFonts w:hint="eastAsia"/>
            <w:noProof/>
          </w:rPr>
          <w:t xml:space="preserve"> </w:t>
        </w:r>
        <w:r w:rsidR="006812BE" w:rsidRPr="00265FD0">
          <w:rPr>
            <w:rStyle w:val="a7"/>
            <w:rFonts w:hint="eastAsia"/>
            <w:noProof/>
          </w:rPr>
          <w:t>狀態機</w:t>
        </w:r>
        <w:r w:rsidR="006812BE" w:rsidRPr="00265FD0">
          <w:rPr>
            <w:rStyle w:val="a7"/>
            <w:noProof/>
          </w:rPr>
          <w:t>(State machine)</w:t>
        </w:r>
        <w:r w:rsidR="006812BE" w:rsidRPr="00265FD0">
          <w:rPr>
            <w:rStyle w:val="a7"/>
            <w:rFonts w:hint="eastAsia"/>
            <w:noProof/>
          </w:rPr>
          <w:t>，甚至時序圖</w:t>
        </w:r>
        <w:r w:rsidR="006812BE" w:rsidRPr="00265FD0">
          <w:rPr>
            <w:rStyle w:val="a7"/>
            <w:noProof/>
          </w:rPr>
          <w:t>(Timing diagram)</w:t>
        </w:r>
        <w:r w:rsidR="006812BE" w:rsidRPr="00265FD0">
          <w:rPr>
            <w:noProof/>
            <w:webHidden/>
          </w:rPr>
          <w:tab/>
        </w:r>
        <w:r w:rsidR="006812BE" w:rsidRPr="00265FD0">
          <w:rPr>
            <w:noProof/>
            <w:webHidden/>
          </w:rPr>
          <w:fldChar w:fldCharType="begin"/>
        </w:r>
        <w:r w:rsidR="006812BE" w:rsidRPr="00265FD0">
          <w:rPr>
            <w:noProof/>
            <w:webHidden/>
          </w:rPr>
          <w:instrText xml:space="preserve"> PAGEREF _Toc149829335 \h </w:instrText>
        </w:r>
        <w:r w:rsidR="006812BE" w:rsidRPr="00265FD0">
          <w:rPr>
            <w:noProof/>
            <w:webHidden/>
          </w:rPr>
        </w:r>
        <w:r w:rsidR="006812BE" w:rsidRPr="00265FD0">
          <w:rPr>
            <w:noProof/>
            <w:webHidden/>
          </w:rPr>
          <w:fldChar w:fldCharType="separate"/>
        </w:r>
        <w:r>
          <w:rPr>
            <w:noProof/>
            <w:webHidden/>
          </w:rPr>
          <w:t>41</w:t>
        </w:r>
        <w:r w:rsidR="006812BE" w:rsidRPr="00265FD0">
          <w:rPr>
            <w:noProof/>
            <w:webHidden/>
          </w:rPr>
          <w:fldChar w:fldCharType="end"/>
        </w:r>
      </w:hyperlink>
    </w:p>
    <w:p w14:paraId="1426C457" w14:textId="1890DECF" w:rsidR="006812BE" w:rsidRPr="00265FD0" w:rsidRDefault="00F239B7">
      <w:pPr>
        <w:pStyle w:val="11"/>
        <w:rPr>
          <w:rFonts w:cstheme="minorBidi"/>
          <w:b w:val="0"/>
          <w:noProof/>
          <w:sz w:val="24"/>
          <w:szCs w:val="22"/>
        </w:rPr>
      </w:pPr>
      <w:hyperlink w:anchor="_Toc149829336" w:history="1">
        <w:r w:rsidR="006812BE" w:rsidRPr="00265FD0">
          <w:rPr>
            <w:rStyle w:val="a7"/>
            <w:rFonts w:hint="eastAsia"/>
            <w:noProof/>
          </w:rPr>
          <w:t>第八章</w:t>
        </w:r>
        <w:r w:rsidR="006812BE" w:rsidRPr="00265FD0">
          <w:rPr>
            <w:rStyle w:val="a7"/>
            <w:rFonts w:hint="eastAsia"/>
            <w:noProof/>
          </w:rPr>
          <w:t xml:space="preserve"> </w:t>
        </w:r>
        <w:r w:rsidR="006812BE" w:rsidRPr="00265FD0">
          <w:rPr>
            <w:rStyle w:val="a7"/>
            <w:rFonts w:hint="eastAsia"/>
            <w:noProof/>
          </w:rPr>
          <w:t>資料庫設計</w:t>
        </w:r>
        <w:r w:rsidR="006812BE" w:rsidRPr="00265FD0">
          <w:rPr>
            <w:noProof/>
            <w:webHidden/>
          </w:rPr>
          <w:tab/>
        </w:r>
        <w:r w:rsidR="006812BE" w:rsidRPr="00265FD0">
          <w:rPr>
            <w:noProof/>
            <w:webHidden/>
          </w:rPr>
          <w:fldChar w:fldCharType="begin"/>
        </w:r>
        <w:r w:rsidR="006812BE" w:rsidRPr="00265FD0">
          <w:rPr>
            <w:noProof/>
            <w:webHidden/>
          </w:rPr>
          <w:instrText xml:space="preserve"> PAGEREF _Toc149829336 \h </w:instrText>
        </w:r>
        <w:r w:rsidR="006812BE" w:rsidRPr="00265FD0">
          <w:rPr>
            <w:noProof/>
            <w:webHidden/>
          </w:rPr>
        </w:r>
        <w:r w:rsidR="006812BE" w:rsidRPr="00265FD0">
          <w:rPr>
            <w:noProof/>
            <w:webHidden/>
          </w:rPr>
          <w:fldChar w:fldCharType="separate"/>
        </w:r>
        <w:r>
          <w:rPr>
            <w:noProof/>
            <w:webHidden/>
          </w:rPr>
          <w:t>43</w:t>
        </w:r>
        <w:r w:rsidR="006812BE" w:rsidRPr="00265FD0">
          <w:rPr>
            <w:noProof/>
            <w:webHidden/>
          </w:rPr>
          <w:fldChar w:fldCharType="end"/>
        </w:r>
      </w:hyperlink>
    </w:p>
    <w:p w14:paraId="2E46F1AF" w14:textId="5AC2B911" w:rsidR="006812BE" w:rsidRPr="00265FD0" w:rsidRDefault="00F239B7">
      <w:pPr>
        <w:pStyle w:val="21"/>
        <w:tabs>
          <w:tab w:val="right" w:leader="dot" w:pos="10194"/>
        </w:tabs>
        <w:ind w:left="560"/>
        <w:rPr>
          <w:rFonts w:cstheme="minorBidi"/>
          <w:noProof/>
          <w:sz w:val="24"/>
          <w:szCs w:val="22"/>
        </w:rPr>
      </w:pPr>
      <w:hyperlink w:anchor="_Toc149829337" w:history="1">
        <w:r w:rsidR="006812BE" w:rsidRPr="00265FD0">
          <w:rPr>
            <w:rStyle w:val="a7"/>
            <w:noProof/>
            <w:lang w:val="en-MY"/>
            <w14:scene3d>
              <w14:camera w14:prst="orthographicFront"/>
              <w14:lightRig w14:rig="threePt" w14:dir="t">
                <w14:rot w14:lat="0" w14:lon="0" w14:rev="0"/>
              </w14:lightRig>
            </w14:scene3d>
          </w:rPr>
          <w:t>8-1</w:t>
        </w:r>
        <w:r w:rsidR="006812BE" w:rsidRPr="00265FD0">
          <w:rPr>
            <w:rStyle w:val="a7"/>
            <w:rFonts w:hint="eastAsia"/>
            <w:noProof/>
          </w:rPr>
          <w:t xml:space="preserve"> </w:t>
        </w:r>
        <w:r w:rsidR="006812BE" w:rsidRPr="00265FD0">
          <w:rPr>
            <w:rStyle w:val="a7"/>
            <w:rFonts w:hint="eastAsia"/>
            <w:noProof/>
          </w:rPr>
          <w:t>資料庫關聯表：需註明參考關係及限制</w:t>
        </w:r>
        <w:r w:rsidR="006812BE" w:rsidRPr="00265FD0">
          <w:rPr>
            <w:rStyle w:val="a7"/>
            <w:noProof/>
          </w:rPr>
          <w:t>(Constraints)</w:t>
        </w:r>
        <w:r w:rsidR="006812BE" w:rsidRPr="00265FD0">
          <w:rPr>
            <w:noProof/>
            <w:webHidden/>
          </w:rPr>
          <w:tab/>
        </w:r>
        <w:r w:rsidR="006812BE" w:rsidRPr="00265FD0">
          <w:rPr>
            <w:noProof/>
            <w:webHidden/>
          </w:rPr>
          <w:fldChar w:fldCharType="begin"/>
        </w:r>
        <w:r w:rsidR="006812BE" w:rsidRPr="00265FD0">
          <w:rPr>
            <w:noProof/>
            <w:webHidden/>
          </w:rPr>
          <w:instrText xml:space="preserve"> PAGEREF _Toc149829337 \h </w:instrText>
        </w:r>
        <w:r w:rsidR="006812BE" w:rsidRPr="00265FD0">
          <w:rPr>
            <w:noProof/>
            <w:webHidden/>
          </w:rPr>
        </w:r>
        <w:r w:rsidR="006812BE" w:rsidRPr="00265FD0">
          <w:rPr>
            <w:noProof/>
            <w:webHidden/>
          </w:rPr>
          <w:fldChar w:fldCharType="separate"/>
        </w:r>
        <w:r>
          <w:rPr>
            <w:noProof/>
            <w:webHidden/>
          </w:rPr>
          <w:t>43</w:t>
        </w:r>
        <w:r w:rsidR="006812BE" w:rsidRPr="00265FD0">
          <w:rPr>
            <w:noProof/>
            <w:webHidden/>
          </w:rPr>
          <w:fldChar w:fldCharType="end"/>
        </w:r>
      </w:hyperlink>
    </w:p>
    <w:p w14:paraId="72B28343" w14:textId="44A6811C" w:rsidR="006812BE" w:rsidRPr="00265FD0" w:rsidRDefault="00F239B7">
      <w:pPr>
        <w:pStyle w:val="21"/>
        <w:tabs>
          <w:tab w:val="right" w:leader="dot" w:pos="10194"/>
        </w:tabs>
        <w:ind w:left="560"/>
        <w:rPr>
          <w:rFonts w:cstheme="minorBidi"/>
          <w:noProof/>
          <w:sz w:val="24"/>
          <w:szCs w:val="22"/>
        </w:rPr>
      </w:pPr>
      <w:hyperlink w:anchor="_Toc149829338" w:history="1">
        <w:r w:rsidR="006812BE" w:rsidRPr="00265FD0">
          <w:rPr>
            <w:rStyle w:val="a7"/>
            <w:noProof/>
            <w:lang w:val="en-MY"/>
            <w14:scene3d>
              <w14:camera w14:prst="orthographicFront"/>
              <w14:lightRig w14:rig="threePt" w14:dir="t">
                <w14:rot w14:lat="0" w14:lon="0" w14:rev="0"/>
              </w14:lightRig>
            </w14:scene3d>
          </w:rPr>
          <w:t>8-2</w:t>
        </w:r>
        <w:r w:rsidR="006812BE" w:rsidRPr="00265FD0">
          <w:rPr>
            <w:rStyle w:val="a7"/>
            <w:rFonts w:hint="eastAsia"/>
            <w:noProof/>
          </w:rPr>
          <w:t xml:space="preserve"> </w:t>
        </w:r>
        <w:r w:rsidR="006812BE" w:rsidRPr="00265FD0">
          <w:rPr>
            <w:rStyle w:val="a7"/>
            <w:rFonts w:hint="eastAsia"/>
            <w:noProof/>
          </w:rPr>
          <w:t>表格及其</w:t>
        </w:r>
        <w:r w:rsidR="006812BE" w:rsidRPr="00265FD0">
          <w:rPr>
            <w:rStyle w:val="a7"/>
            <w:noProof/>
          </w:rPr>
          <w:t>Meta data</w:t>
        </w:r>
        <w:r w:rsidR="006812BE" w:rsidRPr="00265FD0">
          <w:rPr>
            <w:noProof/>
            <w:webHidden/>
          </w:rPr>
          <w:tab/>
        </w:r>
        <w:r w:rsidR="006812BE" w:rsidRPr="00265FD0">
          <w:rPr>
            <w:noProof/>
            <w:webHidden/>
          </w:rPr>
          <w:fldChar w:fldCharType="begin"/>
        </w:r>
        <w:r w:rsidR="006812BE" w:rsidRPr="00265FD0">
          <w:rPr>
            <w:noProof/>
            <w:webHidden/>
          </w:rPr>
          <w:instrText xml:space="preserve"> PAGEREF _Toc149829338 \h </w:instrText>
        </w:r>
        <w:r w:rsidR="006812BE" w:rsidRPr="00265FD0">
          <w:rPr>
            <w:noProof/>
            <w:webHidden/>
          </w:rPr>
        </w:r>
        <w:r w:rsidR="006812BE" w:rsidRPr="00265FD0">
          <w:rPr>
            <w:noProof/>
            <w:webHidden/>
          </w:rPr>
          <w:fldChar w:fldCharType="separate"/>
        </w:r>
        <w:r>
          <w:rPr>
            <w:noProof/>
            <w:webHidden/>
          </w:rPr>
          <w:t>44</w:t>
        </w:r>
        <w:r w:rsidR="006812BE" w:rsidRPr="00265FD0">
          <w:rPr>
            <w:noProof/>
            <w:webHidden/>
          </w:rPr>
          <w:fldChar w:fldCharType="end"/>
        </w:r>
      </w:hyperlink>
    </w:p>
    <w:p w14:paraId="4562A67D" w14:textId="09C877BC" w:rsidR="006812BE" w:rsidRPr="00265FD0" w:rsidRDefault="00F239B7">
      <w:pPr>
        <w:pStyle w:val="11"/>
        <w:rPr>
          <w:rFonts w:cstheme="minorBidi"/>
          <w:b w:val="0"/>
          <w:noProof/>
          <w:sz w:val="24"/>
          <w:szCs w:val="22"/>
        </w:rPr>
      </w:pPr>
      <w:hyperlink w:anchor="_Toc149829339" w:history="1">
        <w:r w:rsidR="006812BE" w:rsidRPr="00265FD0">
          <w:rPr>
            <w:rStyle w:val="a7"/>
            <w:rFonts w:hint="eastAsia"/>
            <w:noProof/>
          </w:rPr>
          <w:t>第九章</w:t>
        </w:r>
        <w:r w:rsidR="006812BE" w:rsidRPr="00265FD0">
          <w:rPr>
            <w:rStyle w:val="a7"/>
            <w:rFonts w:hint="eastAsia"/>
            <w:noProof/>
          </w:rPr>
          <w:t xml:space="preserve"> </w:t>
        </w:r>
        <w:r w:rsidR="006812BE" w:rsidRPr="00265FD0">
          <w:rPr>
            <w:rStyle w:val="a7"/>
            <w:rFonts w:hint="eastAsia"/>
            <w:noProof/>
          </w:rPr>
          <w:t>程式</w:t>
        </w:r>
        <w:r w:rsidR="006812BE" w:rsidRPr="00265FD0">
          <w:rPr>
            <w:noProof/>
            <w:webHidden/>
          </w:rPr>
          <w:tab/>
        </w:r>
        <w:r w:rsidR="006812BE" w:rsidRPr="00265FD0">
          <w:rPr>
            <w:noProof/>
            <w:webHidden/>
          </w:rPr>
          <w:fldChar w:fldCharType="begin"/>
        </w:r>
        <w:r w:rsidR="006812BE" w:rsidRPr="00265FD0">
          <w:rPr>
            <w:noProof/>
            <w:webHidden/>
          </w:rPr>
          <w:instrText xml:space="preserve"> PAGEREF _Toc149829339 \h </w:instrText>
        </w:r>
        <w:r w:rsidR="006812BE" w:rsidRPr="00265FD0">
          <w:rPr>
            <w:noProof/>
            <w:webHidden/>
          </w:rPr>
        </w:r>
        <w:r w:rsidR="006812BE" w:rsidRPr="00265FD0">
          <w:rPr>
            <w:noProof/>
            <w:webHidden/>
          </w:rPr>
          <w:fldChar w:fldCharType="separate"/>
        </w:r>
        <w:r>
          <w:rPr>
            <w:noProof/>
            <w:webHidden/>
          </w:rPr>
          <w:t>46</w:t>
        </w:r>
        <w:r w:rsidR="006812BE" w:rsidRPr="00265FD0">
          <w:rPr>
            <w:noProof/>
            <w:webHidden/>
          </w:rPr>
          <w:fldChar w:fldCharType="end"/>
        </w:r>
      </w:hyperlink>
    </w:p>
    <w:p w14:paraId="7499DAB4" w14:textId="7F024AC2" w:rsidR="006812BE" w:rsidRPr="00265FD0" w:rsidRDefault="00F239B7">
      <w:pPr>
        <w:pStyle w:val="21"/>
        <w:tabs>
          <w:tab w:val="right" w:leader="dot" w:pos="10194"/>
        </w:tabs>
        <w:ind w:left="560"/>
        <w:rPr>
          <w:rFonts w:cstheme="minorBidi"/>
          <w:noProof/>
          <w:sz w:val="24"/>
          <w:szCs w:val="22"/>
        </w:rPr>
      </w:pPr>
      <w:hyperlink w:anchor="_Toc149829340" w:history="1">
        <w:r w:rsidR="006812BE" w:rsidRPr="00265FD0">
          <w:rPr>
            <w:rStyle w:val="a7"/>
            <w:noProof/>
            <w:lang w:val="en-MY"/>
            <w14:scene3d>
              <w14:camera w14:prst="orthographicFront"/>
              <w14:lightRig w14:rig="threePt" w14:dir="t">
                <w14:rot w14:lat="0" w14:lon="0" w14:rev="0"/>
              </w14:lightRig>
            </w14:scene3d>
          </w:rPr>
          <w:t>9-1</w:t>
        </w:r>
        <w:r w:rsidR="006812BE" w:rsidRPr="00265FD0">
          <w:rPr>
            <w:rStyle w:val="a7"/>
            <w:rFonts w:hint="eastAsia"/>
            <w:noProof/>
          </w:rPr>
          <w:t xml:space="preserve"> </w:t>
        </w:r>
        <w:r w:rsidR="006812BE" w:rsidRPr="00265FD0">
          <w:rPr>
            <w:rStyle w:val="a7"/>
            <w:rFonts w:hint="eastAsia"/>
            <w:noProof/>
          </w:rPr>
          <w:t>元件清單及其規格描述</w:t>
        </w:r>
        <w:r w:rsidR="006812BE" w:rsidRPr="00265FD0">
          <w:rPr>
            <w:noProof/>
            <w:webHidden/>
          </w:rPr>
          <w:tab/>
        </w:r>
        <w:r w:rsidR="006812BE" w:rsidRPr="00265FD0">
          <w:rPr>
            <w:noProof/>
            <w:webHidden/>
          </w:rPr>
          <w:fldChar w:fldCharType="begin"/>
        </w:r>
        <w:r w:rsidR="006812BE" w:rsidRPr="00265FD0">
          <w:rPr>
            <w:noProof/>
            <w:webHidden/>
          </w:rPr>
          <w:instrText xml:space="preserve"> PAGEREF _Toc149829340 \h </w:instrText>
        </w:r>
        <w:r w:rsidR="006812BE" w:rsidRPr="00265FD0">
          <w:rPr>
            <w:noProof/>
            <w:webHidden/>
          </w:rPr>
        </w:r>
        <w:r w:rsidR="006812BE" w:rsidRPr="00265FD0">
          <w:rPr>
            <w:noProof/>
            <w:webHidden/>
          </w:rPr>
          <w:fldChar w:fldCharType="separate"/>
        </w:r>
        <w:r>
          <w:rPr>
            <w:noProof/>
            <w:webHidden/>
          </w:rPr>
          <w:t>46</w:t>
        </w:r>
        <w:r w:rsidR="006812BE" w:rsidRPr="00265FD0">
          <w:rPr>
            <w:noProof/>
            <w:webHidden/>
          </w:rPr>
          <w:fldChar w:fldCharType="end"/>
        </w:r>
      </w:hyperlink>
    </w:p>
    <w:p w14:paraId="4D682EAA" w14:textId="54EEA6F6" w:rsidR="006812BE" w:rsidRPr="00265FD0" w:rsidRDefault="00F239B7">
      <w:pPr>
        <w:pStyle w:val="21"/>
        <w:tabs>
          <w:tab w:val="right" w:leader="dot" w:pos="10194"/>
        </w:tabs>
        <w:ind w:left="560"/>
        <w:rPr>
          <w:rFonts w:cstheme="minorBidi"/>
          <w:noProof/>
          <w:sz w:val="24"/>
          <w:szCs w:val="22"/>
        </w:rPr>
      </w:pPr>
      <w:hyperlink w:anchor="_Toc149829341" w:history="1">
        <w:r w:rsidR="006812BE" w:rsidRPr="00265FD0">
          <w:rPr>
            <w:rStyle w:val="a7"/>
            <w:noProof/>
            <w:lang w:val="en-MY"/>
            <w14:scene3d>
              <w14:camera w14:prst="orthographicFront"/>
              <w14:lightRig w14:rig="threePt" w14:dir="t">
                <w14:rot w14:lat="0" w14:lon="0" w14:rev="0"/>
              </w14:lightRig>
            </w14:scene3d>
          </w:rPr>
          <w:t>9-2</w:t>
        </w:r>
        <w:r w:rsidR="006812BE" w:rsidRPr="00265FD0">
          <w:rPr>
            <w:rStyle w:val="a7"/>
            <w:rFonts w:hint="eastAsia"/>
            <w:noProof/>
          </w:rPr>
          <w:t xml:space="preserve"> </w:t>
        </w:r>
        <w:r w:rsidR="006812BE" w:rsidRPr="00265FD0">
          <w:rPr>
            <w:rStyle w:val="a7"/>
            <w:rFonts w:hint="eastAsia"/>
            <w:noProof/>
          </w:rPr>
          <w:t>其他附屬之各種元件</w:t>
        </w:r>
        <w:r w:rsidR="006812BE" w:rsidRPr="00265FD0">
          <w:rPr>
            <w:noProof/>
            <w:webHidden/>
          </w:rPr>
          <w:tab/>
        </w:r>
        <w:r w:rsidR="006812BE" w:rsidRPr="00265FD0">
          <w:rPr>
            <w:noProof/>
            <w:webHidden/>
          </w:rPr>
          <w:fldChar w:fldCharType="begin"/>
        </w:r>
        <w:r w:rsidR="006812BE" w:rsidRPr="00265FD0">
          <w:rPr>
            <w:noProof/>
            <w:webHidden/>
          </w:rPr>
          <w:instrText xml:space="preserve"> PAGEREF _Toc149829341 \h </w:instrText>
        </w:r>
        <w:r w:rsidR="006812BE" w:rsidRPr="00265FD0">
          <w:rPr>
            <w:noProof/>
            <w:webHidden/>
          </w:rPr>
        </w:r>
        <w:r w:rsidR="006812BE" w:rsidRPr="00265FD0">
          <w:rPr>
            <w:noProof/>
            <w:webHidden/>
          </w:rPr>
          <w:fldChar w:fldCharType="separate"/>
        </w:r>
        <w:r>
          <w:rPr>
            <w:noProof/>
            <w:webHidden/>
          </w:rPr>
          <w:t>48</w:t>
        </w:r>
        <w:r w:rsidR="006812BE" w:rsidRPr="00265FD0">
          <w:rPr>
            <w:noProof/>
            <w:webHidden/>
          </w:rPr>
          <w:fldChar w:fldCharType="end"/>
        </w:r>
      </w:hyperlink>
    </w:p>
    <w:p w14:paraId="30D31297" w14:textId="17C3ADDA" w:rsidR="006812BE" w:rsidRPr="00265FD0" w:rsidRDefault="00F239B7">
      <w:pPr>
        <w:pStyle w:val="11"/>
        <w:rPr>
          <w:rFonts w:cstheme="minorBidi"/>
          <w:b w:val="0"/>
          <w:noProof/>
          <w:sz w:val="24"/>
          <w:szCs w:val="22"/>
        </w:rPr>
      </w:pPr>
      <w:hyperlink w:anchor="_Toc149829342" w:history="1">
        <w:r w:rsidR="006812BE" w:rsidRPr="00265FD0">
          <w:rPr>
            <w:rStyle w:val="a7"/>
            <w:rFonts w:hint="eastAsia"/>
            <w:noProof/>
          </w:rPr>
          <w:t>第十章</w:t>
        </w:r>
        <w:r w:rsidR="006812BE" w:rsidRPr="00265FD0">
          <w:rPr>
            <w:rStyle w:val="a7"/>
            <w:rFonts w:hint="eastAsia"/>
            <w:noProof/>
          </w:rPr>
          <w:t xml:space="preserve"> </w:t>
        </w:r>
        <w:r w:rsidR="006812BE" w:rsidRPr="00265FD0">
          <w:rPr>
            <w:rStyle w:val="a7"/>
            <w:rFonts w:hint="eastAsia"/>
            <w:noProof/>
          </w:rPr>
          <w:t>測試模型</w:t>
        </w:r>
        <w:r w:rsidR="006812BE" w:rsidRPr="00265FD0">
          <w:rPr>
            <w:noProof/>
            <w:webHidden/>
          </w:rPr>
          <w:tab/>
        </w:r>
        <w:r w:rsidR="006812BE" w:rsidRPr="00265FD0">
          <w:rPr>
            <w:noProof/>
            <w:webHidden/>
          </w:rPr>
          <w:fldChar w:fldCharType="begin"/>
        </w:r>
        <w:r w:rsidR="006812BE" w:rsidRPr="00265FD0">
          <w:rPr>
            <w:noProof/>
            <w:webHidden/>
          </w:rPr>
          <w:instrText xml:space="preserve"> PAGEREF _Toc149829342 \h </w:instrText>
        </w:r>
        <w:r w:rsidR="006812BE" w:rsidRPr="00265FD0">
          <w:rPr>
            <w:noProof/>
            <w:webHidden/>
          </w:rPr>
        </w:r>
        <w:r w:rsidR="006812BE" w:rsidRPr="00265FD0">
          <w:rPr>
            <w:noProof/>
            <w:webHidden/>
          </w:rPr>
          <w:fldChar w:fldCharType="separate"/>
        </w:r>
        <w:r>
          <w:rPr>
            <w:noProof/>
            <w:webHidden/>
          </w:rPr>
          <w:t>49</w:t>
        </w:r>
        <w:r w:rsidR="006812BE" w:rsidRPr="00265FD0">
          <w:rPr>
            <w:noProof/>
            <w:webHidden/>
          </w:rPr>
          <w:fldChar w:fldCharType="end"/>
        </w:r>
      </w:hyperlink>
    </w:p>
    <w:p w14:paraId="2C7CF4BC" w14:textId="6898772A" w:rsidR="006812BE" w:rsidRPr="00265FD0" w:rsidRDefault="00F239B7">
      <w:pPr>
        <w:pStyle w:val="21"/>
        <w:tabs>
          <w:tab w:val="right" w:leader="dot" w:pos="10194"/>
        </w:tabs>
        <w:ind w:left="560"/>
        <w:rPr>
          <w:rFonts w:cstheme="minorBidi"/>
          <w:noProof/>
          <w:sz w:val="24"/>
          <w:szCs w:val="22"/>
        </w:rPr>
      </w:pPr>
      <w:hyperlink w:anchor="_Toc149829343" w:history="1">
        <w:r w:rsidR="006812BE" w:rsidRPr="00265FD0">
          <w:rPr>
            <w:rStyle w:val="a7"/>
            <w:noProof/>
            <w:lang w:val="en-MY"/>
            <w14:scene3d>
              <w14:camera w14:prst="orthographicFront"/>
              <w14:lightRig w14:rig="threePt" w14:dir="t">
                <w14:rot w14:lat="0" w14:lon="0" w14:rev="0"/>
              </w14:lightRig>
            </w14:scene3d>
          </w:rPr>
          <w:t>10-1</w:t>
        </w:r>
        <w:r w:rsidR="006812BE" w:rsidRPr="00265FD0">
          <w:rPr>
            <w:rStyle w:val="a7"/>
            <w:rFonts w:hint="eastAsia"/>
            <w:noProof/>
          </w:rPr>
          <w:t xml:space="preserve"> </w:t>
        </w:r>
        <w:r w:rsidR="006812BE" w:rsidRPr="00265FD0">
          <w:rPr>
            <w:rStyle w:val="a7"/>
            <w:rFonts w:hint="eastAsia"/>
            <w:noProof/>
          </w:rPr>
          <w:t>測試計畫：說明採用之測試方法及其進行方式</w:t>
        </w:r>
        <w:r w:rsidR="006812BE" w:rsidRPr="00265FD0">
          <w:rPr>
            <w:noProof/>
            <w:webHidden/>
          </w:rPr>
          <w:tab/>
        </w:r>
        <w:r w:rsidR="006812BE" w:rsidRPr="00265FD0">
          <w:rPr>
            <w:noProof/>
            <w:webHidden/>
          </w:rPr>
          <w:fldChar w:fldCharType="begin"/>
        </w:r>
        <w:r w:rsidR="006812BE" w:rsidRPr="00265FD0">
          <w:rPr>
            <w:noProof/>
            <w:webHidden/>
          </w:rPr>
          <w:instrText xml:space="preserve"> PAGEREF _Toc149829343 \h </w:instrText>
        </w:r>
        <w:r w:rsidR="006812BE" w:rsidRPr="00265FD0">
          <w:rPr>
            <w:noProof/>
            <w:webHidden/>
          </w:rPr>
        </w:r>
        <w:r w:rsidR="006812BE" w:rsidRPr="00265FD0">
          <w:rPr>
            <w:noProof/>
            <w:webHidden/>
          </w:rPr>
          <w:fldChar w:fldCharType="separate"/>
        </w:r>
        <w:r>
          <w:rPr>
            <w:noProof/>
            <w:webHidden/>
          </w:rPr>
          <w:t>49</w:t>
        </w:r>
        <w:r w:rsidR="006812BE" w:rsidRPr="00265FD0">
          <w:rPr>
            <w:noProof/>
            <w:webHidden/>
          </w:rPr>
          <w:fldChar w:fldCharType="end"/>
        </w:r>
      </w:hyperlink>
    </w:p>
    <w:p w14:paraId="50C5ADE2" w14:textId="42E7FBAD" w:rsidR="006812BE" w:rsidRPr="00265FD0" w:rsidRDefault="00F239B7">
      <w:pPr>
        <w:pStyle w:val="21"/>
        <w:tabs>
          <w:tab w:val="right" w:leader="dot" w:pos="10194"/>
        </w:tabs>
        <w:ind w:left="560"/>
        <w:rPr>
          <w:rFonts w:cstheme="minorBidi"/>
          <w:noProof/>
          <w:sz w:val="24"/>
          <w:szCs w:val="22"/>
        </w:rPr>
      </w:pPr>
      <w:hyperlink w:anchor="_Toc149829344" w:history="1">
        <w:r w:rsidR="006812BE" w:rsidRPr="00265FD0">
          <w:rPr>
            <w:rStyle w:val="a7"/>
            <w:noProof/>
            <w:lang w:val="en-MY"/>
            <w14:scene3d>
              <w14:camera w14:prst="orthographicFront"/>
              <w14:lightRig w14:rig="threePt" w14:dir="t">
                <w14:rot w14:lat="0" w14:lon="0" w14:rev="0"/>
              </w14:lightRig>
            </w14:scene3d>
          </w:rPr>
          <w:t>10-2</w:t>
        </w:r>
        <w:r w:rsidR="006812BE" w:rsidRPr="00265FD0">
          <w:rPr>
            <w:rStyle w:val="a7"/>
            <w:rFonts w:hint="eastAsia"/>
            <w:noProof/>
          </w:rPr>
          <w:t xml:space="preserve"> </w:t>
        </w:r>
        <w:r w:rsidR="006812BE" w:rsidRPr="00265FD0">
          <w:rPr>
            <w:rStyle w:val="a7"/>
            <w:rFonts w:hint="eastAsia"/>
            <w:noProof/>
          </w:rPr>
          <w:t>測試個案與測試結果資料</w:t>
        </w:r>
        <w:r w:rsidR="006812BE" w:rsidRPr="00265FD0">
          <w:rPr>
            <w:noProof/>
            <w:webHidden/>
          </w:rPr>
          <w:tab/>
        </w:r>
        <w:r w:rsidR="006812BE" w:rsidRPr="00265FD0">
          <w:rPr>
            <w:noProof/>
            <w:webHidden/>
          </w:rPr>
          <w:fldChar w:fldCharType="begin"/>
        </w:r>
        <w:r w:rsidR="006812BE" w:rsidRPr="00265FD0">
          <w:rPr>
            <w:noProof/>
            <w:webHidden/>
          </w:rPr>
          <w:instrText xml:space="preserve"> PAGEREF _Toc149829344 \h </w:instrText>
        </w:r>
        <w:r w:rsidR="006812BE" w:rsidRPr="00265FD0">
          <w:rPr>
            <w:noProof/>
            <w:webHidden/>
          </w:rPr>
        </w:r>
        <w:r w:rsidR="006812BE" w:rsidRPr="00265FD0">
          <w:rPr>
            <w:noProof/>
            <w:webHidden/>
          </w:rPr>
          <w:fldChar w:fldCharType="separate"/>
        </w:r>
        <w:r>
          <w:rPr>
            <w:noProof/>
            <w:webHidden/>
          </w:rPr>
          <w:t>49</w:t>
        </w:r>
        <w:r w:rsidR="006812BE" w:rsidRPr="00265FD0">
          <w:rPr>
            <w:noProof/>
            <w:webHidden/>
          </w:rPr>
          <w:fldChar w:fldCharType="end"/>
        </w:r>
      </w:hyperlink>
    </w:p>
    <w:p w14:paraId="4AAC8BEC" w14:textId="4814B524" w:rsidR="006812BE" w:rsidRPr="00265FD0" w:rsidRDefault="00F239B7">
      <w:pPr>
        <w:pStyle w:val="11"/>
        <w:rPr>
          <w:rFonts w:cstheme="minorBidi"/>
          <w:b w:val="0"/>
          <w:noProof/>
          <w:sz w:val="24"/>
          <w:szCs w:val="22"/>
        </w:rPr>
      </w:pPr>
      <w:hyperlink w:anchor="_Toc149829345" w:history="1">
        <w:r w:rsidR="006812BE" w:rsidRPr="00265FD0">
          <w:rPr>
            <w:rStyle w:val="a7"/>
            <w:rFonts w:hint="eastAsia"/>
            <w:noProof/>
          </w:rPr>
          <w:t>第十一章</w:t>
        </w:r>
        <w:r w:rsidR="006812BE" w:rsidRPr="00265FD0">
          <w:rPr>
            <w:rStyle w:val="a7"/>
            <w:rFonts w:hint="eastAsia"/>
            <w:noProof/>
          </w:rPr>
          <w:t xml:space="preserve"> </w:t>
        </w:r>
        <w:r w:rsidR="006812BE" w:rsidRPr="00265FD0">
          <w:rPr>
            <w:rStyle w:val="a7"/>
            <w:rFonts w:hint="eastAsia"/>
            <w:noProof/>
          </w:rPr>
          <w:t>操作手冊</w:t>
        </w:r>
        <w:r w:rsidR="006812BE" w:rsidRPr="00265FD0">
          <w:rPr>
            <w:noProof/>
            <w:webHidden/>
          </w:rPr>
          <w:tab/>
        </w:r>
        <w:r w:rsidR="006812BE" w:rsidRPr="00265FD0">
          <w:rPr>
            <w:noProof/>
            <w:webHidden/>
          </w:rPr>
          <w:fldChar w:fldCharType="begin"/>
        </w:r>
        <w:r w:rsidR="006812BE" w:rsidRPr="00265FD0">
          <w:rPr>
            <w:noProof/>
            <w:webHidden/>
          </w:rPr>
          <w:instrText xml:space="preserve"> PAGEREF _Toc149829345 \h </w:instrText>
        </w:r>
        <w:r w:rsidR="006812BE" w:rsidRPr="00265FD0">
          <w:rPr>
            <w:noProof/>
            <w:webHidden/>
          </w:rPr>
        </w:r>
        <w:r w:rsidR="006812BE" w:rsidRPr="00265FD0">
          <w:rPr>
            <w:noProof/>
            <w:webHidden/>
          </w:rPr>
          <w:fldChar w:fldCharType="separate"/>
        </w:r>
        <w:r>
          <w:rPr>
            <w:noProof/>
            <w:webHidden/>
          </w:rPr>
          <w:t>54</w:t>
        </w:r>
        <w:r w:rsidR="006812BE" w:rsidRPr="00265FD0">
          <w:rPr>
            <w:noProof/>
            <w:webHidden/>
          </w:rPr>
          <w:fldChar w:fldCharType="end"/>
        </w:r>
      </w:hyperlink>
    </w:p>
    <w:p w14:paraId="5880A7E3" w14:textId="1101E1E7" w:rsidR="006812BE" w:rsidRPr="00265FD0" w:rsidRDefault="00F239B7">
      <w:pPr>
        <w:pStyle w:val="11"/>
        <w:rPr>
          <w:rFonts w:cstheme="minorBidi"/>
          <w:b w:val="0"/>
          <w:noProof/>
          <w:sz w:val="24"/>
          <w:szCs w:val="22"/>
        </w:rPr>
      </w:pPr>
      <w:hyperlink w:anchor="_Toc149829346" w:history="1">
        <w:r w:rsidR="006812BE" w:rsidRPr="00265FD0">
          <w:rPr>
            <w:rStyle w:val="a7"/>
            <w:rFonts w:hint="eastAsia"/>
            <w:noProof/>
          </w:rPr>
          <w:t>第十二章</w:t>
        </w:r>
        <w:r w:rsidR="006812BE" w:rsidRPr="00265FD0">
          <w:rPr>
            <w:rStyle w:val="a7"/>
            <w:rFonts w:hint="eastAsia"/>
            <w:noProof/>
          </w:rPr>
          <w:t xml:space="preserve"> </w:t>
        </w:r>
        <w:r w:rsidR="006812BE" w:rsidRPr="00265FD0">
          <w:rPr>
            <w:rStyle w:val="a7"/>
            <w:rFonts w:hint="eastAsia"/>
            <w:noProof/>
          </w:rPr>
          <w:t>使用手冊</w:t>
        </w:r>
        <w:r w:rsidR="006812BE" w:rsidRPr="00265FD0">
          <w:rPr>
            <w:noProof/>
            <w:webHidden/>
          </w:rPr>
          <w:tab/>
        </w:r>
        <w:r w:rsidR="006812BE" w:rsidRPr="00265FD0">
          <w:rPr>
            <w:noProof/>
            <w:webHidden/>
          </w:rPr>
          <w:fldChar w:fldCharType="begin"/>
        </w:r>
        <w:r w:rsidR="006812BE" w:rsidRPr="00265FD0">
          <w:rPr>
            <w:noProof/>
            <w:webHidden/>
          </w:rPr>
          <w:instrText xml:space="preserve"> PAGEREF _Toc149829346 \h </w:instrText>
        </w:r>
        <w:r w:rsidR="006812BE" w:rsidRPr="00265FD0">
          <w:rPr>
            <w:noProof/>
            <w:webHidden/>
          </w:rPr>
        </w:r>
        <w:r w:rsidR="006812BE" w:rsidRPr="00265FD0">
          <w:rPr>
            <w:noProof/>
            <w:webHidden/>
          </w:rPr>
          <w:fldChar w:fldCharType="separate"/>
        </w:r>
        <w:r>
          <w:rPr>
            <w:noProof/>
            <w:webHidden/>
          </w:rPr>
          <w:t>55</w:t>
        </w:r>
        <w:r w:rsidR="006812BE" w:rsidRPr="00265FD0">
          <w:rPr>
            <w:noProof/>
            <w:webHidden/>
          </w:rPr>
          <w:fldChar w:fldCharType="end"/>
        </w:r>
      </w:hyperlink>
    </w:p>
    <w:p w14:paraId="5AB5906C" w14:textId="1EBAE0ED" w:rsidR="006812BE" w:rsidRPr="00265FD0" w:rsidRDefault="00F239B7">
      <w:pPr>
        <w:pStyle w:val="11"/>
        <w:rPr>
          <w:rFonts w:cstheme="minorBidi"/>
          <w:b w:val="0"/>
          <w:noProof/>
          <w:sz w:val="24"/>
          <w:szCs w:val="22"/>
        </w:rPr>
      </w:pPr>
      <w:hyperlink w:anchor="_Toc149829347" w:history="1">
        <w:r w:rsidR="006812BE" w:rsidRPr="00265FD0">
          <w:rPr>
            <w:rStyle w:val="a7"/>
            <w:rFonts w:hint="eastAsia"/>
            <w:noProof/>
          </w:rPr>
          <w:t>第十三章</w:t>
        </w:r>
        <w:r w:rsidR="006812BE" w:rsidRPr="00265FD0">
          <w:rPr>
            <w:rStyle w:val="a7"/>
            <w:rFonts w:hint="eastAsia"/>
            <w:noProof/>
          </w:rPr>
          <w:t xml:space="preserve"> </w:t>
        </w:r>
        <w:r w:rsidR="006812BE" w:rsidRPr="00265FD0">
          <w:rPr>
            <w:rStyle w:val="a7"/>
            <w:rFonts w:hint="eastAsia"/>
            <w:noProof/>
          </w:rPr>
          <w:t>感想</w:t>
        </w:r>
        <w:r w:rsidR="006812BE" w:rsidRPr="00265FD0">
          <w:rPr>
            <w:noProof/>
            <w:webHidden/>
          </w:rPr>
          <w:tab/>
        </w:r>
        <w:r w:rsidR="006812BE" w:rsidRPr="00265FD0">
          <w:rPr>
            <w:noProof/>
            <w:webHidden/>
          </w:rPr>
          <w:fldChar w:fldCharType="begin"/>
        </w:r>
        <w:r w:rsidR="006812BE" w:rsidRPr="00265FD0">
          <w:rPr>
            <w:noProof/>
            <w:webHidden/>
          </w:rPr>
          <w:instrText xml:space="preserve"> PAGEREF _Toc149829347 \h </w:instrText>
        </w:r>
        <w:r w:rsidR="006812BE" w:rsidRPr="00265FD0">
          <w:rPr>
            <w:noProof/>
            <w:webHidden/>
          </w:rPr>
        </w:r>
        <w:r w:rsidR="006812BE" w:rsidRPr="00265FD0">
          <w:rPr>
            <w:noProof/>
            <w:webHidden/>
          </w:rPr>
          <w:fldChar w:fldCharType="separate"/>
        </w:r>
        <w:r>
          <w:rPr>
            <w:noProof/>
            <w:webHidden/>
          </w:rPr>
          <w:t>64</w:t>
        </w:r>
        <w:r w:rsidR="006812BE" w:rsidRPr="00265FD0">
          <w:rPr>
            <w:noProof/>
            <w:webHidden/>
          </w:rPr>
          <w:fldChar w:fldCharType="end"/>
        </w:r>
      </w:hyperlink>
    </w:p>
    <w:p w14:paraId="02725ABA" w14:textId="5CC24A60" w:rsidR="006812BE" w:rsidRPr="00265FD0" w:rsidRDefault="00F239B7">
      <w:pPr>
        <w:pStyle w:val="11"/>
        <w:rPr>
          <w:rFonts w:cstheme="minorBidi"/>
          <w:b w:val="0"/>
          <w:noProof/>
          <w:sz w:val="24"/>
          <w:szCs w:val="22"/>
        </w:rPr>
      </w:pPr>
      <w:hyperlink w:anchor="_Toc149829348" w:history="1">
        <w:r w:rsidR="006812BE" w:rsidRPr="00265FD0">
          <w:rPr>
            <w:rStyle w:val="a7"/>
            <w:rFonts w:hint="eastAsia"/>
            <w:noProof/>
          </w:rPr>
          <w:t>第十四章</w:t>
        </w:r>
        <w:r w:rsidR="006812BE" w:rsidRPr="00265FD0">
          <w:rPr>
            <w:rStyle w:val="a7"/>
            <w:rFonts w:hint="eastAsia"/>
            <w:noProof/>
          </w:rPr>
          <w:t xml:space="preserve"> </w:t>
        </w:r>
        <w:r w:rsidR="006812BE" w:rsidRPr="00265FD0">
          <w:rPr>
            <w:rStyle w:val="a7"/>
            <w:rFonts w:hint="eastAsia"/>
            <w:noProof/>
          </w:rPr>
          <w:t>參考資料</w:t>
        </w:r>
        <w:r w:rsidR="006812BE" w:rsidRPr="00265FD0">
          <w:rPr>
            <w:noProof/>
            <w:webHidden/>
          </w:rPr>
          <w:tab/>
        </w:r>
        <w:r w:rsidR="006812BE" w:rsidRPr="00265FD0">
          <w:rPr>
            <w:noProof/>
            <w:webHidden/>
          </w:rPr>
          <w:fldChar w:fldCharType="begin"/>
        </w:r>
        <w:r w:rsidR="006812BE" w:rsidRPr="00265FD0">
          <w:rPr>
            <w:noProof/>
            <w:webHidden/>
          </w:rPr>
          <w:instrText xml:space="preserve"> PAGEREF _Toc149829348 \h </w:instrText>
        </w:r>
        <w:r w:rsidR="006812BE" w:rsidRPr="00265FD0">
          <w:rPr>
            <w:noProof/>
            <w:webHidden/>
          </w:rPr>
        </w:r>
        <w:r w:rsidR="006812BE" w:rsidRPr="00265FD0">
          <w:rPr>
            <w:noProof/>
            <w:webHidden/>
          </w:rPr>
          <w:fldChar w:fldCharType="separate"/>
        </w:r>
        <w:r>
          <w:rPr>
            <w:noProof/>
            <w:webHidden/>
          </w:rPr>
          <w:t>66</w:t>
        </w:r>
        <w:r w:rsidR="006812BE" w:rsidRPr="00265FD0">
          <w:rPr>
            <w:noProof/>
            <w:webHidden/>
          </w:rPr>
          <w:fldChar w:fldCharType="end"/>
        </w:r>
      </w:hyperlink>
    </w:p>
    <w:p w14:paraId="780F3CBA" w14:textId="79BE9FAE" w:rsidR="006812BE" w:rsidRPr="00265FD0" w:rsidRDefault="00F239B7">
      <w:pPr>
        <w:pStyle w:val="11"/>
        <w:rPr>
          <w:rFonts w:cstheme="minorBidi"/>
          <w:b w:val="0"/>
          <w:noProof/>
          <w:sz w:val="24"/>
          <w:szCs w:val="22"/>
        </w:rPr>
      </w:pPr>
      <w:hyperlink w:anchor="_Toc149829349" w:history="1">
        <w:r w:rsidR="006812BE" w:rsidRPr="00265FD0">
          <w:rPr>
            <w:rStyle w:val="a7"/>
            <w:rFonts w:hint="eastAsia"/>
            <w:noProof/>
          </w:rPr>
          <w:t>附錄</w:t>
        </w:r>
        <w:r w:rsidR="006812BE" w:rsidRPr="00265FD0">
          <w:rPr>
            <w:noProof/>
            <w:webHidden/>
          </w:rPr>
          <w:tab/>
        </w:r>
        <w:r w:rsidR="006812BE" w:rsidRPr="00265FD0">
          <w:rPr>
            <w:noProof/>
            <w:webHidden/>
          </w:rPr>
          <w:fldChar w:fldCharType="begin"/>
        </w:r>
        <w:r w:rsidR="006812BE" w:rsidRPr="00265FD0">
          <w:rPr>
            <w:noProof/>
            <w:webHidden/>
          </w:rPr>
          <w:instrText xml:space="preserve"> PAGEREF _Toc149829349 \h </w:instrText>
        </w:r>
        <w:r w:rsidR="006812BE" w:rsidRPr="00265FD0">
          <w:rPr>
            <w:noProof/>
            <w:webHidden/>
          </w:rPr>
        </w:r>
        <w:r w:rsidR="006812BE" w:rsidRPr="00265FD0">
          <w:rPr>
            <w:noProof/>
            <w:webHidden/>
          </w:rPr>
          <w:fldChar w:fldCharType="separate"/>
        </w:r>
        <w:r>
          <w:rPr>
            <w:noProof/>
            <w:webHidden/>
          </w:rPr>
          <w:t>67</w:t>
        </w:r>
        <w:r w:rsidR="006812BE" w:rsidRPr="00265FD0">
          <w:rPr>
            <w:noProof/>
            <w:webHidden/>
          </w:rPr>
          <w:fldChar w:fldCharType="end"/>
        </w:r>
      </w:hyperlink>
    </w:p>
    <w:p w14:paraId="40619D6C" w14:textId="16749F01" w:rsidR="009A537F" w:rsidRPr="00265FD0" w:rsidRDefault="00E06351" w:rsidP="00634013">
      <w:pPr>
        <w:snapToGrid w:val="0"/>
        <w:ind w:firstLineChars="200" w:firstLine="561"/>
        <w:jc w:val="center"/>
      </w:pPr>
      <w:r w:rsidRPr="00265FD0">
        <w:rPr>
          <w:b/>
        </w:rPr>
        <w:fldChar w:fldCharType="end"/>
      </w:r>
    </w:p>
    <w:p w14:paraId="55B1C087" w14:textId="77777777" w:rsidR="00282E48" w:rsidRPr="00265FD0" w:rsidRDefault="00282E48" w:rsidP="00282E48">
      <w:pPr>
        <w:pStyle w:val="a3"/>
        <w:rPr>
          <w:sz w:val="20"/>
          <w:szCs w:val="20"/>
        </w:rPr>
      </w:pPr>
      <w:r w:rsidRPr="00265FD0">
        <w:lastRenderedPageBreak/>
        <w:t>圖目錄</w:t>
      </w:r>
    </w:p>
    <w:p w14:paraId="200C5191" w14:textId="0167CDE7" w:rsidR="0053631E" w:rsidRPr="00265FD0" w:rsidRDefault="00330941">
      <w:pPr>
        <w:pStyle w:val="a8"/>
        <w:tabs>
          <w:tab w:val="right" w:leader="dot" w:pos="10194"/>
        </w:tabs>
        <w:rPr>
          <w:rFonts w:cstheme="minorBidi"/>
          <w:caps w:val="0"/>
          <w:noProof/>
          <w:sz w:val="24"/>
          <w:szCs w:val="22"/>
        </w:rPr>
      </w:pPr>
      <w:r w:rsidRPr="00265FD0">
        <w:rPr>
          <w:b/>
          <w:bCs/>
          <w:szCs w:val="28"/>
        </w:rPr>
        <w:fldChar w:fldCharType="begin"/>
      </w:r>
      <w:r w:rsidRPr="00265FD0">
        <w:rPr>
          <w:b/>
          <w:bCs/>
          <w:szCs w:val="28"/>
        </w:rPr>
        <w:instrText xml:space="preserve"> TOC \h \z \c "</w:instrText>
      </w:r>
      <w:r w:rsidRPr="00265FD0">
        <w:rPr>
          <w:b/>
          <w:bCs/>
          <w:szCs w:val="28"/>
        </w:rPr>
        <w:instrText>圖</w:instrText>
      </w:r>
      <w:r w:rsidRPr="00265FD0">
        <w:rPr>
          <w:b/>
          <w:bCs/>
          <w:szCs w:val="28"/>
        </w:rPr>
        <w:instrText xml:space="preserve">" </w:instrText>
      </w:r>
      <w:r w:rsidRPr="00265FD0">
        <w:rPr>
          <w:b/>
          <w:bCs/>
          <w:szCs w:val="28"/>
        </w:rPr>
        <w:fldChar w:fldCharType="separate"/>
      </w:r>
      <w:hyperlink w:anchor="_Toc151410935" w:history="1">
        <w:r w:rsidR="0053631E" w:rsidRPr="00265FD0">
          <w:rPr>
            <w:rStyle w:val="a7"/>
            <w:rFonts w:hint="eastAsia"/>
            <w:noProof/>
          </w:rPr>
          <w:t>圖</w:t>
        </w:r>
        <w:r w:rsidR="0053631E" w:rsidRPr="00265FD0">
          <w:rPr>
            <w:rStyle w:val="a7"/>
            <w:noProof/>
          </w:rPr>
          <w:t>1-1</w:t>
        </w:r>
        <w:r w:rsidR="0053631E" w:rsidRPr="00265FD0">
          <w:rPr>
            <w:rStyle w:val="a7"/>
            <w:noProof/>
          </w:rPr>
          <w:noBreakHyphen/>
          <w:t>1</w:t>
        </w:r>
        <w:r w:rsidR="0053631E" w:rsidRPr="00265FD0">
          <w:rPr>
            <w:rStyle w:val="a7"/>
            <w:rFonts w:hint="eastAsia"/>
            <w:noProof/>
          </w:rPr>
          <w:t>、臺灣裝置持有數</w:t>
        </w:r>
        <w:r w:rsidR="0053631E" w:rsidRPr="00265FD0">
          <w:rPr>
            <w:noProof/>
            <w:webHidden/>
          </w:rPr>
          <w:tab/>
        </w:r>
        <w:r w:rsidR="0053631E" w:rsidRPr="00265FD0">
          <w:rPr>
            <w:noProof/>
            <w:webHidden/>
          </w:rPr>
          <w:fldChar w:fldCharType="begin"/>
        </w:r>
        <w:r w:rsidR="0053631E" w:rsidRPr="00265FD0">
          <w:rPr>
            <w:noProof/>
            <w:webHidden/>
          </w:rPr>
          <w:instrText xml:space="preserve"> PAGEREF _Toc151410935 \h </w:instrText>
        </w:r>
        <w:r w:rsidR="0053631E" w:rsidRPr="00265FD0">
          <w:rPr>
            <w:noProof/>
            <w:webHidden/>
          </w:rPr>
        </w:r>
        <w:r w:rsidR="0053631E" w:rsidRPr="00265FD0">
          <w:rPr>
            <w:noProof/>
            <w:webHidden/>
          </w:rPr>
          <w:fldChar w:fldCharType="separate"/>
        </w:r>
        <w:r w:rsidR="00F239B7">
          <w:rPr>
            <w:noProof/>
            <w:webHidden/>
          </w:rPr>
          <w:t>6</w:t>
        </w:r>
        <w:r w:rsidR="0053631E" w:rsidRPr="00265FD0">
          <w:rPr>
            <w:noProof/>
            <w:webHidden/>
          </w:rPr>
          <w:fldChar w:fldCharType="end"/>
        </w:r>
      </w:hyperlink>
    </w:p>
    <w:p w14:paraId="13A1EBB7" w14:textId="2DF25B7B" w:rsidR="0053631E" w:rsidRPr="00265FD0" w:rsidRDefault="00F239B7">
      <w:pPr>
        <w:pStyle w:val="a8"/>
        <w:tabs>
          <w:tab w:val="right" w:leader="dot" w:pos="10194"/>
        </w:tabs>
        <w:rPr>
          <w:rFonts w:cstheme="minorBidi"/>
          <w:caps w:val="0"/>
          <w:noProof/>
          <w:sz w:val="24"/>
          <w:szCs w:val="22"/>
        </w:rPr>
      </w:pPr>
      <w:hyperlink w:anchor="_Toc151410936" w:history="1">
        <w:r w:rsidR="0053631E" w:rsidRPr="00265FD0">
          <w:rPr>
            <w:rStyle w:val="a7"/>
            <w:rFonts w:hint="eastAsia"/>
            <w:noProof/>
          </w:rPr>
          <w:t>圖</w:t>
        </w:r>
        <w:r w:rsidR="0053631E" w:rsidRPr="00265FD0">
          <w:rPr>
            <w:rStyle w:val="a7"/>
            <w:noProof/>
          </w:rPr>
          <w:t>1-1</w:t>
        </w:r>
        <w:r w:rsidR="0053631E" w:rsidRPr="00265FD0">
          <w:rPr>
            <w:rStyle w:val="a7"/>
            <w:noProof/>
          </w:rPr>
          <w:noBreakHyphen/>
          <w:t>2</w:t>
        </w:r>
        <w:r w:rsidR="0053631E" w:rsidRPr="00265FD0">
          <w:rPr>
            <w:rStyle w:val="a7"/>
            <w:rFonts w:hint="eastAsia"/>
            <w:noProof/>
          </w:rPr>
          <w:t>、智慧穿戴裝置使用普及率</w:t>
        </w:r>
        <w:r w:rsidR="0053631E" w:rsidRPr="00265FD0">
          <w:rPr>
            <w:noProof/>
            <w:webHidden/>
          </w:rPr>
          <w:tab/>
        </w:r>
        <w:r w:rsidR="0053631E" w:rsidRPr="00265FD0">
          <w:rPr>
            <w:noProof/>
            <w:webHidden/>
          </w:rPr>
          <w:fldChar w:fldCharType="begin"/>
        </w:r>
        <w:r w:rsidR="0053631E" w:rsidRPr="00265FD0">
          <w:rPr>
            <w:noProof/>
            <w:webHidden/>
          </w:rPr>
          <w:instrText xml:space="preserve"> PAGEREF _Toc151410936 \h </w:instrText>
        </w:r>
        <w:r w:rsidR="0053631E" w:rsidRPr="00265FD0">
          <w:rPr>
            <w:noProof/>
            <w:webHidden/>
          </w:rPr>
        </w:r>
        <w:r w:rsidR="0053631E" w:rsidRPr="00265FD0">
          <w:rPr>
            <w:noProof/>
            <w:webHidden/>
          </w:rPr>
          <w:fldChar w:fldCharType="separate"/>
        </w:r>
        <w:r>
          <w:rPr>
            <w:noProof/>
            <w:webHidden/>
          </w:rPr>
          <w:t>7</w:t>
        </w:r>
        <w:r w:rsidR="0053631E" w:rsidRPr="00265FD0">
          <w:rPr>
            <w:noProof/>
            <w:webHidden/>
          </w:rPr>
          <w:fldChar w:fldCharType="end"/>
        </w:r>
      </w:hyperlink>
    </w:p>
    <w:p w14:paraId="45DC7C42" w14:textId="00543B87" w:rsidR="0053631E" w:rsidRPr="00265FD0" w:rsidRDefault="00F239B7">
      <w:pPr>
        <w:pStyle w:val="a8"/>
        <w:tabs>
          <w:tab w:val="right" w:leader="dot" w:pos="10194"/>
        </w:tabs>
        <w:rPr>
          <w:rFonts w:cstheme="minorBidi"/>
          <w:caps w:val="0"/>
          <w:noProof/>
          <w:sz w:val="24"/>
          <w:szCs w:val="22"/>
        </w:rPr>
      </w:pPr>
      <w:hyperlink w:anchor="_Toc151410937" w:history="1">
        <w:r w:rsidR="0053631E" w:rsidRPr="00265FD0">
          <w:rPr>
            <w:rStyle w:val="a7"/>
            <w:rFonts w:hint="eastAsia"/>
            <w:noProof/>
          </w:rPr>
          <w:t>圖</w:t>
        </w:r>
        <w:r w:rsidR="0053631E" w:rsidRPr="00265FD0">
          <w:rPr>
            <w:rStyle w:val="a7"/>
            <w:noProof/>
          </w:rPr>
          <w:t>3-1</w:t>
        </w:r>
        <w:r w:rsidR="0053631E" w:rsidRPr="00265FD0">
          <w:rPr>
            <w:rStyle w:val="a7"/>
            <w:noProof/>
          </w:rPr>
          <w:noBreakHyphen/>
          <w:t>1</w:t>
        </w:r>
        <w:r w:rsidR="0053631E" w:rsidRPr="00265FD0">
          <w:rPr>
            <w:rStyle w:val="a7"/>
            <w:rFonts w:hint="eastAsia"/>
            <w:noProof/>
          </w:rPr>
          <w:t>、系統架構圖</w:t>
        </w:r>
        <w:r w:rsidR="0053631E" w:rsidRPr="00265FD0">
          <w:rPr>
            <w:noProof/>
            <w:webHidden/>
          </w:rPr>
          <w:tab/>
        </w:r>
        <w:r w:rsidR="0053631E" w:rsidRPr="00265FD0">
          <w:rPr>
            <w:noProof/>
            <w:webHidden/>
          </w:rPr>
          <w:fldChar w:fldCharType="begin"/>
        </w:r>
        <w:r w:rsidR="0053631E" w:rsidRPr="00265FD0">
          <w:rPr>
            <w:noProof/>
            <w:webHidden/>
          </w:rPr>
          <w:instrText xml:space="preserve"> PAGEREF _Toc151410937 \h </w:instrText>
        </w:r>
        <w:r w:rsidR="0053631E" w:rsidRPr="00265FD0">
          <w:rPr>
            <w:noProof/>
            <w:webHidden/>
          </w:rPr>
        </w:r>
        <w:r w:rsidR="0053631E" w:rsidRPr="00265FD0">
          <w:rPr>
            <w:noProof/>
            <w:webHidden/>
          </w:rPr>
          <w:fldChar w:fldCharType="separate"/>
        </w:r>
        <w:r>
          <w:rPr>
            <w:noProof/>
            <w:webHidden/>
          </w:rPr>
          <w:t>14</w:t>
        </w:r>
        <w:r w:rsidR="0053631E" w:rsidRPr="00265FD0">
          <w:rPr>
            <w:noProof/>
            <w:webHidden/>
          </w:rPr>
          <w:fldChar w:fldCharType="end"/>
        </w:r>
      </w:hyperlink>
    </w:p>
    <w:p w14:paraId="3697D355" w14:textId="4D060C8E" w:rsidR="0053631E" w:rsidRPr="00265FD0" w:rsidRDefault="00F239B7">
      <w:pPr>
        <w:pStyle w:val="a8"/>
        <w:tabs>
          <w:tab w:val="right" w:leader="dot" w:pos="10194"/>
        </w:tabs>
        <w:rPr>
          <w:rFonts w:cstheme="minorBidi"/>
          <w:caps w:val="0"/>
          <w:noProof/>
          <w:sz w:val="24"/>
          <w:szCs w:val="22"/>
        </w:rPr>
      </w:pPr>
      <w:hyperlink w:anchor="_Toc151410938" w:history="1">
        <w:r w:rsidR="0053631E" w:rsidRPr="00265FD0">
          <w:rPr>
            <w:rStyle w:val="a7"/>
            <w:rFonts w:hint="eastAsia"/>
            <w:noProof/>
          </w:rPr>
          <w:t>圖</w:t>
        </w:r>
        <w:r w:rsidR="0053631E" w:rsidRPr="00265FD0">
          <w:rPr>
            <w:rStyle w:val="a7"/>
            <w:noProof/>
          </w:rPr>
          <w:t>4-1</w:t>
        </w:r>
        <w:r w:rsidR="0053631E" w:rsidRPr="00265FD0">
          <w:rPr>
            <w:rStyle w:val="a7"/>
            <w:noProof/>
          </w:rPr>
          <w:noBreakHyphen/>
          <w:t>1</w:t>
        </w:r>
        <w:r w:rsidR="0053631E" w:rsidRPr="00265FD0">
          <w:rPr>
            <w:rStyle w:val="a7"/>
            <w:rFonts w:hint="eastAsia"/>
            <w:noProof/>
          </w:rPr>
          <w:t>、專案時程甘特圖</w:t>
        </w:r>
        <w:r w:rsidR="0053631E" w:rsidRPr="00265FD0">
          <w:rPr>
            <w:noProof/>
            <w:webHidden/>
          </w:rPr>
          <w:tab/>
        </w:r>
        <w:r w:rsidR="0053631E" w:rsidRPr="00265FD0">
          <w:rPr>
            <w:noProof/>
            <w:webHidden/>
          </w:rPr>
          <w:fldChar w:fldCharType="begin"/>
        </w:r>
        <w:r w:rsidR="0053631E" w:rsidRPr="00265FD0">
          <w:rPr>
            <w:noProof/>
            <w:webHidden/>
          </w:rPr>
          <w:instrText xml:space="preserve"> PAGEREF _Toc151410938 \h </w:instrText>
        </w:r>
        <w:r w:rsidR="0053631E" w:rsidRPr="00265FD0">
          <w:rPr>
            <w:noProof/>
            <w:webHidden/>
          </w:rPr>
        </w:r>
        <w:r w:rsidR="0053631E" w:rsidRPr="00265FD0">
          <w:rPr>
            <w:noProof/>
            <w:webHidden/>
          </w:rPr>
          <w:fldChar w:fldCharType="separate"/>
        </w:r>
        <w:r>
          <w:rPr>
            <w:noProof/>
            <w:webHidden/>
          </w:rPr>
          <w:t>18</w:t>
        </w:r>
        <w:r w:rsidR="0053631E" w:rsidRPr="00265FD0">
          <w:rPr>
            <w:noProof/>
            <w:webHidden/>
          </w:rPr>
          <w:fldChar w:fldCharType="end"/>
        </w:r>
      </w:hyperlink>
    </w:p>
    <w:p w14:paraId="7993382C" w14:textId="6B77B69B" w:rsidR="0053631E" w:rsidRPr="00265FD0" w:rsidRDefault="00F239B7">
      <w:pPr>
        <w:pStyle w:val="a8"/>
        <w:tabs>
          <w:tab w:val="right" w:leader="dot" w:pos="10194"/>
        </w:tabs>
        <w:rPr>
          <w:rFonts w:cstheme="minorBidi"/>
          <w:caps w:val="0"/>
          <w:noProof/>
          <w:sz w:val="24"/>
          <w:szCs w:val="22"/>
        </w:rPr>
      </w:pPr>
      <w:hyperlink w:anchor="_Toc151410939" w:history="1">
        <w:r w:rsidR="0053631E" w:rsidRPr="00265FD0">
          <w:rPr>
            <w:rStyle w:val="a7"/>
            <w:rFonts w:hint="eastAsia"/>
            <w:noProof/>
          </w:rPr>
          <w:t>圖</w:t>
        </w:r>
        <w:r w:rsidR="0053631E" w:rsidRPr="00265FD0">
          <w:rPr>
            <w:rStyle w:val="a7"/>
            <w:noProof/>
          </w:rPr>
          <w:t>5-1</w:t>
        </w:r>
        <w:r w:rsidR="0053631E" w:rsidRPr="00265FD0">
          <w:rPr>
            <w:rStyle w:val="a7"/>
            <w:noProof/>
          </w:rPr>
          <w:noBreakHyphen/>
          <w:t>1</w:t>
        </w:r>
        <w:r w:rsidR="0053631E" w:rsidRPr="00265FD0">
          <w:rPr>
            <w:rStyle w:val="a7"/>
            <w:rFonts w:hint="eastAsia"/>
            <w:noProof/>
          </w:rPr>
          <w:t>、功能檢視圖</w:t>
        </w:r>
        <w:r w:rsidR="0053631E" w:rsidRPr="00265FD0">
          <w:rPr>
            <w:noProof/>
            <w:webHidden/>
          </w:rPr>
          <w:tab/>
        </w:r>
        <w:r w:rsidR="0053631E" w:rsidRPr="00265FD0">
          <w:rPr>
            <w:noProof/>
            <w:webHidden/>
          </w:rPr>
          <w:fldChar w:fldCharType="begin"/>
        </w:r>
        <w:r w:rsidR="0053631E" w:rsidRPr="00265FD0">
          <w:rPr>
            <w:noProof/>
            <w:webHidden/>
          </w:rPr>
          <w:instrText xml:space="preserve"> PAGEREF _Toc151410939 \h </w:instrText>
        </w:r>
        <w:r w:rsidR="0053631E" w:rsidRPr="00265FD0">
          <w:rPr>
            <w:noProof/>
            <w:webHidden/>
          </w:rPr>
        </w:r>
        <w:r w:rsidR="0053631E" w:rsidRPr="00265FD0">
          <w:rPr>
            <w:noProof/>
            <w:webHidden/>
          </w:rPr>
          <w:fldChar w:fldCharType="separate"/>
        </w:r>
        <w:r>
          <w:rPr>
            <w:noProof/>
            <w:webHidden/>
          </w:rPr>
          <w:t>21</w:t>
        </w:r>
        <w:r w:rsidR="0053631E" w:rsidRPr="00265FD0">
          <w:rPr>
            <w:noProof/>
            <w:webHidden/>
          </w:rPr>
          <w:fldChar w:fldCharType="end"/>
        </w:r>
      </w:hyperlink>
    </w:p>
    <w:p w14:paraId="1FDED717" w14:textId="5FF75CBD" w:rsidR="0053631E" w:rsidRPr="00265FD0" w:rsidRDefault="00F239B7">
      <w:pPr>
        <w:pStyle w:val="a8"/>
        <w:tabs>
          <w:tab w:val="right" w:leader="dot" w:pos="10194"/>
        </w:tabs>
        <w:rPr>
          <w:rFonts w:cstheme="minorBidi"/>
          <w:caps w:val="0"/>
          <w:noProof/>
          <w:sz w:val="24"/>
          <w:szCs w:val="22"/>
        </w:rPr>
      </w:pPr>
      <w:hyperlink w:anchor="_Toc151410940" w:history="1">
        <w:r w:rsidR="0053631E" w:rsidRPr="00265FD0">
          <w:rPr>
            <w:rStyle w:val="a7"/>
            <w:rFonts w:hint="eastAsia"/>
            <w:noProof/>
          </w:rPr>
          <w:t>圖</w:t>
        </w:r>
        <w:r w:rsidR="0053631E" w:rsidRPr="00265FD0">
          <w:rPr>
            <w:rStyle w:val="a7"/>
            <w:noProof/>
          </w:rPr>
          <w:t>5-2</w:t>
        </w:r>
        <w:r w:rsidR="0053631E" w:rsidRPr="00265FD0">
          <w:rPr>
            <w:rStyle w:val="a7"/>
            <w:noProof/>
          </w:rPr>
          <w:noBreakHyphen/>
          <w:t>1</w:t>
        </w:r>
        <w:r w:rsidR="0053631E" w:rsidRPr="00265FD0">
          <w:rPr>
            <w:rStyle w:val="a7"/>
            <w:rFonts w:hint="eastAsia"/>
            <w:noProof/>
          </w:rPr>
          <w:t>、使用個案圖</w:t>
        </w:r>
        <w:r w:rsidR="0053631E" w:rsidRPr="00265FD0">
          <w:rPr>
            <w:noProof/>
            <w:webHidden/>
          </w:rPr>
          <w:tab/>
        </w:r>
        <w:r w:rsidR="0053631E" w:rsidRPr="00265FD0">
          <w:rPr>
            <w:noProof/>
            <w:webHidden/>
          </w:rPr>
          <w:fldChar w:fldCharType="begin"/>
        </w:r>
        <w:r w:rsidR="0053631E" w:rsidRPr="00265FD0">
          <w:rPr>
            <w:noProof/>
            <w:webHidden/>
          </w:rPr>
          <w:instrText xml:space="preserve"> PAGEREF _Toc151410940 \h </w:instrText>
        </w:r>
        <w:r w:rsidR="0053631E" w:rsidRPr="00265FD0">
          <w:rPr>
            <w:noProof/>
            <w:webHidden/>
          </w:rPr>
        </w:r>
        <w:r w:rsidR="0053631E" w:rsidRPr="00265FD0">
          <w:rPr>
            <w:noProof/>
            <w:webHidden/>
          </w:rPr>
          <w:fldChar w:fldCharType="separate"/>
        </w:r>
        <w:r>
          <w:rPr>
            <w:noProof/>
            <w:webHidden/>
          </w:rPr>
          <w:t>22</w:t>
        </w:r>
        <w:r w:rsidR="0053631E" w:rsidRPr="00265FD0">
          <w:rPr>
            <w:noProof/>
            <w:webHidden/>
          </w:rPr>
          <w:fldChar w:fldCharType="end"/>
        </w:r>
      </w:hyperlink>
    </w:p>
    <w:p w14:paraId="42EE3E6F" w14:textId="32EE0A98" w:rsidR="0053631E" w:rsidRPr="00265FD0" w:rsidRDefault="00F239B7">
      <w:pPr>
        <w:pStyle w:val="a8"/>
        <w:tabs>
          <w:tab w:val="right" w:leader="dot" w:pos="10194"/>
        </w:tabs>
        <w:rPr>
          <w:rFonts w:cstheme="minorBidi"/>
          <w:caps w:val="0"/>
          <w:noProof/>
          <w:sz w:val="24"/>
          <w:szCs w:val="22"/>
        </w:rPr>
      </w:pPr>
      <w:hyperlink w:anchor="_Toc151410941" w:history="1">
        <w:r w:rsidR="0053631E" w:rsidRPr="00265FD0">
          <w:rPr>
            <w:rStyle w:val="a7"/>
            <w:rFonts w:hint="eastAsia"/>
            <w:noProof/>
          </w:rPr>
          <w:t>圖</w:t>
        </w:r>
        <w:r w:rsidR="0053631E" w:rsidRPr="00265FD0">
          <w:rPr>
            <w:rStyle w:val="a7"/>
            <w:noProof/>
          </w:rPr>
          <w:t>5-3</w:t>
        </w:r>
        <w:r w:rsidR="0053631E" w:rsidRPr="00265FD0">
          <w:rPr>
            <w:rStyle w:val="a7"/>
            <w:noProof/>
          </w:rPr>
          <w:noBreakHyphen/>
          <w:t>1</w:t>
        </w:r>
        <w:r w:rsidR="0053631E" w:rsidRPr="00265FD0">
          <w:rPr>
            <w:rStyle w:val="a7"/>
            <w:rFonts w:hint="eastAsia"/>
            <w:noProof/>
          </w:rPr>
          <w:t>、登入之活動圖</w:t>
        </w:r>
        <w:r w:rsidR="0053631E" w:rsidRPr="00265FD0">
          <w:rPr>
            <w:noProof/>
            <w:webHidden/>
          </w:rPr>
          <w:tab/>
        </w:r>
        <w:r w:rsidR="0053631E" w:rsidRPr="00265FD0">
          <w:rPr>
            <w:noProof/>
            <w:webHidden/>
          </w:rPr>
          <w:fldChar w:fldCharType="begin"/>
        </w:r>
        <w:r w:rsidR="0053631E" w:rsidRPr="00265FD0">
          <w:rPr>
            <w:noProof/>
            <w:webHidden/>
          </w:rPr>
          <w:instrText xml:space="preserve"> PAGEREF _Toc151410941 \h </w:instrText>
        </w:r>
        <w:r w:rsidR="0053631E" w:rsidRPr="00265FD0">
          <w:rPr>
            <w:noProof/>
            <w:webHidden/>
          </w:rPr>
        </w:r>
        <w:r w:rsidR="0053631E" w:rsidRPr="00265FD0">
          <w:rPr>
            <w:noProof/>
            <w:webHidden/>
          </w:rPr>
          <w:fldChar w:fldCharType="separate"/>
        </w:r>
        <w:r>
          <w:rPr>
            <w:noProof/>
            <w:webHidden/>
          </w:rPr>
          <w:t>23</w:t>
        </w:r>
        <w:r w:rsidR="0053631E" w:rsidRPr="00265FD0">
          <w:rPr>
            <w:noProof/>
            <w:webHidden/>
          </w:rPr>
          <w:fldChar w:fldCharType="end"/>
        </w:r>
      </w:hyperlink>
    </w:p>
    <w:p w14:paraId="48DE0130" w14:textId="6F821B63" w:rsidR="0053631E" w:rsidRPr="00265FD0" w:rsidRDefault="00F239B7">
      <w:pPr>
        <w:pStyle w:val="a8"/>
        <w:tabs>
          <w:tab w:val="right" w:leader="dot" w:pos="10194"/>
        </w:tabs>
        <w:rPr>
          <w:rFonts w:cstheme="minorBidi"/>
          <w:caps w:val="0"/>
          <w:noProof/>
          <w:sz w:val="24"/>
          <w:szCs w:val="22"/>
        </w:rPr>
      </w:pPr>
      <w:hyperlink w:anchor="_Toc151410942" w:history="1">
        <w:r w:rsidR="0053631E" w:rsidRPr="00265FD0">
          <w:rPr>
            <w:rStyle w:val="a7"/>
            <w:rFonts w:hint="eastAsia"/>
            <w:noProof/>
          </w:rPr>
          <w:t>圖</w:t>
        </w:r>
        <w:r w:rsidR="0053631E" w:rsidRPr="00265FD0">
          <w:rPr>
            <w:rStyle w:val="a7"/>
            <w:noProof/>
          </w:rPr>
          <w:t>5-3</w:t>
        </w:r>
        <w:r w:rsidR="0053631E" w:rsidRPr="00265FD0">
          <w:rPr>
            <w:rStyle w:val="a7"/>
            <w:noProof/>
          </w:rPr>
          <w:noBreakHyphen/>
          <w:t>2</w:t>
        </w:r>
        <w:r w:rsidR="0053631E" w:rsidRPr="00265FD0">
          <w:rPr>
            <w:rStyle w:val="a7"/>
            <w:rFonts w:hint="eastAsia"/>
            <w:noProof/>
          </w:rPr>
          <w:t>、註冊之活動圖</w:t>
        </w:r>
        <w:r w:rsidR="0053631E" w:rsidRPr="00265FD0">
          <w:rPr>
            <w:noProof/>
            <w:webHidden/>
          </w:rPr>
          <w:tab/>
        </w:r>
        <w:r w:rsidR="0053631E" w:rsidRPr="00265FD0">
          <w:rPr>
            <w:noProof/>
            <w:webHidden/>
          </w:rPr>
          <w:fldChar w:fldCharType="begin"/>
        </w:r>
        <w:r w:rsidR="0053631E" w:rsidRPr="00265FD0">
          <w:rPr>
            <w:noProof/>
            <w:webHidden/>
          </w:rPr>
          <w:instrText xml:space="preserve"> PAGEREF _Toc151410942 \h </w:instrText>
        </w:r>
        <w:r w:rsidR="0053631E" w:rsidRPr="00265FD0">
          <w:rPr>
            <w:noProof/>
            <w:webHidden/>
          </w:rPr>
        </w:r>
        <w:r w:rsidR="0053631E" w:rsidRPr="00265FD0">
          <w:rPr>
            <w:noProof/>
            <w:webHidden/>
          </w:rPr>
          <w:fldChar w:fldCharType="separate"/>
        </w:r>
        <w:r>
          <w:rPr>
            <w:noProof/>
            <w:webHidden/>
          </w:rPr>
          <w:t>23</w:t>
        </w:r>
        <w:r w:rsidR="0053631E" w:rsidRPr="00265FD0">
          <w:rPr>
            <w:noProof/>
            <w:webHidden/>
          </w:rPr>
          <w:fldChar w:fldCharType="end"/>
        </w:r>
      </w:hyperlink>
    </w:p>
    <w:p w14:paraId="07E0789D" w14:textId="560474A0" w:rsidR="0053631E" w:rsidRPr="00265FD0" w:rsidRDefault="00F239B7">
      <w:pPr>
        <w:pStyle w:val="a8"/>
        <w:tabs>
          <w:tab w:val="right" w:leader="dot" w:pos="10194"/>
        </w:tabs>
        <w:rPr>
          <w:rFonts w:cstheme="minorBidi"/>
          <w:caps w:val="0"/>
          <w:noProof/>
          <w:sz w:val="24"/>
          <w:szCs w:val="22"/>
        </w:rPr>
      </w:pPr>
      <w:hyperlink w:anchor="_Toc151410943" w:history="1">
        <w:r w:rsidR="0053631E" w:rsidRPr="00265FD0">
          <w:rPr>
            <w:rStyle w:val="a7"/>
            <w:rFonts w:hint="eastAsia"/>
            <w:noProof/>
          </w:rPr>
          <w:t>圖</w:t>
        </w:r>
        <w:r w:rsidR="0053631E" w:rsidRPr="00265FD0">
          <w:rPr>
            <w:rStyle w:val="a7"/>
            <w:noProof/>
          </w:rPr>
          <w:t>5-3</w:t>
        </w:r>
        <w:r w:rsidR="0053631E" w:rsidRPr="00265FD0">
          <w:rPr>
            <w:rStyle w:val="a7"/>
            <w:noProof/>
          </w:rPr>
          <w:noBreakHyphen/>
          <w:t>3</w:t>
        </w:r>
        <w:r w:rsidR="0053631E" w:rsidRPr="00265FD0">
          <w:rPr>
            <w:rStyle w:val="a7"/>
            <w:rFonts w:hint="eastAsia"/>
            <w:noProof/>
          </w:rPr>
          <w:t>、忘記密碼之活動圖</w:t>
        </w:r>
        <w:r w:rsidR="0053631E" w:rsidRPr="00265FD0">
          <w:rPr>
            <w:noProof/>
            <w:webHidden/>
          </w:rPr>
          <w:tab/>
        </w:r>
        <w:r w:rsidR="0053631E" w:rsidRPr="00265FD0">
          <w:rPr>
            <w:noProof/>
            <w:webHidden/>
          </w:rPr>
          <w:fldChar w:fldCharType="begin"/>
        </w:r>
        <w:r w:rsidR="0053631E" w:rsidRPr="00265FD0">
          <w:rPr>
            <w:noProof/>
            <w:webHidden/>
          </w:rPr>
          <w:instrText xml:space="preserve"> PAGEREF _Toc151410943 \h </w:instrText>
        </w:r>
        <w:r w:rsidR="0053631E" w:rsidRPr="00265FD0">
          <w:rPr>
            <w:noProof/>
            <w:webHidden/>
          </w:rPr>
        </w:r>
        <w:r w:rsidR="0053631E" w:rsidRPr="00265FD0">
          <w:rPr>
            <w:noProof/>
            <w:webHidden/>
          </w:rPr>
          <w:fldChar w:fldCharType="separate"/>
        </w:r>
        <w:r>
          <w:rPr>
            <w:noProof/>
            <w:webHidden/>
          </w:rPr>
          <w:t>24</w:t>
        </w:r>
        <w:r w:rsidR="0053631E" w:rsidRPr="00265FD0">
          <w:rPr>
            <w:noProof/>
            <w:webHidden/>
          </w:rPr>
          <w:fldChar w:fldCharType="end"/>
        </w:r>
      </w:hyperlink>
    </w:p>
    <w:p w14:paraId="497FE146" w14:textId="5040B6CC" w:rsidR="0053631E" w:rsidRPr="00265FD0" w:rsidRDefault="00F239B7">
      <w:pPr>
        <w:pStyle w:val="a8"/>
        <w:tabs>
          <w:tab w:val="right" w:leader="dot" w:pos="10194"/>
        </w:tabs>
        <w:rPr>
          <w:rFonts w:cstheme="minorBidi"/>
          <w:caps w:val="0"/>
          <w:noProof/>
          <w:sz w:val="24"/>
          <w:szCs w:val="22"/>
        </w:rPr>
      </w:pPr>
      <w:hyperlink w:anchor="_Toc151410944" w:history="1">
        <w:r w:rsidR="0053631E" w:rsidRPr="00265FD0">
          <w:rPr>
            <w:rStyle w:val="a7"/>
            <w:rFonts w:hint="eastAsia"/>
            <w:noProof/>
          </w:rPr>
          <w:t>圖</w:t>
        </w:r>
        <w:r w:rsidR="0053631E" w:rsidRPr="00265FD0">
          <w:rPr>
            <w:rStyle w:val="a7"/>
            <w:noProof/>
          </w:rPr>
          <w:t>5-3</w:t>
        </w:r>
        <w:r w:rsidR="0053631E" w:rsidRPr="00265FD0">
          <w:rPr>
            <w:rStyle w:val="a7"/>
            <w:noProof/>
          </w:rPr>
          <w:noBreakHyphen/>
          <w:t>4</w:t>
        </w:r>
        <w:r w:rsidR="0053631E" w:rsidRPr="00265FD0">
          <w:rPr>
            <w:rStyle w:val="a7"/>
            <w:rFonts w:hint="eastAsia"/>
            <w:noProof/>
          </w:rPr>
          <w:t>、修改基本資料之活動圖</w:t>
        </w:r>
        <w:r w:rsidR="0053631E" w:rsidRPr="00265FD0">
          <w:rPr>
            <w:noProof/>
            <w:webHidden/>
          </w:rPr>
          <w:tab/>
        </w:r>
        <w:r w:rsidR="0053631E" w:rsidRPr="00265FD0">
          <w:rPr>
            <w:noProof/>
            <w:webHidden/>
          </w:rPr>
          <w:fldChar w:fldCharType="begin"/>
        </w:r>
        <w:r w:rsidR="0053631E" w:rsidRPr="00265FD0">
          <w:rPr>
            <w:noProof/>
            <w:webHidden/>
          </w:rPr>
          <w:instrText xml:space="preserve"> PAGEREF _Toc151410944 \h </w:instrText>
        </w:r>
        <w:r w:rsidR="0053631E" w:rsidRPr="00265FD0">
          <w:rPr>
            <w:noProof/>
            <w:webHidden/>
          </w:rPr>
        </w:r>
        <w:r w:rsidR="0053631E" w:rsidRPr="00265FD0">
          <w:rPr>
            <w:noProof/>
            <w:webHidden/>
          </w:rPr>
          <w:fldChar w:fldCharType="separate"/>
        </w:r>
        <w:r>
          <w:rPr>
            <w:noProof/>
            <w:webHidden/>
          </w:rPr>
          <w:t>25</w:t>
        </w:r>
        <w:r w:rsidR="0053631E" w:rsidRPr="00265FD0">
          <w:rPr>
            <w:noProof/>
            <w:webHidden/>
          </w:rPr>
          <w:fldChar w:fldCharType="end"/>
        </w:r>
      </w:hyperlink>
    </w:p>
    <w:p w14:paraId="49F203C9" w14:textId="7D681392" w:rsidR="0053631E" w:rsidRPr="00265FD0" w:rsidRDefault="00F239B7">
      <w:pPr>
        <w:pStyle w:val="a8"/>
        <w:tabs>
          <w:tab w:val="right" w:leader="dot" w:pos="10194"/>
        </w:tabs>
        <w:rPr>
          <w:rFonts w:cstheme="minorBidi"/>
          <w:caps w:val="0"/>
          <w:noProof/>
          <w:sz w:val="24"/>
          <w:szCs w:val="22"/>
        </w:rPr>
      </w:pPr>
      <w:hyperlink w:anchor="_Toc151410945" w:history="1">
        <w:r w:rsidR="0053631E" w:rsidRPr="00265FD0">
          <w:rPr>
            <w:rStyle w:val="a7"/>
            <w:rFonts w:hint="eastAsia"/>
            <w:noProof/>
          </w:rPr>
          <w:t>圖</w:t>
        </w:r>
        <w:r w:rsidR="0053631E" w:rsidRPr="00265FD0">
          <w:rPr>
            <w:rStyle w:val="a7"/>
            <w:noProof/>
          </w:rPr>
          <w:t>5-3</w:t>
        </w:r>
        <w:r w:rsidR="0053631E" w:rsidRPr="00265FD0">
          <w:rPr>
            <w:rStyle w:val="a7"/>
            <w:noProof/>
          </w:rPr>
          <w:noBreakHyphen/>
          <w:t>5</w:t>
        </w:r>
        <w:r w:rsidR="0053631E" w:rsidRPr="00265FD0">
          <w:rPr>
            <w:rStyle w:val="a7"/>
            <w:rFonts w:hint="eastAsia"/>
            <w:noProof/>
          </w:rPr>
          <w:t>、修改帳號設定之活動圖</w:t>
        </w:r>
        <w:r w:rsidR="0053631E" w:rsidRPr="00265FD0">
          <w:rPr>
            <w:noProof/>
            <w:webHidden/>
          </w:rPr>
          <w:tab/>
        </w:r>
        <w:r w:rsidR="0053631E" w:rsidRPr="00265FD0">
          <w:rPr>
            <w:noProof/>
            <w:webHidden/>
          </w:rPr>
          <w:fldChar w:fldCharType="begin"/>
        </w:r>
        <w:r w:rsidR="0053631E" w:rsidRPr="00265FD0">
          <w:rPr>
            <w:noProof/>
            <w:webHidden/>
          </w:rPr>
          <w:instrText xml:space="preserve"> PAGEREF _Toc151410945 \h </w:instrText>
        </w:r>
        <w:r w:rsidR="0053631E" w:rsidRPr="00265FD0">
          <w:rPr>
            <w:noProof/>
            <w:webHidden/>
          </w:rPr>
        </w:r>
        <w:r w:rsidR="0053631E" w:rsidRPr="00265FD0">
          <w:rPr>
            <w:noProof/>
            <w:webHidden/>
          </w:rPr>
          <w:fldChar w:fldCharType="separate"/>
        </w:r>
        <w:r>
          <w:rPr>
            <w:noProof/>
            <w:webHidden/>
          </w:rPr>
          <w:t>25</w:t>
        </w:r>
        <w:r w:rsidR="0053631E" w:rsidRPr="00265FD0">
          <w:rPr>
            <w:noProof/>
            <w:webHidden/>
          </w:rPr>
          <w:fldChar w:fldCharType="end"/>
        </w:r>
      </w:hyperlink>
    </w:p>
    <w:p w14:paraId="64880930" w14:textId="1AC6A83A" w:rsidR="0053631E" w:rsidRPr="00265FD0" w:rsidRDefault="00F239B7">
      <w:pPr>
        <w:pStyle w:val="a8"/>
        <w:tabs>
          <w:tab w:val="right" w:leader="dot" w:pos="10194"/>
        </w:tabs>
        <w:rPr>
          <w:rFonts w:cstheme="minorBidi"/>
          <w:caps w:val="0"/>
          <w:noProof/>
          <w:sz w:val="24"/>
          <w:szCs w:val="22"/>
        </w:rPr>
      </w:pPr>
      <w:hyperlink w:anchor="_Toc151410946" w:history="1">
        <w:r w:rsidR="0053631E" w:rsidRPr="00265FD0">
          <w:rPr>
            <w:rStyle w:val="a7"/>
            <w:rFonts w:hint="eastAsia"/>
            <w:noProof/>
          </w:rPr>
          <w:t>圖</w:t>
        </w:r>
        <w:r w:rsidR="0053631E" w:rsidRPr="00265FD0">
          <w:rPr>
            <w:rStyle w:val="a7"/>
            <w:noProof/>
          </w:rPr>
          <w:t>5-3</w:t>
        </w:r>
        <w:r w:rsidR="0053631E" w:rsidRPr="00265FD0">
          <w:rPr>
            <w:rStyle w:val="a7"/>
            <w:noProof/>
          </w:rPr>
          <w:noBreakHyphen/>
          <w:t>6</w:t>
        </w:r>
        <w:r w:rsidR="0053631E" w:rsidRPr="00265FD0">
          <w:rPr>
            <w:rStyle w:val="a7"/>
            <w:rFonts w:hint="eastAsia"/>
            <w:noProof/>
          </w:rPr>
          <w:t>、睡眠追蹤之活動圖</w:t>
        </w:r>
        <w:r w:rsidR="0053631E" w:rsidRPr="00265FD0">
          <w:rPr>
            <w:noProof/>
            <w:webHidden/>
          </w:rPr>
          <w:tab/>
        </w:r>
        <w:r w:rsidR="0053631E" w:rsidRPr="00265FD0">
          <w:rPr>
            <w:noProof/>
            <w:webHidden/>
          </w:rPr>
          <w:fldChar w:fldCharType="begin"/>
        </w:r>
        <w:r w:rsidR="0053631E" w:rsidRPr="00265FD0">
          <w:rPr>
            <w:noProof/>
            <w:webHidden/>
          </w:rPr>
          <w:instrText xml:space="preserve"> PAGEREF _Toc151410946 \h </w:instrText>
        </w:r>
        <w:r w:rsidR="0053631E" w:rsidRPr="00265FD0">
          <w:rPr>
            <w:noProof/>
            <w:webHidden/>
          </w:rPr>
        </w:r>
        <w:r w:rsidR="0053631E" w:rsidRPr="00265FD0">
          <w:rPr>
            <w:noProof/>
            <w:webHidden/>
          </w:rPr>
          <w:fldChar w:fldCharType="separate"/>
        </w:r>
        <w:r>
          <w:rPr>
            <w:noProof/>
            <w:webHidden/>
          </w:rPr>
          <w:t>26</w:t>
        </w:r>
        <w:r w:rsidR="0053631E" w:rsidRPr="00265FD0">
          <w:rPr>
            <w:noProof/>
            <w:webHidden/>
          </w:rPr>
          <w:fldChar w:fldCharType="end"/>
        </w:r>
      </w:hyperlink>
    </w:p>
    <w:p w14:paraId="51D5681A" w14:textId="26F1E656" w:rsidR="0053631E" w:rsidRPr="00265FD0" w:rsidRDefault="00F239B7">
      <w:pPr>
        <w:pStyle w:val="a8"/>
        <w:tabs>
          <w:tab w:val="right" w:leader="dot" w:pos="10194"/>
        </w:tabs>
        <w:rPr>
          <w:rFonts w:cstheme="minorBidi"/>
          <w:caps w:val="0"/>
          <w:noProof/>
          <w:sz w:val="24"/>
          <w:szCs w:val="22"/>
        </w:rPr>
      </w:pPr>
      <w:hyperlink w:anchor="_Toc151410947" w:history="1">
        <w:r w:rsidR="0053631E" w:rsidRPr="00265FD0">
          <w:rPr>
            <w:rStyle w:val="a7"/>
            <w:rFonts w:hint="eastAsia"/>
            <w:noProof/>
          </w:rPr>
          <w:t>圖</w:t>
        </w:r>
        <w:r w:rsidR="0053631E" w:rsidRPr="00265FD0">
          <w:rPr>
            <w:rStyle w:val="a7"/>
            <w:noProof/>
          </w:rPr>
          <w:t>5-3</w:t>
        </w:r>
        <w:r w:rsidR="0053631E" w:rsidRPr="00265FD0">
          <w:rPr>
            <w:rStyle w:val="a7"/>
            <w:noProof/>
          </w:rPr>
          <w:noBreakHyphen/>
          <w:t>7</w:t>
        </w:r>
        <w:r w:rsidR="0053631E" w:rsidRPr="00265FD0">
          <w:rPr>
            <w:rStyle w:val="a7"/>
            <w:rFonts w:hint="eastAsia"/>
            <w:noProof/>
          </w:rPr>
          <w:t>、測量心率、血壓之活動圖</w:t>
        </w:r>
        <w:r w:rsidR="0053631E" w:rsidRPr="00265FD0">
          <w:rPr>
            <w:noProof/>
            <w:webHidden/>
          </w:rPr>
          <w:tab/>
        </w:r>
        <w:r w:rsidR="0053631E" w:rsidRPr="00265FD0">
          <w:rPr>
            <w:noProof/>
            <w:webHidden/>
          </w:rPr>
          <w:fldChar w:fldCharType="begin"/>
        </w:r>
        <w:r w:rsidR="0053631E" w:rsidRPr="00265FD0">
          <w:rPr>
            <w:noProof/>
            <w:webHidden/>
          </w:rPr>
          <w:instrText xml:space="preserve"> PAGEREF _Toc151410947 \h </w:instrText>
        </w:r>
        <w:r w:rsidR="0053631E" w:rsidRPr="00265FD0">
          <w:rPr>
            <w:noProof/>
            <w:webHidden/>
          </w:rPr>
        </w:r>
        <w:r w:rsidR="0053631E" w:rsidRPr="00265FD0">
          <w:rPr>
            <w:noProof/>
            <w:webHidden/>
          </w:rPr>
          <w:fldChar w:fldCharType="separate"/>
        </w:r>
        <w:r>
          <w:rPr>
            <w:noProof/>
            <w:webHidden/>
          </w:rPr>
          <w:t>26</w:t>
        </w:r>
        <w:r w:rsidR="0053631E" w:rsidRPr="00265FD0">
          <w:rPr>
            <w:noProof/>
            <w:webHidden/>
          </w:rPr>
          <w:fldChar w:fldCharType="end"/>
        </w:r>
      </w:hyperlink>
    </w:p>
    <w:p w14:paraId="03079C58" w14:textId="05620DC9" w:rsidR="0053631E" w:rsidRPr="00265FD0" w:rsidRDefault="00F239B7">
      <w:pPr>
        <w:pStyle w:val="a8"/>
        <w:tabs>
          <w:tab w:val="right" w:leader="dot" w:pos="10194"/>
        </w:tabs>
        <w:rPr>
          <w:rFonts w:cstheme="minorBidi"/>
          <w:caps w:val="0"/>
          <w:noProof/>
          <w:sz w:val="24"/>
          <w:szCs w:val="22"/>
        </w:rPr>
      </w:pPr>
      <w:hyperlink w:anchor="_Toc151410948" w:history="1">
        <w:r w:rsidR="0053631E" w:rsidRPr="00265FD0">
          <w:rPr>
            <w:rStyle w:val="a7"/>
            <w:rFonts w:hint="eastAsia"/>
            <w:noProof/>
          </w:rPr>
          <w:t>圖</w:t>
        </w:r>
        <w:r w:rsidR="0053631E" w:rsidRPr="00265FD0">
          <w:rPr>
            <w:rStyle w:val="a7"/>
            <w:noProof/>
          </w:rPr>
          <w:t>5-3</w:t>
        </w:r>
        <w:r w:rsidR="0053631E" w:rsidRPr="00265FD0">
          <w:rPr>
            <w:rStyle w:val="a7"/>
            <w:noProof/>
          </w:rPr>
          <w:noBreakHyphen/>
          <w:t>8</w:t>
        </w:r>
        <w:r w:rsidR="0053631E" w:rsidRPr="00265FD0">
          <w:rPr>
            <w:rStyle w:val="a7"/>
            <w:rFonts w:hint="eastAsia"/>
            <w:noProof/>
          </w:rPr>
          <w:t>、檢視心率數據之活動圖</w:t>
        </w:r>
        <w:r w:rsidR="0053631E" w:rsidRPr="00265FD0">
          <w:rPr>
            <w:noProof/>
            <w:webHidden/>
          </w:rPr>
          <w:tab/>
        </w:r>
        <w:r w:rsidR="0053631E" w:rsidRPr="00265FD0">
          <w:rPr>
            <w:noProof/>
            <w:webHidden/>
          </w:rPr>
          <w:fldChar w:fldCharType="begin"/>
        </w:r>
        <w:r w:rsidR="0053631E" w:rsidRPr="00265FD0">
          <w:rPr>
            <w:noProof/>
            <w:webHidden/>
          </w:rPr>
          <w:instrText xml:space="preserve"> PAGEREF _Toc151410948 \h </w:instrText>
        </w:r>
        <w:r w:rsidR="0053631E" w:rsidRPr="00265FD0">
          <w:rPr>
            <w:noProof/>
            <w:webHidden/>
          </w:rPr>
        </w:r>
        <w:r w:rsidR="0053631E" w:rsidRPr="00265FD0">
          <w:rPr>
            <w:noProof/>
            <w:webHidden/>
          </w:rPr>
          <w:fldChar w:fldCharType="separate"/>
        </w:r>
        <w:r>
          <w:rPr>
            <w:noProof/>
            <w:webHidden/>
          </w:rPr>
          <w:t>27</w:t>
        </w:r>
        <w:r w:rsidR="0053631E" w:rsidRPr="00265FD0">
          <w:rPr>
            <w:noProof/>
            <w:webHidden/>
          </w:rPr>
          <w:fldChar w:fldCharType="end"/>
        </w:r>
      </w:hyperlink>
    </w:p>
    <w:p w14:paraId="560588DA" w14:textId="25D9B407" w:rsidR="0053631E" w:rsidRPr="00265FD0" w:rsidRDefault="00F239B7">
      <w:pPr>
        <w:pStyle w:val="a8"/>
        <w:tabs>
          <w:tab w:val="right" w:leader="dot" w:pos="10194"/>
        </w:tabs>
        <w:rPr>
          <w:rFonts w:cstheme="minorBidi"/>
          <w:caps w:val="0"/>
          <w:noProof/>
          <w:sz w:val="24"/>
          <w:szCs w:val="22"/>
        </w:rPr>
      </w:pPr>
      <w:hyperlink w:anchor="_Toc151410949" w:history="1">
        <w:r w:rsidR="0053631E" w:rsidRPr="00265FD0">
          <w:rPr>
            <w:rStyle w:val="a7"/>
            <w:rFonts w:hint="eastAsia"/>
            <w:noProof/>
          </w:rPr>
          <w:t>圖</w:t>
        </w:r>
        <w:r w:rsidR="0053631E" w:rsidRPr="00265FD0">
          <w:rPr>
            <w:rStyle w:val="a7"/>
            <w:noProof/>
          </w:rPr>
          <w:t>5-3</w:t>
        </w:r>
        <w:r w:rsidR="0053631E" w:rsidRPr="00265FD0">
          <w:rPr>
            <w:rStyle w:val="a7"/>
            <w:noProof/>
          </w:rPr>
          <w:noBreakHyphen/>
          <w:t>9</w:t>
        </w:r>
        <w:r w:rsidR="0053631E" w:rsidRPr="00265FD0">
          <w:rPr>
            <w:rStyle w:val="a7"/>
            <w:rFonts w:hint="eastAsia"/>
            <w:noProof/>
          </w:rPr>
          <w:t>、檢視血壓數據之活動圖</w:t>
        </w:r>
        <w:r w:rsidR="0053631E" w:rsidRPr="00265FD0">
          <w:rPr>
            <w:noProof/>
            <w:webHidden/>
          </w:rPr>
          <w:tab/>
        </w:r>
        <w:r w:rsidR="0053631E" w:rsidRPr="00265FD0">
          <w:rPr>
            <w:noProof/>
            <w:webHidden/>
          </w:rPr>
          <w:fldChar w:fldCharType="begin"/>
        </w:r>
        <w:r w:rsidR="0053631E" w:rsidRPr="00265FD0">
          <w:rPr>
            <w:noProof/>
            <w:webHidden/>
          </w:rPr>
          <w:instrText xml:space="preserve"> PAGEREF _Toc151410949 \h </w:instrText>
        </w:r>
        <w:r w:rsidR="0053631E" w:rsidRPr="00265FD0">
          <w:rPr>
            <w:noProof/>
            <w:webHidden/>
          </w:rPr>
        </w:r>
        <w:r w:rsidR="0053631E" w:rsidRPr="00265FD0">
          <w:rPr>
            <w:noProof/>
            <w:webHidden/>
          </w:rPr>
          <w:fldChar w:fldCharType="separate"/>
        </w:r>
        <w:r>
          <w:rPr>
            <w:noProof/>
            <w:webHidden/>
          </w:rPr>
          <w:t>27</w:t>
        </w:r>
        <w:r w:rsidR="0053631E" w:rsidRPr="00265FD0">
          <w:rPr>
            <w:noProof/>
            <w:webHidden/>
          </w:rPr>
          <w:fldChar w:fldCharType="end"/>
        </w:r>
      </w:hyperlink>
    </w:p>
    <w:p w14:paraId="2D5FE578" w14:textId="3772C495" w:rsidR="0053631E" w:rsidRPr="00265FD0" w:rsidRDefault="00F239B7">
      <w:pPr>
        <w:pStyle w:val="a8"/>
        <w:tabs>
          <w:tab w:val="right" w:leader="dot" w:pos="10194"/>
        </w:tabs>
        <w:rPr>
          <w:rFonts w:cstheme="minorBidi"/>
          <w:caps w:val="0"/>
          <w:noProof/>
          <w:sz w:val="24"/>
          <w:szCs w:val="22"/>
        </w:rPr>
      </w:pPr>
      <w:hyperlink w:anchor="_Toc151410950" w:history="1">
        <w:r w:rsidR="0053631E" w:rsidRPr="00265FD0">
          <w:rPr>
            <w:rStyle w:val="a7"/>
            <w:rFonts w:hint="eastAsia"/>
            <w:noProof/>
          </w:rPr>
          <w:t>圖</w:t>
        </w:r>
        <w:r w:rsidR="0053631E" w:rsidRPr="00265FD0">
          <w:rPr>
            <w:rStyle w:val="a7"/>
            <w:noProof/>
          </w:rPr>
          <w:t>5-3</w:t>
        </w:r>
        <w:r w:rsidR="0053631E" w:rsidRPr="00265FD0">
          <w:rPr>
            <w:rStyle w:val="a7"/>
            <w:noProof/>
          </w:rPr>
          <w:noBreakHyphen/>
          <w:t>10</w:t>
        </w:r>
        <w:r w:rsidR="0053631E" w:rsidRPr="00265FD0">
          <w:rPr>
            <w:rStyle w:val="a7"/>
            <w:rFonts w:hint="eastAsia"/>
            <w:noProof/>
          </w:rPr>
          <w:t>、檢視步數之活動圖</w:t>
        </w:r>
        <w:r w:rsidR="0053631E" w:rsidRPr="00265FD0">
          <w:rPr>
            <w:noProof/>
            <w:webHidden/>
          </w:rPr>
          <w:tab/>
        </w:r>
        <w:r w:rsidR="0053631E" w:rsidRPr="00265FD0">
          <w:rPr>
            <w:noProof/>
            <w:webHidden/>
          </w:rPr>
          <w:fldChar w:fldCharType="begin"/>
        </w:r>
        <w:r w:rsidR="0053631E" w:rsidRPr="00265FD0">
          <w:rPr>
            <w:noProof/>
            <w:webHidden/>
          </w:rPr>
          <w:instrText xml:space="preserve"> PAGEREF _Toc151410950 \h </w:instrText>
        </w:r>
        <w:r w:rsidR="0053631E" w:rsidRPr="00265FD0">
          <w:rPr>
            <w:noProof/>
            <w:webHidden/>
          </w:rPr>
        </w:r>
        <w:r w:rsidR="0053631E" w:rsidRPr="00265FD0">
          <w:rPr>
            <w:noProof/>
            <w:webHidden/>
          </w:rPr>
          <w:fldChar w:fldCharType="separate"/>
        </w:r>
        <w:r>
          <w:rPr>
            <w:noProof/>
            <w:webHidden/>
          </w:rPr>
          <w:t>28</w:t>
        </w:r>
        <w:r w:rsidR="0053631E" w:rsidRPr="00265FD0">
          <w:rPr>
            <w:noProof/>
            <w:webHidden/>
          </w:rPr>
          <w:fldChar w:fldCharType="end"/>
        </w:r>
      </w:hyperlink>
    </w:p>
    <w:p w14:paraId="52F30801" w14:textId="30D3091E" w:rsidR="0053631E" w:rsidRPr="00265FD0" w:rsidRDefault="00F239B7">
      <w:pPr>
        <w:pStyle w:val="a8"/>
        <w:tabs>
          <w:tab w:val="right" w:leader="dot" w:pos="10194"/>
        </w:tabs>
        <w:rPr>
          <w:rFonts w:cstheme="minorBidi"/>
          <w:caps w:val="0"/>
          <w:noProof/>
          <w:sz w:val="24"/>
          <w:szCs w:val="22"/>
        </w:rPr>
      </w:pPr>
      <w:hyperlink w:anchor="_Toc151410951" w:history="1">
        <w:r w:rsidR="0053631E" w:rsidRPr="00265FD0">
          <w:rPr>
            <w:rStyle w:val="a7"/>
            <w:rFonts w:hint="eastAsia"/>
            <w:noProof/>
          </w:rPr>
          <w:t>圖</w:t>
        </w:r>
        <w:r w:rsidR="0053631E" w:rsidRPr="00265FD0">
          <w:rPr>
            <w:rStyle w:val="a7"/>
            <w:noProof/>
          </w:rPr>
          <w:t>5-3</w:t>
        </w:r>
        <w:r w:rsidR="0053631E" w:rsidRPr="00265FD0">
          <w:rPr>
            <w:rStyle w:val="a7"/>
            <w:noProof/>
          </w:rPr>
          <w:noBreakHyphen/>
          <w:t>11</w:t>
        </w:r>
        <w:r w:rsidR="0053631E" w:rsidRPr="00265FD0">
          <w:rPr>
            <w:rStyle w:val="a7"/>
            <w:rFonts w:hint="eastAsia"/>
            <w:noProof/>
          </w:rPr>
          <w:t>、檢視睡眠品質之活動圖</w:t>
        </w:r>
        <w:r w:rsidR="0053631E" w:rsidRPr="00265FD0">
          <w:rPr>
            <w:noProof/>
            <w:webHidden/>
          </w:rPr>
          <w:tab/>
        </w:r>
        <w:r w:rsidR="0053631E" w:rsidRPr="00265FD0">
          <w:rPr>
            <w:noProof/>
            <w:webHidden/>
          </w:rPr>
          <w:fldChar w:fldCharType="begin"/>
        </w:r>
        <w:r w:rsidR="0053631E" w:rsidRPr="00265FD0">
          <w:rPr>
            <w:noProof/>
            <w:webHidden/>
          </w:rPr>
          <w:instrText xml:space="preserve"> PAGEREF _Toc151410951 \h </w:instrText>
        </w:r>
        <w:r w:rsidR="0053631E" w:rsidRPr="00265FD0">
          <w:rPr>
            <w:noProof/>
            <w:webHidden/>
          </w:rPr>
        </w:r>
        <w:r w:rsidR="0053631E" w:rsidRPr="00265FD0">
          <w:rPr>
            <w:noProof/>
            <w:webHidden/>
          </w:rPr>
          <w:fldChar w:fldCharType="separate"/>
        </w:r>
        <w:r>
          <w:rPr>
            <w:noProof/>
            <w:webHidden/>
          </w:rPr>
          <w:t>28</w:t>
        </w:r>
        <w:r w:rsidR="0053631E" w:rsidRPr="00265FD0">
          <w:rPr>
            <w:noProof/>
            <w:webHidden/>
          </w:rPr>
          <w:fldChar w:fldCharType="end"/>
        </w:r>
      </w:hyperlink>
    </w:p>
    <w:p w14:paraId="5086FF48" w14:textId="5DCECDFA" w:rsidR="0053631E" w:rsidRPr="00265FD0" w:rsidRDefault="00F239B7">
      <w:pPr>
        <w:pStyle w:val="a8"/>
        <w:tabs>
          <w:tab w:val="right" w:leader="dot" w:pos="10194"/>
        </w:tabs>
        <w:rPr>
          <w:rFonts w:cstheme="minorBidi"/>
          <w:caps w:val="0"/>
          <w:noProof/>
          <w:sz w:val="24"/>
          <w:szCs w:val="22"/>
        </w:rPr>
      </w:pPr>
      <w:hyperlink w:anchor="_Toc151410952" w:history="1">
        <w:r w:rsidR="0053631E" w:rsidRPr="00265FD0">
          <w:rPr>
            <w:rStyle w:val="a7"/>
            <w:rFonts w:hint="eastAsia"/>
            <w:noProof/>
          </w:rPr>
          <w:t>圖</w:t>
        </w:r>
        <w:r w:rsidR="0053631E" w:rsidRPr="00265FD0">
          <w:rPr>
            <w:rStyle w:val="a7"/>
            <w:noProof/>
          </w:rPr>
          <w:t>5-3</w:t>
        </w:r>
        <w:r w:rsidR="0053631E" w:rsidRPr="00265FD0">
          <w:rPr>
            <w:rStyle w:val="a7"/>
            <w:noProof/>
          </w:rPr>
          <w:noBreakHyphen/>
          <w:t>12</w:t>
        </w:r>
        <w:r w:rsidR="0053631E" w:rsidRPr="00265FD0">
          <w:rPr>
            <w:rStyle w:val="a7"/>
            <w:rFonts w:hint="eastAsia"/>
            <w:noProof/>
          </w:rPr>
          <w:t>、瀏覽即時新聞之活動圖</w:t>
        </w:r>
        <w:r w:rsidR="0053631E" w:rsidRPr="00265FD0">
          <w:rPr>
            <w:noProof/>
            <w:webHidden/>
          </w:rPr>
          <w:tab/>
        </w:r>
        <w:r w:rsidR="0053631E" w:rsidRPr="00265FD0">
          <w:rPr>
            <w:noProof/>
            <w:webHidden/>
          </w:rPr>
          <w:fldChar w:fldCharType="begin"/>
        </w:r>
        <w:r w:rsidR="0053631E" w:rsidRPr="00265FD0">
          <w:rPr>
            <w:noProof/>
            <w:webHidden/>
          </w:rPr>
          <w:instrText xml:space="preserve"> PAGEREF _Toc151410952 \h </w:instrText>
        </w:r>
        <w:r w:rsidR="0053631E" w:rsidRPr="00265FD0">
          <w:rPr>
            <w:noProof/>
            <w:webHidden/>
          </w:rPr>
        </w:r>
        <w:r w:rsidR="0053631E" w:rsidRPr="00265FD0">
          <w:rPr>
            <w:noProof/>
            <w:webHidden/>
          </w:rPr>
          <w:fldChar w:fldCharType="separate"/>
        </w:r>
        <w:r>
          <w:rPr>
            <w:noProof/>
            <w:webHidden/>
          </w:rPr>
          <w:t>29</w:t>
        </w:r>
        <w:r w:rsidR="0053631E" w:rsidRPr="00265FD0">
          <w:rPr>
            <w:noProof/>
            <w:webHidden/>
          </w:rPr>
          <w:fldChar w:fldCharType="end"/>
        </w:r>
      </w:hyperlink>
    </w:p>
    <w:p w14:paraId="65FC3CBA" w14:textId="3F0A6747" w:rsidR="0053631E" w:rsidRPr="00265FD0" w:rsidRDefault="00F239B7">
      <w:pPr>
        <w:pStyle w:val="a8"/>
        <w:tabs>
          <w:tab w:val="right" w:leader="dot" w:pos="10194"/>
        </w:tabs>
        <w:rPr>
          <w:rFonts w:cstheme="minorBidi"/>
          <w:caps w:val="0"/>
          <w:noProof/>
          <w:sz w:val="24"/>
          <w:szCs w:val="22"/>
        </w:rPr>
      </w:pPr>
      <w:hyperlink w:anchor="_Toc151410953" w:history="1">
        <w:r w:rsidR="0053631E" w:rsidRPr="00265FD0">
          <w:rPr>
            <w:rStyle w:val="a7"/>
            <w:rFonts w:hint="eastAsia"/>
            <w:noProof/>
          </w:rPr>
          <w:t>圖</w:t>
        </w:r>
        <w:r w:rsidR="0053631E" w:rsidRPr="00265FD0">
          <w:rPr>
            <w:rStyle w:val="a7"/>
            <w:noProof/>
          </w:rPr>
          <w:t>5-4</w:t>
        </w:r>
        <w:r w:rsidR="0053631E" w:rsidRPr="00265FD0">
          <w:rPr>
            <w:rStyle w:val="a7"/>
            <w:noProof/>
          </w:rPr>
          <w:noBreakHyphen/>
          <w:t>1</w:t>
        </w:r>
        <w:r w:rsidR="0053631E" w:rsidRPr="00265FD0">
          <w:rPr>
            <w:rStyle w:val="a7"/>
            <w:rFonts w:hint="eastAsia"/>
            <w:noProof/>
          </w:rPr>
          <w:t>、分析類別圖</w:t>
        </w:r>
        <w:r w:rsidR="0053631E" w:rsidRPr="00265FD0">
          <w:rPr>
            <w:noProof/>
            <w:webHidden/>
          </w:rPr>
          <w:tab/>
        </w:r>
        <w:r w:rsidR="0053631E" w:rsidRPr="00265FD0">
          <w:rPr>
            <w:noProof/>
            <w:webHidden/>
          </w:rPr>
          <w:fldChar w:fldCharType="begin"/>
        </w:r>
        <w:r w:rsidR="0053631E" w:rsidRPr="00265FD0">
          <w:rPr>
            <w:noProof/>
            <w:webHidden/>
          </w:rPr>
          <w:instrText xml:space="preserve"> PAGEREF _Toc151410953 \h </w:instrText>
        </w:r>
        <w:r w:rsidR="0053631E" w:rsidRPr="00265FD0">
          <w:rPr>
            <w:noProof/>
            <w:webHidden/>
          </w:rPr>
        </w:r>
        <w:r w:rsidR="0053631E" w:rsidRPr="00265FD0">
          <w:rPr>
            <w:noProof/>
            <w:webHidden/>
          </w:rPr>
          <w:fldChar w:fldCharType="separate"/>
        </w:r>
        <w:r>
          <w:rPr>
            <w:noProof/>
            <w:webHidden/>
          </w:rPr>
          <w:t>30</w:t>
        </w:r>
        <w:r w:rsidR="0053631E" w:rsidRPr="00265FD0">
          <w:rPr>
            <w:noProof/>
            <w:webHidden/>
          </w:rPr>
          <w:fldChar w:fldCharType="end"/>
        </w:r>
      </w:hyperlink>
    </w:p>
    <w:p w14:paraId="18B2A807" w14:textId="75F87A71" w:rsidR="0053631E" w:rsidRPr="00265FD0" w:rsidRDefault="00F239B7">
      <w:pPr>
        <w:pStyle w:val="a8"/>
        <w:tabs>
          <w:tab w:val="right" w:leader="dot" w:pos="10194"/>
        </w:tabs>
        <w:rPr>
          <w:rFonts w:cstheme="minorBidi"/>
          <w:caps w:val="0"/>
          <w:noProof/>
          <w:sz w:val="24"/>
          <w:szCs w:val="22"/>
        </w:rPr>
      </w:pPr>
      <w:hyperlink w:anchor="_Toc151410954" w:history="1">
        <w:r w:rsidR="0053631E" w:rsidRPr="00265FD0">
          <w:rPr>
            <w:rStyle w:val="a7"/>
            <w:rFonts w:hint="eastAsia"/>
            <w:noProof/>
          </w:rPr>
          <w:t>圖</w:t>
        </w:r>
        <w:r w:rsidR="0053631E" w:rsidRPr="00265FD0">
          <w:rPr>
            <w:rStyle w:val="a7"/>
            <w:noProof/>
          </w:rPr>
          <w:t>6-1</w:t>
        </w:r>
        <w:r w:rsidR="0053631E" w:rsidRPr="00265FD0">
          <w:rPr>
            <w:rStyle w:val="a7"/>
            <w:noProof/>
          </w:rPr>
          <w:noBreakHyphen/>
          <w:t>1</w:t>
        </w:r>
        <w:r w:rsidR="0053631E" w:rsidRPr="00265FD0">
          <w:rPr>
            <w:rStyle w:val="a7"/>
            <w:rFonts w:hint="eastAsia"/>
            <w:noProof/>
          </w:rPr>
          <w:t>、登入之循序圖</w:t>
        </w:r>
        <w:r w:rsidR="0053631E" w:rsidRPr="00265FD0">
          <w:rPr>
            <w:noProof/>
            <w:webHidden/>
          </w:rPr>
          <w:tab/>
        </w:r>
        <w:r w:rsidR="0053631E" w:rsidRPr="00265FD0">
          <w:rPr>
            <w:noProof/>
            <w:webHidden/>
          </w:rPr>
          <w:fldChar w:fldCharType="begin"/>
        </w:r>
        <w:r w:rsidR="0053631E" w:rsidRPr="00265FD0">
          <w:rPr>
            <w:noProof/>
            <w:webHidden/>
          </w:rPr>
          <w:instrText xml:space="preserve"> PAGEREF _Toc151410954 \h </w:instrText>
        </w:r>
        <w:r w:rsidR="0053631E" w:rsidRPr="00265FD0">
          <w:rPr>
            <w:noProof/>
            <w:webHidden/>
          </w:rPr>
        </w:r>
        <w:r w:rsidR="0053631E" w:rsidRPr="00265FD0">
          <w:rPr>
            <w:noProof/>
            <w:webHidden/>
          </w:rPr>
          <w:fldChar w:fldCharType="separate"/>
        </w:r>
        <w:r>
          <w:rPr>
            <w:noProof/>
            <w:webHidden/>
          </w:rPr>
          <w:t>31</w:t>
        </w:r>
        <w:r w:rsidR="0053631E" w:rsidRPr="00265FD0">
          <w:rPr>
            <w:noProof/>
            <w:webHidden/>
          </w:rPr>
          <w:fldChar w:fldCharType="end"/>
        </w:r>
      </w:hyperlink>
    </w:p>
    <w:p w14:paraId="18E4E312" w14:textId="7E41104A" w:rsidR="0053631E" w:rsidRPr="00265FD0" w:rsidRDefault="00F239B7">
      <w:pPr>
        <w:pStyle w:val="a8"/>
        <w:tabs>
          <w:tab w:val="right" w:leader="dot" w:pos="10194"/>
        </w:tabs>
        <w:rPr>
          <w:rFonts w:cstheme="minorBidi"/>
          <w:caps w:val="0"/>
          <w:noProof/>
          <w:sz w:val="24"/>
          <w:szCs w:val="22"/>
        </w:rPr>
      </w:pPr>
      <w:hyperlink w:anchor="_Toc151410955" w:history="1">
        <w:r w:rsidR="0053631E" w:rsidRPr="00265FD0">
          <w:rPr>
            <w:rStyle w:val="a7"/>
            <w:rFonts w:hint="eastAsia"/>
            <w:noProof/>
          </w:rPr>
          <w:t>圖</w:t>
        </w:r>
        <w:r w:rsidR="0053631E" w:rsidRPr="00265FD0">
          <w:rPr>
            <w:rStyle w:val="a7"/>
            <w:noProof/>
          </w:rPr>
          <w:t>6-1</w:t>
        </w:r>
        <w:r w:rsidR="0053631E" w:rsidRPr="00265FD0">
          <w:rPr>
            <w:rStyle w:val="a7"/>
            <w:noProof/>
          </w:rPr>
          <w:noBreakHyphen/>
          <w:t>2</w:t>
        </w:r>
        <w:r w:rsidR="0053631E" w:rsidRPr="00265FD0">
          <w:rPr>
            <w:rStyle w:val="a7"/>
            <w:rFonts w:hint="eastAsia"/>
            <w:noProof/>
          </w:rPr>
          <w:t>、註冊之循序圖</w:t>
        </w:r>
        <w:r w:rsidR="0053631E" w:rsidRPr="00265FD0">
          <w:rPr>
            <w:noProof/>
            <w:webHidden/>
          </w:rPr>
          <w:tab/>
        </w:r>
        <w:r w:rsidR="0053631E" w:rsidRPr="00265FD0">
          <w:rPr>
            <w:noProof/>
            <w:webHidden/>
          </w:rPr>
          <w:fldChar w:fldCharType="begin"/>
        </w:r>
        <w:r w:rsidR="0053631E" w:rsidRPr="00265FD0">
          <w:rPr>
            <w:noProof/>
            <w:webHidden/>
          </w:rPr>
          <w:instrText xml:space="preserve"> PAGEREF _Toc151410955 \h </w:instrText>
        </w:r>
        <w:r w:rsidR="0053631E" w:rsidRPr="00265FD0">
          <w:rPr>
            <w:noProof/>
            <w:webHidden/>
          </w:rPr>
        </w:r>
        <w:r w:rsidR="0053631E" w:rsidRPr="00265FD0">
          <w:rPr>
            <w:noProof/>
            <w:webHidden/>
          </w:rPr>
          <w:fldChar w:fldCharType="separate"/>
        </w:r>
        <w:r>
          <w:rPr>
            <w:noProof/>
            <w:webHidden/>
          </w:rPr>
          <w:t>31</w:t>
        </w:r>
        <w:r w:rsidR="0053631E" w:rsidRPr="00265FD0">
          <w:rPr>
            <w:noProof/>
            <w:webHidden/>
          </w:rPr>
          <w:fldChar w:fldCharType="end"/>
        </w:r>
      </w:hyperlink>
    </w:p>
    <w:p w14:paraId="1FE7EACE" w14:textId="21F493BC" w:rsidR="0053631E" w:rsidRPr="00265FD0" w:rsidRDefault="00F239B7">
      <w:pPr>
        <w:pStyle w:val="a8"/>
        <w:tabs>
          <w:tab w:val="right" w:leader="dot" w:pos="10194"/>
        </w:tabs>
        <w:rPr>
          <w:rFonts w:cstheme="minorBidi"/>
          <w:caps w:val="0"/>
          <w:noProof/>
          <w:sz w:val="24"/>
          <w:szCs w:val="22"/>
        </w:rPr>
      </w:pPr>
      <w:hyperlink w:anchor="_Toc151410956" w:history="1">
        <w:r w:rsidR="0053631E" w:rsidRPr="00265FD0">
          <w:rPr>
            <w:rStyle w:val="a7"/>
            <w:rFonts w:hint="eastAsia"/>
            <w:noProof/>
          </w:rPr>
          <w:t>圖</w:t>
        </w:r>
        <w:r w:rsidR="0053631E" w:rsidRPr="00265FD0">
          <w:rPr>
            <w:rStyle w:val="a7"/>
            <w:noProof/>
          </w:rPr>
          <w:t>6-1</w:t>
        </w:r>
        <w:r w:rsidR="0053631E" w:rsidRPr="00265FD0">
          <w:rPr>
            <w:rStyle w:val="a7"/>
            <w:noProof/>
          </w:rPr>
          <w:noBreakHyphen/>
          <w:t>3</w:t>
        </w:r>
        <w:r w:rsidR="0053631E" w:rsidRPr="00265FD0">
          <w:rPr>
            <w:rStyle w:val="a7"/>
            <w:rFonts w:hint="eastAsia"/>
            <w:noProof/>
          </w:rPr>
          <w:t>、忘記密碼之循序圖</w:t>
        </w:r>
        <w:r w:rsidR="0053631E" w:rsidRPr="00265FD0">
          <w:rPr>
            <w:noProof/>
            <w:webHidden/>
          </w:rPr>
          <w:tab/>
        </w:r>
        <w:r w:rsidR="0053631E" w:rsidRPr="00265FD0">
          <w:rPr>
            <w:noProof/>
            <w:webHidden/>
          </w:rPr>
          <w:fldChar w:fldCharType="begin"/>
        </w:r>
        <w:r w:rsidR="0053631E" w:rsidRPr="00265FD0">
          <w:rPr>
            <w:noProof/>
            <w:webHidden/>
          </w:rPr>
          <w:instrText xml:space="preserve"> PAGEREF _Toc151410956 \h </w:instrText>
        </w:r>
        <w:r w:rsidR="0053631E" w:rsidRPr="00265FD0">
          <w:rPr>
            <w:noProof/>
            <w:webHidden/>
          </w:rPr>
        </w:r>
        <w:r w:rsidR="0053631E" w:rsidRPr="00265FD0">
          <w:rPr>
            <w:noProof/>
            <w:webHidden/>
          </w:rPr>
          <w:fldChar w:fldCharType="separate"/>
        </w:r>
        <w:r>
          <w:rPr>
            <w:noProof/>
            <w:webHidden/>
          </w:rPr>
          <w:t>32</w:t>
        </w:r>
        <w:r w:rsidR="0053631E" w:rsidRPr="00265FD0">
          <w:rPr>
            <w:noProof/>
            <w:webHidden/>
          </w:rPr>
          <w:fldChar w:fldCharType="end"/>
        </w:r>
      </w:hyperlink>
    </w:p>
    <w:p w14:paraId="1F279C55" w14:textId="7582D3DC" w:rsidR="0053631E" w:rsidRPr="00265FD0" w:rsidRDefault="00F239B7">
      <w:pPr>
        <w:pStyle w:val="a8"/>
        <w:tabs>
          <w:tab w:val="right" w:leader="dot" w:pos="10194"/>
        </w:tabs>
        <w:rPr>
          <w:rFonts w:cstheme="minorBidi"/>
          <w:caps w:val="0"/>
          <w:noProof/>
          <w:sz w:val="24"/>
          <w:szCs w:val="22"/>
        </w:rPr>
      </w:pPr>
      <w:hyperlink w:anchor="_Toc151410957" w:history="1">
        <w:r w:rsidR="0053631E" w:rsidRPr="00265FD0">
          <w:rPr>
            <w:rStyle w:val="a7"/>
            <w:rFonts w:hint="eastAsia"/>
            <w:noProof/>
          </w:rPr>
          <w:t>圖</w:t>
        </w:r>
        <w:r w:rsidR="0053631E" w:rsidRPr="00265FD0">
          <w:rPr>
            <w:rStyle w:val="a7"/>
            <w:noProof/>
          </w:rPr>
          <w:t>6-1</w:t>
        </w:r>
        <w:r w:rsidR="0053631E" w:rsidRPr="00265FD0">
          <w:rPr>
            <w:rStyle w:val="a7"/>
            <w:noProof/>
          </w:rPr>
          <w:noBreakHyphen/>
          <w:t>4</w:t>
        </w:r>
        <w:r w:rsidR="0053631E" w:rsidRPr="00265FD0">
          <w:rPr>
            <w:rStyle w:val="a7"/>
            <w:rFonts w:hint="eastAsia"/>
            <w:noProof/>
          </w:rPr>
          <w:t>、修改基本資料之循序圖</w:t>
        </w:r>
        <w:r w:rsidR="0053631E" w:rsidRPr="00265FD0">
          <w:rPr>
            <w:noProof/>
            <w:webHidden/>
          </w:rPr>
          <w:tab/>
        </w:r>
        <w:r w:rsidR="0053631E" w:rsidRPr="00265FD0">
          <w:rPr>
            <w:noProof/>
            <w:webHidden/>
          </w:rPr>
          <w:fldChar w:fldCharType="begin"/>
        </w:r>
        <w:r w:rsidR="0053631E" w:rsidRPr="00265FD0">
          <w:rPr>
            <w:noProof/>
            <w:webHidden/>
          </w:rPr>
          <w:instrText xml:space="preserve"> PAGEREF _Toc151410957 \h </w:instrText>
        </w:r>
        <w:r w:rsidR="0053631E" w:rsidRPr="00265FD0">
          <w:rPr>
            <w:noProof/>
            <w:webHidden/>
          </w:rPr>
        </w:r>
        <w:r w:rsidR="0053631E" w:rsidRPr="00265FD0">
          <w:rPr>
            <w:noProof/>
            <w:webHidden/>
          </w:rPr>
          <w:fldChar w:fldCharType="separate"/>
        </w:r>
        <w:r>
          <w:rPr>
            <w:noProof/>
            <w:webHidden/>
          </w:rPr>
          <w:t>33</w:t>
        </w:r>
        <w:r w:rsidR="0053631E" w:rsidRPr="00265FD0">
          <w:rPr>
            <w:noProof/>
            <w:webHidden/>
          </w:rPr>
          <w:fldChar w:fldCharType="end"/>
        </w:r>
      </w:hyperlink>
    </w:p>
    <w:p w14:paraId="4DA524E5" w14:textId="124A54DD" w:rsidR="0053631E" w:rsidRPr="00265FD0" w:rsidRDefault="00F239B7">
      <w:pPr>
        <w:pStyle w:val="a8"/>
        <w:tabs>
          <w:tab w:val="right" w:leader="dot" w:pos="10194"/>
        </w:tabs>
        <w:rPr>
          <w:rFonts w:cstheme="minorBidi"/>
          <w:caps w:val="0"/>
          <w:noProof/>
          <w:sz w:val="24"/>
          <w:szCs w:val="22"/>
        </w:rPr>
      </w:pPr>
      <w:hyperlink w:anchor="_Toc151410958" w:history="1">
        <w:r w:rsidR="0053631E" w:rsidRPr="00265FD0">
          <w:rPr>
            <w:rStyle w:val="a7"/>
            <w:rFonts w:hint="eastAsia"/>
            <w:noProof/>
          </w:rPr>
          <w:t>圖</w:t>
        </w:r>
        <w:r w:rsidR="0053631E" w:rsidRPr="00265FD0">
          <w:rPr>
            <w:rStyle w:val="a7"/>
            <w:noProof/>
          </w:rPr>
          <w:t>6-1</w:t>
        </w:r>
        <w:r w:rsidR="0053631E" w:rsidRPr="00265FD0">
          <w:rPr>
            <w:rStyle w:val="a7"/>
            <w:noProof/>
          </w:rPr>
          <w:noBreakHyphen/>
          <w:t>5</w:t>
        </w:r>
        <w:r w:rsidR="0053631E" w:rsidRPr="00265FD0">
          <w:rPr>
            <w:rStyle w:val="a7"/>
            <w:rFonts w:hint="eastAsia"/>
            <w:noProof/>
          </w:rPr>
          <w:t>、修改帳號設定之循序圖</w:t>
        </w:r>
        <w:r w:rsidR="0053631E" w:rsidRPr="00265FD0">
          <w:rPr>
            <w:noProof/>
            <w:webHidden/>
          </w:rPr>
          <w:tab/>
        </w:r>
        <w:r w:rsidR="0053631E" w:rsidRPr="00265FD0">
          <w:rPr>
            <w:noProof/>
            <w:webHidden/>
          </w:rPr>
          <w:fldChar w:fldCharType="begin"/>
        </w:r>
        <w:r w:rsidR="0053631E" w:rsidRPr="00265FD0">
          <w:rPr>
            <w:noProof/>
            <w:webHidden/>
          </w:rPr>
          <w:instrText xml:space="preserve"> PAGEREF _Toc151410958 \h </w:instrText>
        </w:r>
        <w:r w:rsidR="0053631E" w:rsidRPr="00265FD0">
          <w:rPr>
            <w:noProof/>
            <w:webHidden/>
          </w:rPr>
        </w:r>
        <w:r w:rsidR="0053631E" w:rsidRPr="00265FD0">
          <w:rPr>
            <w:noProof/>
            <w:webHidden/>
          </w:rPr>
          <w:fldChar w:fldCharType="separate"/>
        </w:r>
        <w:r>
          <w:rPr>
            <w:noProof/>
            <w:webHidden/>
          </w:rPr>
          <w:t>33</w:t>
        </w:r>
        <w:r w:rsidR="0053631E" w:rsidRPr="00265FD0">
          <w:rPr>
            <w:noProof/>
            <w:webHidden/>
          </w:rPr>
          <w:fldChar w:fldCharType="end"/>
        </w:r>
      </w:hyperlink>
    </w:p>
    <w:p w14:paraId="538551FD" w14:textId="309986FD" w:rsidR="0053631E" w:rsidRPr="00265FD0" w:rsidRDefault="00F239B7">
      <w:pPr>
        <w:pStyle w:val="a8"/>
        <w:tabs>
          <w:tab w:val="right" w:leader="dot" w:pos="10194"/>
        </w:tabs>
        <w:rPr>
          <w:rFonts w:cstheme="minorBidi"/>
          <w:caps w:val="0"/>
          <w:noProof/>
          <w:sz w:val="24"/>
          <w:szCs w:val="22"/>
        </w:rPr>
      </w:pPr>
      <w:hyperlink w:anchor="_Toc151410959" w:history="1">
        <w:r w:rsidR="0053631E" w:rsidRPr="00265FD0">
          <w:rPr>
            <w:rStyle w:val="a7"/>
            <w:rFonts w:hint="eastAsia"/>
            <w:noProof/>
          </w:rPr>
          <w:t>圖</w:t>
        </w:r>
        <w:r w:rsidR="0053631E" w:rsidRPr="00265FD0">
          <w:rPr>
            <w:rStyle w:val="a7"/>
            <w:noProof/>
          </w:rPr>
          <w:t>6-1</w:t>
        </w:r>
        <w:r w:rsidR="0053631E" w:rsidRPr="00265FD0">
          <w:rPr>
            <w:rStyle w:val="a7"/>
            <w:noProof/>
          </w:rPr>
          <w:noBreakHyphen/>
          <w:t>6</w:t>
        </w:r>
        <w:r w:rsidR="0053631E" w:rsidRPr="00265FD0">
          <w:rPr>
            <w:rStyle w:val="a7"/>
            <w:rFonts w:hint="eastAsia"/>
            <w:noProof/>
          </w:rPr>
          <w:t>、睡眠追蹤之循序圖</w:t>
        </w:r>
        <w:r w:rsidR="0053631E" w:rsidRPr="00265FD0">
          <w:rPr>
            <w:noProof/>
            <w:webHidden/>
          </w:rPr>
          <w:tab/>
        </w:r>
        <w:r w:rsidR="0053631E" w:rsidRPr="00265FD0">
          <w:rPr>
            <w:noProof/>
            <w:webHidden/>
          </w:rPr>
          <w:fldChar w:fldCharType="begin"/>
        </w:r>
        <w:r w:rsidR="0053631E" w:rsidRPr="00265FD0">
          <w:rPr>
            <w:noProof/>
            <w:webHidden/>
          </w:rPr>
          <w:instrText xml:space="preserve"> PAGEREF _Toc151410959 \h </w:instrText>
        </w:r>
        <w:r w:rsidR="0053631E" w:rsidRPr="00265FD0">
          <w:rPr>
            <w:noProof/>
            <w:webHidden/>
          </w:rPr>
        </w:r>
        <w:r w:rsidR="0053631E" w:rsidRPr="00265FD0">
          <w:rPr>
            <w:noProof/>
            <w:webHidden/>
          </w:rPr>
          <w:fldChar w:fldCharType="separate"/>
        </w:r>
        <w:r>
          <w:rPr>
            <w:noProof/>
            <w:webHidden/>
          </w:rPr>
          <w:t>34</w:t>
        </w:r>
        <w:r w:rsidR="0053631E" w:rsidRPr="00265FD0">
          <w:rPr>
            <w:noProof/>
            <w:webHidden/>
          </w:rPr>
          <w:fldChar w:fldCharType="end"/>
        </w:r>
      </w:hyperlink>
    </w:p>
    <w:p w14:paraId="3CA726DC" w14:textId="7B953781" w:rsidR="0053631E" w:rsidRPr="00265FD0" w:rsidRDefault="00F239B7">
      <w:pPr>
        <w:pStyle w:val="a8"/>
        <w:tabs>
          <w:tab w:val="right" w:leader="dot" w:pos="10194"/>
        </w:tabs>
        <w:rPr>
          <w:rFonts w:cstheme="minorBidi"/>
          <w:caps w:val="0"/>
          <w:noProof/>
          <w:sz w:val="24"/>
          <w:szCs w:val="22"/>
        </w:rPr>
      </w:pPr>
      <w:hyperlink w:anchor="_Toc151410960" w:history="1">
        <w:r w:rsidR="0053631E" w:rsidRPr="00265FD0">
          <w:rPr>
            <w:rStyle w:val="a7"/>
            <w:rFonts w:hint="eastAsia"/>
            <w:noProof/>
          </w:rPr>
          <w:t>圖</w:t>
        </w:r>
        <w:r w:rsidR="0053631E" w:rsidRPr="00265FD0">
          <w:rPr>
            <w:rStyle w:val="a7"/>
            <w:noProof/>
          </w:rPr>
          <w:t>6-1</w:t>
        </w:r>
        <w:r w:rsidR="0053631E" w:rsidRPr="00265FD0">
          <w:rPr>
            <w:rStyle w:val="a7"/>
            <w:noProof/>
          </w:rPr>
          <w:noBreakHyphen/>
          <w:t>7</w:t>
        </w:r>
        <w:r w:rsidR="0053631E" w:rsidRPr="00265FD0">
          <w:rPr>
            <w:rStyle w:val="a7"/>
            <w:rFonts w:hint="eastAsia"/>
            <w:noProof/>
          </w:rPr>
          <w:t>、測量心率、血壓之循序圖</w:t>
        </w:r>
        <w:r w:rsidR="0053631E" w:rsidRPr="00265FD0">
          <w:rPr>
            <w:noProof/>
            <w:webHidden/>
          </w:rPr>
          <w:tab/>
        </w:r>
        <w:r w:rsidR="0053631E" w:rsidRPr="00265FD0">
          <w:rPr>
            <w:noProof/>
            <w:webHidden/>
          </w:rPr>
          <w:fldChar w:fldCharType="begin"/>
        </w:r>
        <w:r w:rsidR="0053631E" w:rsidRPr="00265FD0">
          <w:rPr>
            <w:noProof/>
            <w:webHidden/>
          </w:rPr>
          <w:instrText xml:space="preserve"> PAGEREF _Toc151410960 \h </w:instrText>
        </w:r>
        <w:r w:rsidR="0053631E" w:rsidRPr="00265FD0">
          <w:rPr>
            <w:noProof/>
            <w:webHidden/>
          </w:rPr>
        </w:r>
        <w:r w:rsidR="0053631E" w:rsidRPr="00265FD0">
          <w:rPr>
            <w:noProof/>
            <w:webHidden/>
          </w:rPr>
          <w:fldChar w:fldCharType="separate"/>
        </w:r>
        <w:r>
          <w:rPr>
            <w:noProof/>
            <w:webHidden/>
          </w:rPr>
          <w:t>34</w:t>
        </w:r>
        <w:r w:rsidR="0053631E" w:rsidRPr="00265FD0">
          <w:rPr>
            <w:noProof/>
            <w:webHidden/>
          </w:rPr>
          <w:fldChar w:fldCharType="end"/>
        </w:r>
      </w:hyperlink>
    </w:p>
    <w:p w14:paraId="738A987D" w14:textId="79D9B467" w:rsidR="0053631E" w:rsidRPr="00265FD0" w:rsidRDefault="00F239B7">
      <w:pPr>
        <w:pStyle w:val="a8"/>
        <w:tabs>
          <w:tab w:val="right" w:leader="dot" w:pos="10194"/>
        </w:tabs>
        <w:rPr>
          <w:rFonts w:cstheme="minorBidi"/>
          <w:caps w:val="0"/>
          <w:noProof/>
          <w:sz w:val="24"/>
          <w:szCs w:val="22"/>
        </w:rPr>
      </w:pPr>
      <w:hyperlink w:anchor="_Toc151410961" w:history="1">
        <w:r w:rsidR="0053631E" w:rsidRPr="00265FD0">
          <w:rPr>
            <w:rStyle w:val="a7"/>
            <w:rFonts w:hint="eastAsia"/>
            <w:noProof/>
          </w:rPr>
          <w:t>圖</w:t>
        </w:r>
        <w:r w:rsidR="0053631E" w:rsidRPr="00265FD0">
          <w:rPr>
            <w:rStyle w:val="a7"/>
            <w:noProof/>
          </w:rPr>
          <w:t>6-1</w:t>
        </w:r>
        <w:r w:rsidR="0053631E" w:rsidRPr="00265FD0">
          <w:rPr>
            <w:rStyle w:val="a7"/>
            <w:noProof/>
          </w:rPr>
          <w:noBreakHyphen/>
          <w:t>8</w:t>
        </w:r>
        <w:r w:rsidR="0053631E" w:rsidRPr="00265FD0">
          <w:rPr>
            <w:rStyle w:val="a7"/>
            <w:rFonts w:hint="eastAsia"/>
            <w:noProof/>
          </w:rPr>
          <w:t>、檢視心率數據之循序圖</w:t>
        </w:r>
        <w:r w:rsidR="0053631E" w:rsidRPr="00265FD0">
          <w:rPr>
            <w:noProof/>
            <w:webHidden/>
          </w:rPr>
          <w:tab/>
        </w:r>
        <w:r w:rsidR="0053631E" w:rsidRPr="00265FD0">
          <w:rPr>
            <w:noProof/>
            <w:webHidden/>
          </w:rPr>
          <w:fldChar w:fldCharType="begin"/>
        </w:r>
        <w:r w:rsidR="0053631E" w:rsidRPr="00265FD0">
          <w:rPr>
            <w:noProof/>
            <w:webHidden/>
          </w:rPr>
          <w:instrText xml:space="preserve"> PAGEREF _Toc151410961 \h </w:instrText>
        </w:r>
        <w:r w:rsidR="0053631E" w:rsidRPr="00265FD0">
          <w:rPr>
            <w:noProof/>
            <w:webHidden/>
          </w:rPr>
        </w:r>
        <w:r w:rsidR="0053631E" w:rsidRPr="00265FD0">
          <w:rPr>
            <w:noProof/>
            <w:webHidden/>
          </w:rPr>
          <w:fldChar w:fldCharType="separate"/>
        </w:r>
        <w:r>
          <w:rPr>
            <w:noProof/>
            <w:webHidden/>
          </w:rPr>
          <w:t>35</w:t>
        </w:r>
        <w:r w:rsidR="0053631E" w:rsidRPr="00265FD0">
          <w:rPr>
            <w:noProof/>
            <w:webHidden/>
          </w:rPr>
          <w:fldChar w:fldCharType="end"/>
        </w:r>
      </w:hyperlink>
    </w:p>
    <w:p w14:paraId="2708FA0F" w14:textId="603DDBA4" w:rsidR="0053631E" w:rsidRPr="00265FD0" w:rsidRDefault="00F239B7">
      <w:pPr>
        <w:pStyle w:val="a8"/>
        <w:tabs>
          <w:tab w:val="right" w:leader="dot" w:pos="10194"/>
        </w:tabs>
        <w:rPr>
          <w:rFonts w:cstheme="minorBidi"/>
          <w:caps w:val="0"/>
          <w:noProof/>
          <w:sz w:val="24"/>
          <w:szCs w:val="22"/>
        </w:rPr>
      </w:pPr>
      <w:hyperlink w:anchor="_Toc151410962" w:history="1">
        <w:r w:rsidR="0053631E" w:rsidRPr="00265FD0">
          <w:rPr>
            <w:rStyle w:val="a7"/>
            <w:rFonts w:hint="eastAsia"/>
            <w:noProof/>
          </w:rPr>
          <w:t>圖</w:t>
        </w:r>
        <w:r w:rsidR="0053631E" w:rsidRPr="00265FD0">
          <w:rPr>
            <w:rStyle w:val="a7"/>
            <w:noProof/>
          </w:rPr>
          <w:t>6-1</w:t>
        </w:r>
        <w:r w:rsidR="0053631E" w:rsidRPr="00265FD0">
          <w:rPr>
            <w:rStyle w:val="a7"/>
            <w:noProof/>
          </w:rPr>
          <w:noBreakHyphen/>
          <w:t>9</w:t>
        </w:r>
        <w:r w:rsidR="0053631E" w:rsidRPr="00265FD0">
          <w:rPr>
            <w:rStyle w:val="a7"/>
            <w:rFonts w:hint="eastAsia"/>
            <w:noProof/>
          </w:rPr>
          <w:t>、檢視血壓數據之循序圖</w:t>
        </w:r>
        <w:r w:rsidR="0053631E" w:rsidRPr="00265FD0">
          <w:rPr>
            <w:noProof/>
            <w:webHidden/>
          </w:rPr>
          <w:tab/>
        </w:r>
        <w:r w:rsidR="0053631E" w:rsidRPr="00265FD0">
          <w:rPr>
            <w:noProof/>
            <w:webHidden/>
          </w:rPr>
          <w:fldChar w:fldCharType="begin"/>
        </w:r>
        <w:r w:rsidR="0053631E" w:rsidRPr="00265FD0">
          <w:rPr>
            <w:noProof/>
            <w:webHidden/>
          </w:rPr>
          <w:instrText xml:space="preserve"> PAGEREF _Toc151410962 \h </w:instrText>
        </w:r>
        <w:r w:rsidR="0053631E" w:rsidRPr="00265FD0">
          <w:rPr>
            <w:noProof/>
            <w:webHidden/>
          </w:rPr>
        </w:r>
        <w:r w:rsidR="0053631E" w:rsidRPr="00265FD0">
          <w:rPr>
            <w:noProof/>
            <w:webHidden/>
          </w:rPr>
          <w:fldChar w:fldCharType="separate"/>
        </w:r>
        <w:r>
          <w:rPr>
            <w:noProof/>
            <w:webHidden/>
          </w:rPr>
          <w:t>35</w:t>
        </w:r>
        <w:r w:rsidR="0053631E" w:rsidRPr="00265FD0">
          <w:rPr>
            <w:noProof/>
            <w:webHidden/>
          </w:rPr>
          <w:fldChar w:fldCharType="end"/>
        </w:r>
      </w:hyperlink>
    </w:p>
    <w:p w14:paraId="1E6DD4AA" w14:textId="27BE740D" w:rsidR="0053631E" w:rsidRPr="00265FD0" w:rsidRDefault="00F239B7">
      <w:pPr>
        <w:pStyle w:val="a8"/>
        <w:tabs>
          <w:tab w:val="right" w:leader="dot" w:pos="10194"/>
        </w:tabs>
        <w:rPr>
          <w:rFonts w:cstheme="minorBidi"/>
          <w:caps w:val="0"/>
          <w:noProof/>
          <w:sz w:val="24"/>
          <w:szCs w:val="22"/>
        </w:rPr>
      </w:pPr>
      <w:hyperlink w:anchor="_Toc151410963" w:history="1">
        <w:r w:rsidR="0053631E" w:rsidRPr="00265FD0">
          <w:rPr>
            <w:rStyle w:val="a7"/>
            <w:rFonts w:hint="eastAsia"/>
            <w:noProof/>
          </w:rPr>
          <w:t>圖</w:t>
        </w:r>
        <w:r w:rsidR="0053631E" w:rsidRPr="00265FD0">
          <w:rPr>
            <w:rStyle w:val="a7"/>
            <w:noProof/>
          </w:rPr>
          <w:t>6-1</w:t>
        </w:r>
        <w:r w:rsidR="0053631E" w:rsidRPr="00265FD0">
          <w:rPr>
            <w:rStyle w:val="a7"/>
            <w:noProof/>
          </w:rPr>
          <w:noBreakHyphen/>
          <w:t>10</w:t>
        </w:r>
        <w:r w:rsidR="0053631E" w:rsidRPr="00265FD0">
          <w:rPr>
            <w:rStyle w:val="a7"/>
            <w:rFonts w:hint="eastAsia"/>
            <w:noProof/>
          </w:rPr>
          <w:t>、檢視步數之循序圖</w:t>
        </w:r>
        <w:r w:rsidR="0053631E" w:rsidRPr="00265FD0">
          <w:rPr>
            <w:noProof/>
            <w:webHidden/>
          </w:rPr>
          <w:tab/>
        </w:r>
        <w:r w:rsidR="0053631E" w:rsidRPr="00265FD0">
          <w:rPr>
            <w:noProof/>
            <w:webHidden/>
          </w:rPr>
          <w:fldChar w:fldCharType="begin"/>
        </w:r>
        <w:r w:rsidR="0053631E" w:rsidRPr="00265FD0">
          <w:rPr>
            <w:noProof/>
            <w:webHidden/>
          </w:rPr>
          <w:instrText xml:space="preserve"> PAGEREF _Toc151410963 \h </w:instrText>
        </w:r>
        <w:r w:rsidR="0053631E" w:rsidRPr="00265FD0">
          <w:rPr>
            <w:noProof/>
            <w:webHidden/>
          </w:rPr>
        </w:r>
        <w:r w:rsidR="0053631E" w:rsidRPr="00265FD0">
          <w:rPr>
            <w:noProof/>
            <w:webHidden/>
          </w:rPr>
          <w:fldChar w:fldCharType="separate"/>
        </w:r>
        <w:r>
          <w:rPr>
            <w:noProof/>
            <w:webHidden/>
          </w:rPr>
          <w:t>36</w:t>
        </w:r>
        <w:r w:rsidR="0053631E" w:rsidRPr="00265FD0">
          <w:rPr>
            <w:noProof/>
            <w:webHidden/>
          </w:rPr>
          <w:fldChar w:fldCharType="end"/>
        </w:r>
      </w:hyperlink>
    </w:p>
    <w:p w14:paraId="76842E9C" w14:textId="7BD28EAF" w:rsidR="0053631E" w:rsidRPr="00265FD0" w:rsidRDefault="00F239B7">
      <w:pPr>
        <w:pStyle w:val="a8"/>
        <w:tabs>
          <w:tab w:val="right" w:leader="dot" w:pos="10194"/>
        </w:tabs>
        <w:rPr>
          <w:rFonts w:cstheme="minorBidi"/>
          <w:caps w:val="0"/>
          <w:noProof/>
          <w:sz w:val="24"/>
          <w:szCs w:val="22"/>
        </w:rPr>
      </w:pPr>
      <w:hyperlink w:anchor="_Toc151410964" w:history="1">
        <w:r w:rsidR="0053631E" w:rsidRPr="00265FD0">
          <w:rPr>
            <w:rStyle w:val="a7"/>
            <w:rFonts w:hint="eastAsia"/>
            <w:noProof/>
          </w:rPr>
          <w:t>圖</w:t>
        </w:r>
        <w:r w:rsidR="0053631E" w:rsidRPr="00265FD0">
          <w:rPr>
            <w:rStyle w:val="a7"/>
            <w:noProof/>
          </w:rPr>
          <w:t>6-1</w:t>
        </w:r>
        <w:r w:rsidR="0053631E" w:rsidRPr="00265FD0">
          <w:rPr>
            <w:rStyle w:val="a7"/>
            <w:noProof/>
          </w:rPr>
          <w:noBreakHyphen/>
          <w:t>11</w:t>
        </w:r>
        <w:r w:rsidR="0053631E" w:rsidRPr="00265FD0">
          <w:rPr>
            <w:rStyle w:val="a7"/>
            <w:rFonts w:hint="eastAsia"/>
            <w:noProof/>
          </w:rPr>
          <w:t>、檢視睡眠品質之循序圖</w:t>
        </w:r>
        <w:r w:rsidR="0053631E" w:rsidRPr="00265FD0">
          <w:rPr>
            <w:noProof/>
            <w:webHidden/>
          </w:rPr>
          <w:tab/>
        </w:r>
        <w:r w:rsidR="0053631E" w:rsidRPr="00265FD0">
          <w:rPr>
            <w:noProof/>
            <w:webHidden/>
          </w:rPr>
          <w:fldChar w:fldCharType="begin"/>
        </w:r>
        <w:r w:rsidR="0053631E" w:rsidRPr="00265FD0">
          <w:rPr>
            <w:noProof/>
            <w:webHidden/>
          </w:rPr>
          <w:instrText xml:space="preserve"> PAGEREF _Toc151410964 \h </w:instrText>
        </w:r>
        <w:r w:rsidR="0053631E" w:rsidRPr="00265FD0">
          <w:rPr>
            <w:noProof/>
            <w:webHidden/>
          </w:rPr>
        </w:r>
        <w:r w:rsidR="0053631E" w:rsidRPr="00265FD0">
          <w:rPr>
            <w:noProof/>
            <w:webHidden/>
          </w:rPr>
          <w:fldChar w:fldCharType="separate"/>
        </w:r>
        <w:r>
          <w:rPr>
            <w:noProof/>
            <w:webHidden/>
          </w:rPr>
          <w:t>36</w:t>
        </w:r>
        <w:r w:rsidR="0053631E" w:rsidRPr="00265FD0">
          <w:rPr>
            <w:noProof/>
            <w:webHidden/>
          </w:rPr>
          <w:fldChar w:fldCharType="end"/>
        </w:r>
      </w:hyperlink>
    </w:p>
    <w:p w14:paraId="47FD00FF" w14:textId="653097D5" w:rsidR="0053631E" w:rsidRPr="00265FD0" w:rsidRDefault="00F239B7">
      <w:pPr>
        <w:pStyle w:val="a8"/>
        <w:tabs>
          <w:tab w:val="right" w:leader="dot" w:pos="10194"/>
        </w:tabs>
        <w:rPr>
          <w:rFonts w:cstheme="minorBidi"/>
          <w:caps w:val="0"/>
          <w:noProof/>
          <w:sz w:val="24"/>
          <w:szCs w:val="22"/>
        </w:rPr>
      </w:pPr>
      <w:hyperlink w:anchor="_Toc151410965" w:history="1">
        <w:r w:rsidR="0053631E" w:rsidRPr="00265FD0">
          <w:rPr>
            <w:rStyle w:val="a7"/>
            <w:rFonts w:hint="eastAsia"/>
            <w:noProof/>
          </w:rPr>
          <w:t>圖</w:t>
        </w:r>
        <w:r w:rsidR="0053631E" w:rsidRPr="00265FD0">
          <w:rPr>
            <w:rStyle w:val="a7"/>
            <w:noProof/>
          </w:rPr>
          <w:t>6-1</w:t>
        </w:r>
        <w:r w:rsidR="0053631E" w:rsidRPr="00265FD0">
          <w:rPr>
            <w:rStyle w:val="a7"/>
            <w:noProof/>
          </w:rPr>
          <w:noBreakHyphen/>
          <w:t>12</w:t>
        </w:r>
        <w:r w:rsidR="0053631E" w:rsidRPr="00265FD0">
          <w:rPr>
            <w:rStyle w:val="a7"/>
            <w:rFonts w:hint="eastAsia"/>
            <w:noProof/>
          </w:rPr>
          <w:t>、瀏覽即時新聞之循序圖</w:t>
        </w:r>
        <w:r w:rsidR="0053631E" w:rsidRPr="00265FD0">
          <w:rPr>
            <w:noProof/>
            <w:webHidden/>
          </w:rPr>
          <w:tab/>
        </w:r>
        <w:r w:rsidR="0053631E" w:rsidRPr="00265FD0">
          <w:rPr>
            <w:noProof/>
            <w:webHidden/>
          </w:rPr>
          <w:fldChar w:fldCharType="begin"/>
        </w:r>
        <w:r w:rsidR="0053631E" w:rsidRPr="00265FD0">
          <w:rPr>
            <w:noProof/>
            <w:webHidden/>
          </w:rPr>
          <w:instrText xml:space="preserve"> PAGEREF _Toc151410965 \h </w:instrText>
        </w:r>
        <w:r w:rsidR="0053631E" w:rsidRPr="00265FD0">
          <w:rPr>
            <w:noProof/>
            <w:webHidden/>
          </w:rPr>
        </w:r>
        <w:r w:rsidR="0053631E" w:rsidRPr="00265FD0">
          <w:rPr>
            <w:noProof/>
            <w:webHidden/>
          </w:rPr>
          <w:fldChar w:fldCharType="separate"/>
        </w:r>
        <w:r>
          <w:rPr>
            <w:noProof/>
            <w:webHidden/>
          </w:rPr>
          <w:t>37</w:t>
        </w:r>
        <w:r w:rsidR="0053631E" w:rsidRPr="00265FD0">
          <w:rPr>
            <w:noProof/>
            <w:webHidden/>
          </w:rPr>
          <w:fldChar w:fldCharType="end"/>
        </w:r>
      </w:hyperlink>
    </w:p>
    <w:p w14:paraId="501C06E2" w14:textId="1E4352F8" w:rsidR="0053631E" w:rsidRPr="00265FD0" w:rsidRDefault="00F239B7">
      <w:pPr>
        <w:pStyle w:val="a8"/>
        <w:tabs>
          <w:tab w:val="right" w:leader="dot" w:pos="10194"/>
        </w:tabs>
        <w:rPr>
          <w:rFonts w:cstheme="minorBidi"/>
          <w:caps w:val="0"/>
          <w:noProof/>
          <w:sz w:val="24"/>
          <w:szCs w:val="22"/>
        </w:rPr>
      </w:pPr>
      <w:hyperlink w:anchor="_Toc151410966" w:history="1">
        <w:r w:rsidR="0053631E" w:rsidRPr="00265FD0">
          <w:rPr>
            <w:rStyle w:val="a7"/>
            <w:rFonts w:hint="eastAsia"/>
            <w:noProof/>
          </w:rPr>
          <w:t>圖</w:t>
        </w:r>
        <w:r w:rsidR="0053631E" w:rsidRPr="00265FD0">
          <w:rPr>
            <w:rStyle w:val="a7"/>
            <w:noProof/>
          </w:rPr>
          <w:t>6-2</w:t>
        </w:r>
        <w:r w:rsidR="0053631E" w:rsidRPr="00265FD0">
          <w:rPr>
            <w:rStyle w:val="a7"/>
            <w:noProof/>
          </w:rPr>
          <w:noBreakHyphen/>
          <w:t>1</w:t>
        </w:r>
        <w:r w:rsidR="0053631E" w:rsidRPr="00265FD0">
          <w:rPr>
            <w:rStyle w:val="a7"/>
            <w:rFonts w:hint="eastAsia"/>
            <w:noProof/>
          </w:rPr>
          <w:t>、設計類別圖</w:t>
        </w:r>
        <w:r w:rsidR="0053631E" w:rsidRPr="00265FD0">
          <w:rPr>
            <w:noProof/>
            <w:webHidden/>
          </w:rPr>
          <w:tab/>
        </w:r>
        <w:r w:rsidR="0053631E" w:rsidRPr="00265FD0">
          <w:rPr>
            <w:noProof/>
            <w:webHidden/>
          </w:rPr>
          <w:fldChar w:fldCharType="begin"/>
        </w:r>
        <w:r w:rsidR="0053631E" w:rsidRPr="00265FD0">
          <w:rPr>
            <w:noProof/>
            <w:webHidden/>
          </w:rPr>
          <w:instrText xml:space="preserve"> PAGEREF _Toc151410966 \h </w:instrText>
        </w:r>
        <w:r w:rsidR="0053631E" w:rsidRPr="00265FD0">
          <w:rPr>
            <w:noProof/>
            <w:webHidden/>
          </w:rPr>
        </w:r>
        <w:r w:rsidR="0053631E" w:rsidRPr="00265FD0">
          <w:rPr>
            <w:noProof/>
            <w:webHidden/>
          </w:rPr>
          <w:fldChar w:fldCharType="separate"/>
        </w:r>
        <w:r>
          <w:rPr>
            <w:noProof/>
            <w:webHidden/>
          </w:rPr>
          <w:t>37</w:t>
        </w:r>
        <w:r w:rsidR="0053631E" w:rsidRPr="00265FD0">
          <w:rPr>
            <w:noProof/>
            <w:webHidden/>
          </w:rPr>
          <w:fldChar w:fldCharType="end"/>
        </w:r>
      </w:hyperlink>
    </w:p>
    <w:p w14:paraId="5E40FA8B" w14:textId="0C7E03A6" w:rsidR="0053631E" w:rsidRPr="00265FD0" w:rsidRDefault="00F239B7">
      <w:pPr>
        <w:pStyle w:val="a8"/>
        <w:tabs>
          <w:tab w:val="right" w:leader="dot" w:pos="10194"/>
        </w:tabs>
        <w:rPr>
          <w:rFonts w:cstheme="minorBidi"/>
          <w:caps w:val="0"/>
          <w:noProof/>
          <w:sz w:val="24"/>
          <w:szCs w:val="22"/>
        </w:rPr>
      </w:pPr>
      <w:hyperlink w:anchor="_Toc151410967" w:history="1">
        <w:r w:rsidR="0053631E" w:rsidRPr="00265FD0">
          <w:rPr>
            <w:rStyle w:val="a7"/>
            <w:rFonts w:hint="eastAsia"/>
            <w:noProof/>
          </w:rPr>
          <w:t>圖</w:t>
        </w:r>
        <w:r w:rsidR="0053631E" w:rsidRPr="00265FD0">
          <w:rPr>
            <w:rStyle w:val="a7"/>
            <w:noProof/>
          </w:rPr>
          <w:t>7-1</w:t>
        </w:r>
        <w:r w:rsidR="0053631E" w:rsidRPr="00265FD0">
          <w:rPr>
            <w:rStyle w:val="a7"/>
            <w:noProof/>
          </w:rPr>
          <w:noBreakHyphen/>
          <w:t>1</w:t>
        </w:r>
        <w:r w:rsidR="0053631E" w:rsidRPr="00265FD0">
          <w:rPr>
            <w:rStyle w:val="a7"/>
            <w:rFonts w:hint="eastAsia"/>
            <w:noProof/>
          </w:rPr>
          <w:t>、佈署圖</w:t>
        </w:r>
        <w:r w:rsidR="0053631E" w:rsidRPr="00265FD0">
          <w:rPr>
            <w:noProof/>
            <w:webHidden/>
          </w:rPr>
          <w:tab/>
        </w:r>
        <w:r w:rsidR="0053631E" w:rsidRPr="00265FD0">
          <w:rPr>
            <w:noProof/>
            <w:webHidden/>
          </w:rPr>
          <w:fldChar w:fldCharType="begin"/>
        </w:r>
        <w:r w:rsidR="0053631E" w:rsidRPr="00265FD0">
          <w:rPr>
            <w:noProof/>
            <w:webHidden/>
          </w:rPr>
          <w:instrText xml:space="preserve"> PAGEREF _Toc151410967 \h </w:instrText>
        </w:r>
        <w:r w:rsidR="0053631E" w:rsidRPr="00265FD0">
          <w:rPr>
            <w:noProof/>
            <w:webHidden/>
          </w:rPr>
        </w:r>
        <w:r w:rsidR="0053631E" w:rsidRPr="00265FD0">
          <w:rPr>
            <w:noProof/>
            <w:webHidden/>
          </w:rPr>
          <w:fldChar w:fldCharType="separate"/>
        </w:r>
        <w:r>
          <w:rPr>
            <w:noProof/>
            <w:webHidden/>
          </w:rPr>
          <w:t>38</w:t>
        </w:r>
        <w:r w:rsidR="0053631E" w:rsidRPr="00265FD0">
          <w:rPr>
            <w:noProof/>
            <w:webHidden/>
          </w:rPr>
          <w:fldChar w:fldCharType="end"/>
        </w:r>
      </w:hyperlink>
    </w:p>
    <w:p w14:paraId="7DD89CA8" w14:textId="1E633C7F" w:rsidR="0053631E" w:rsidRPr="00265FD0" w:rsidRDefault="00F239B7">
      <w:pPr>
        <w:pStyle w:val="a8"/>
        <w:tabs>
          <w:tab w:val="right" w:leader="dot" w:pos="10194"/>
        </w:tabs>
        <w:rPr>
          <w:rFonts w:cstheme="minorBidi"/>
          <w:caps w:val="0"/>
          <w:noProof/>
          <w:sz w:val="24"/>
          <w:szCs w:val="22"/>
        </w:rPr>
      </w:pPr>
      <w:hyperlink w:anchor="_Toc151410968" w:history="1">
        <w:r w:rsidR="0053631E" w:rsidRPr="00265FD0">
          <w:rPr>
            <w:rStyle w:val="a7"/>
            <w:rFonts w:hint="eastAsia"/>
            <w:noProof/>
          </w:rPr>
          <w:t>圖</w:t>
        </w:r>
        <w:r w:rsidR="0053631E" w:rsidRPr="00265FD0">
          <w:rPr>
            <w:rStyle w:val="a7"/>
            <w:noProof/>
          </w:rPr>
          <w:t>7-2</w:t>
        </w:r>
        <w:r w:rsidR="0053631E" w:rsidRPr="00265FD0">
          <w:rPr>
            <w:rStyle w:val="a7"/>
            <w:noProof/>
          </w:rPr>
          <w:noBreakHyphen/>
          <w:t>1</w:t>
        </w:r>
        <w:r w:rsidR="0053631E" w:rsidRPr="00265FD0">
          <w:rPr>
            <w:rStyle w:val="a7"/>
            <w:rFonts w:hint="eastAsia"/>
            <w:noProof/>
          </w:rPr>
          <w:t>、套件圖</w:t>
        </w:r>
        <w:r w:rsidR="0053631E" w:rsidRPr="00265FD0">
          <w:rPr>
            <w:noProof/>
            <w:webHidden/>
          </w:rPr>
          <w:tab/>
        </w:r>
        <w:r w:rsidR="0053631E" w:rsidRPr="00265FD0">
          <w:rPr>
            <w:noProof/>
            <w:webHidden/>
          </w:rPr>
          <w:fldChar w:fldCharType="begin"/>
        </w:r>
        <w:r w:rsidR="0053631E" w:rsidRPr="00265FD0">
          <w:rPr>
            <w:noProof/>
            <w:webHidden/>
          </w:rPr>
          <w:instrText xml:space="preserve"> PAGEREF _Toc151410968 \h </w:instrText>
        </w:r>
        <w:r w:rsidR="0053631E" w:rsidRPr="00265FD0">
          <w:rPr>
            <w:noProof/>
            <w:webHidden/>
          </w:rPr>
        </w:r>
        <w:r w:rsidR="0053631E" w:rsidRPr="00265FD0">
          <w:rPr>
            <w:noProof/>
            <w:webHidden/>
          </w:rPr>
          <w:fldChar w:fldCharType="separate"/>
        </w:r>
        <w:r>
          <w:rPr>
            <w:noProof/>
            <w:webHidden/>
          </w:rPr>
          <w:t>39</w:t>
        </w:r>
        <w:r w:rsidR="0053631E" w:rsidRPr="00265FD0">
          <w:rPr>
            <w:noProof/>
            <w:webHidden/>
          </w:rPr>
          <w:fldChar w:fldCharType="end"/>
        </w:r>
      </w:hyperlink>
    </w:p>
    <w:p w14:paraId="79FEC407" w14:textId="1107A82A" w:rsidR="0053631E" w:rsidRPr="00265FD0" w:rsidRDefault="00F239B7">
      <w:pPr>
        <w:pStyle w:val="a8"/>
        <w:tabs>
          <w:tab w:val="right" w:leader="dot" w:pos="10194"/>
        </w:tabs>
        <w:rPr>
          <w:rFonts w:cstheme="minorBidi"/>
          <w:caps w:val="0"/>
          <w:noProof/>
          <w:sz w:val="24"/>
          <w:szCs w:val="22"/>
        </w:rPr>
      </w:pPr>
      <w:hyperlink w:anchor="_Toc151410969" w:history="1">
        <w:r w:rsidR="0053631E" w:rsidRPr="00265FD0">
          <w:rPr>
            <w:rStyle w:val="a7"/>
            <w:rFonts w:hint="eastAsia"/>
            <w:noProof/>
          </w:rPr>
          <w:t>圖</w:t>
        </w:r>
        <w:r w:rsidR="0053631E" w:rsidRPr="00265FD0">
          <w:rPr>
            <w:rStyle w:val="a7"/>
            <w:noProof/>
          </w:rPr>
          <w:t>7-3</w:t>
        </w:r>
        <w:r w:rsidR="0053631E" w:rsidRPr="00265FD0">
          <w:rPr>
            <w:rStyle w:val="a7"/>
            <w:noProof/>
          </w:rPr>
          <w:noBreakHyphen/>
          <w:t>1</w:t>
        </w:r>
        <w:r w:rsidR="0053631E" w:rsidRPr="00265FD0">
          <w:rPr>
            <w:rStyle w:val="a7"/>
            <w:rFonts w:hint="eastAsia"/>
            <w:noProof/>
          </w:rPr>
          <w:t>、元件圖</w:t>
        </w:r>
        <w:r w:rsidR="0053631E" w:rsidRPr="00265FD0">
          <w:rPr>
            <w:noProof/>
            <w:webHidden/>
          </w:rPr>
          <w:tab/>
        </w:r>
        <w:r w:rsidR="0053631E" w:rsidRPr="00265FD0">
          <w:rPr>
            <w:noProof/>
            <w:webHidden/>
          </w:rPr>
          <w:fldChar w:fldCharType="begin"/>
        </w:r>
        <w:r w:rsidR="0053631E" w:rsidRPr="00265FD0">
          <w:rPr>
            <w:noProof/>
            <w:webHidden/>
          </w:rPr>
          <w:instrText xml:space="preserve"> PAGEREF _Toc151410969 \h </w:instrText>
        </w:r>
        <w:r w:rsidR="0053631E" w:rsidRPr="00265FD0">
          <w:rPr>
            <w:noProof/>
            <w:webHidden/>
          </w:rPr>
        </w:r>
        <w:r w:rsidR="0053631E" w:rsidRPr="00265FD0">
          <w:rPr>
            <w:noProof/>
            <w:webHidden/>
          </w:rPr>
          <w:fldChar w:fldCharType="separate"/>
        </w:r>
        <w:r>
          <w:rPr>
            <w:noProof/>
            <w:webHidden/>
          </w:rPr>
          <w:t>40</w:t>
        </w:r>
        <w:r w:rsidR="0053631E" w:rsidRPr="00265FD0">
          <w:rPr>
            <w:noProof/>
            <w:webHidden/>
          </w:rPr>
          <w:fldChar w:fldCharType="end"/>
        </w:r>
      </w:hyperlink>
    </w:p>
    <w:p w14:paraId="3DB32912" w14:textId="216C44DC" w:rsidR="0053631E" w:rsidRPr="00265FD0" w:rsidRDefault="00F239B7">
      <w:pPr>
        <w:pStyle w:val="a8"/>
        <w:tabs>
          <w:tab w:val="right" w:leader="dot" w:pos="10194"/>
        </w:tabs>
        <w:rPr>
          <w:rFonts w:cstheme="minorBidi"/>
          <w:caps w:val="0"/>
          <w:noProof/>
          <w:sz w:val="24"/>
          <w:szCs w:val="22"/>
        </w:rPr>
      </w:pPr>
      <w:hyperlink w:anchor="_Toc151410970" w:history="1">
        <w:r w:rsidR="0053631E" w:rsidRPr="00265FD0">
          <w:rPr>
            <w:rStyle w:val="a7"/>
            <w:rFonts w:hint="eastAsia"/>
            <w:noProof/>
          </w:rPr>
          <w:t>圖</w:t>
        </w:r>
        <w:r w:rsidR="0053631E" w:rsidRPr="00265FD0">
          <w:rPr>
            <w:rStyle w:val="a7"/>
            <w:noProof/>
          </w:rPr>
          <w:t>7-4</w:t>
        </w:r>
        <w:r w:rsidR="0053631E" w:rsidRPr="00265FD0">
          <w:rPr>
            <w:rStyle w:val="a7"/>
            <w:noProof/>
          </w:rPr>
          <w:noBreakHyphen/>
          <w:t>1</w:t>
        </w:r>
        <w:r w:rsidR="0053631E" w:rsidRPr="00265FD0">
          <w:rPr>
            <w:rStyle w:val="a7"/>
            <w:rFonts w:hint="eastAsia"/>
            <w:noProof/>
          </w:rPr>
          <w:t>、登入之狀態機</w:t>
        </w:r>
        <w:r w:rsidR="0053631E" w:rsidRPr="00265FD0">
          <w:rPr>
            <w:noProof/>
            <w:webHidden/>
          </w:rPr>
          <w:tab/>
        </w:r>
        <w:r w:rsidR="0053631E" w:rsidRPr="00265FD0">
          <w:rPr>
            <w:noProof/>
            <w:webHidden/>
          </w:rPr>
          <w:fldChar w:fldCharType="begin"/>
        </w:r>
        <w:r w:rsidR="0053631E" w:rsidRPr="00265FD0">
          <w:rPr>
            <w:noProof/>
            <w:webHidden/>
          </w:rPr>
          <w:instrText xml:space="preserve"> PAGEREF _Toc151410970 \h </w:instrText>
        </w:r>
        <w:r w:rsidR="0053631E" w:rsidRPr="00265FD0">
          <w:rPr>
            <w:noProof/>
            <w:webHidden/>
          </w:rPr>
        </w:r>
        <w:r w:rsidR="0053631E" w:rsidRPr="00265FD0">
          <w:rPr>
            <w:noProof/>
            <w:webHidden/>
          </w:rPr>
          <w:fldChar w:fldCharType="separate"/>
        </w:r>
        <w:r>
          <w:rPr>
            <w:noProof/>
            <w:webHidden/>
          </w:rPr>
          <w:t>41</w:t>
        </w:r>
        <w:r w:rsidR="0053631E" w:rsidRPr="00265FD0">
          <w:rPr>
            <w:noProof/>
            <w:webHidden/>
          </w:rPr>
          <w:fldChar w:fldCharType="end"/>
        </w:r>
      </w:hyperlink>
    </w:p>
    <w:p w14:paraId="1D3B5A01" w14:textId="2AC3584C" w:rsidR="0053631E" w:rsidRPr="00265FD0" w:rsidRDefault="00F239B7">
      <w:pPr>
        <w:pStyle w:val="a8"/>
        <w:tabs>
          <w:tab w:val="right" w:leader="dot" w:pos="10194"/>
        </w:tabs>
        <w:rPr>
          <w:rFonts w:cstheme="minorBidi"/>
          <w:caps w:val="0"/>
          <w:noProof/>
          <w:sz w:val="24"/>
          <w:szCs w:val="22"/>
        </w:rPr>
      </w:pPr>
      <w:hyperlink w:anchor="_Toc151410971" w:history="1">
        <w:r w:rsidR="0053631E" w:rsidRPr="00265FD0">
          <w:rPr>
            <w:rStyle w:val="a7"/>
            <w:rFonts w:hint="eastAsia"/>
            <w:noProof/>
          </w:rPr>
          <w:t>圖</w:t>
        </w:r>
        <w:r w:rsidR="0053631E" w:rsidRPr="00265FD0">
          <w:rPr>
            <w:rStyle w:val="a7"/>
            <w:noProof/>
          </w:rPr>
          <w:t>7-4</w:t>
        </w:r>
        <w:r w:rsidR="0053631E" w:rsidRPr="00265FD0">
          <w:rPr>
            <w:rStyle w:val="a7"/>
            <w:noProof/>
          </w:rPr>
          <w:noBreakHyphen/>
          <w:t>2</w:t>
        </w:r>
        <w:r w:rsidR="0053631E" w:rsidRPr="00265FD0">
          <w:rPr>
            <w:rStyle w:val="a7"/>
            <w:rFonts w:hint="eastAsia"/>
            <w:noProof/>
          </w:rPr>
          <w:t>、密碼之狀態機</w:t>
        </w:r>
        <w:r w:rsidR="0053631E" w:rsidRPr="00265FD0">
          <w:rPr>
            <w:noProof/>
            <w:webHidden/>
          </w:rPr>
          <w:tab/>
        </w:r>
        <w:r w:rsidR="0053631E" w:rsidRPr="00265FD0">
          <w:rPr>
            <w:noProof/>
            <w:webHidden/>
          </w:rPr>
          <w:fldChar w:fldCharType="begin"/>
        </w:r>
        <w:r w:rsidR="0053631E" w:rsidRPr="00265FD0">
          <w:rPr>
            <w:noProof/>
            <w:webHidden/>
          </w:rPr>
          <w:instrText xml:space="preserve"> PAGEREF _Toc151410971 \h </w:instrText>
        </w:r>
        <w:r w:rsidR="0053631E" w:rsidRPr="00265FD0">
          <w:rPr>
            <w:noProof/>
            <w:webHidden/>
          </w:rPr>
        </w:r>
        <w:r w:rsidR="0053631E" w:rsidRPr="00265FD0">
          <w:rPr>
            <w:noProof/>
            <w:webHidden/>
          </w:rPr>
          <w:fldChar w:fldCharType="separate"/>
        </w:r>
        <w:r>
          <w:rPr>
            <w:noProof/>
            <w:webHidden/>
          </w:rPr>
          <w:t>41</w:t>
        </w:r>
        <w:r w:rsidR="0053631E" w:rsidRPr="00265FD0">
          <w:rPr>
            <w:noProof/>
            <w:webHidden/>
          </w:rPr>
          <w:fldChar w:fldCharType="end"/>
        </w:r>
      </w:hyperlink>
    </w:p>
    <w:p w14:paraId="08F89043" w14:textId="7C4FF11B" w:rsidR="0053631E" w:rsidRPr="00265FD0" w:rsidRDefault="00F239B7">
      <w:pPr>
        <w:pStyle w:val="a8"/>
        <w:tabs>
          <w:tab w:val="right" w:leader="dot" w:pos="10194"/>
        </w:tabs>
        <w:rPr>
          <w:rFonts w:cstheme="minorBidi"/>
          <w:caps w:val="0"/>
          <w:noProof/>
          <w:sz w:val="24"/>
          <w:szCs w:val="22"/>
        </w:rPr>
      </w:pPr>
      <w:hyperlink w:anchor="_Toc151410972" w:history="1">
        <w:r w:rsidR="0053631E" w:rsidRPr="00265FD0">
          <w:rPr>
            <w:rStyle w:val="a7"/>
            <w:rFonts w:hint="eastAsia"/>
            <w:noProof/>
          </w:rPr>
          <w:t>圖</w:t>
        </w:r>
        <w:r w:rsidR="0053631E" w:rsidRPr="00265FD0">
          <w:rPr>
            <w:rStyle w:val="a7"/>
            <w:noProof/>
          </w:rPr>
          <w:t>7-4</w:t>
        </w:r>
        <w:r w:rsidR="0053631E" w:rsidRPr="00265FD0">
          <w:rPr>
            <w:rStyle w:val="a7"/>
            <w:noProof/>
          </w:rPr>
          <w:noBreakHyphen/>
          <w:t>3</w:t>
        </w:r>
        <w:r w:rsidR="0053631E" w:rsidRPr="00265FD0">
          <w:rPr>
            <w:rStyle w:val="a7"/>
            <w:rFonts w:hint="eastAsia"/>
            <w:noProof/>
          </w:rPr>
          <w:t>、使用者資訊之狀態機</w:t>
        </w:r>
        <w:r w:rsidR="0053631E" w:rsidRPr="00265FD0">
          <w:rPr>
            <w:noProof/>
            <w:webHidden/>
          </w:rPr>
          <w:tab/>
        </w:r>
        <w:r w:rsidR="0053631E" w:rsidRPr="00265FD0">
          <w:rPr>
            <w:noProof/>
            <w:webHidden/>
          </w:rPr>
          <w:fldChar w:fldCharType="begin"/>
        </w:r>
        <w:r w:rsidR="0053631E" w:rsidRPr="00265FD0">
          <w:rPr>
            <w:noProof/>
            <w:webHidden/>
          </w:rPr>
          <w:instrText xml:space="preserve"> PAGEREF _Toc151410972 \h </w:instrText>
        </w:r>
        <w:r w:rsidR="0053631E" w:rsidRPr="00265FD0">
          <w:rPr>
            <w:noProof/>
            <w:webHidden/>
          </w:rPr>
        </w:r>
        <w:r w:rsidR="0053631E" w:rsidRPr="00265FD0">
          <w:rPr>
            <w:noProof/>
            <w:webHidden/>
          </w:rPr>
          <w:fldChar w:fldCharType="separate"/>
        </w:r>
        <w:r>
          <w:rPr>
            <w:noProof/>
            <w:webHidden/>
          </w:rPr>
          <w:t>42</w:t>
        </w:r>
        <w:r w:rsidR="0053631E" w:rsidRPr="00265FD0">
          <w:rPr>
            <w:noProof/>
            <w:webHidden/>
          </w:rPr>
          <w:fldChar w:fldCharType="end"/>
        </w:r>
      </w:hyperlink>
    </w:p>
    <w:p w14:paraId="42C32126" w14:textId="65702894" w:rsidR="0053631E" w:rsidRPr="00265FD0" w:rsidRDefault="00F239B7">
      <w:pPr>
        <w:pStyle w:val="a8"/>
        <w:tabs>
          <w:tab w:val="right" w:leader="dot" w:pos="10194"/>
        </w:tabs>
        <w:rPr>
          <w:rFonts w:cstheme="minorBidi"/>
          <w:caps w:val="0"/>
          <w:noProof/>
          <w:sz w:val="24"/>
          <w:szCs w:val="22"/>
        </w:rPr>
      </w:pPr>
      <w:hyperlink w:anchor="_Toc151410973" w:history="1">
        <w:r w:rsidR="0053631E" w:rsidRPr="00265FD0">
          <w:rPr>
            <w:rStyle w:val="a7"/>
            <w:rFonts w:hint="eastAsia"/>
            <w:noProof/>
          </w:rPr>
          <w:t>圖</w:t>
        </w:r>
        <w:r w:rsidR="0053631E" w:rsidRPr="00265FD0">
          <w:rPr>
            <w:rStyle w:val="a7"/>
            <w:noProof/>
          </w:rPr>
          <w:t>7-4</w:t>
        </w:r>
        <w:r w:rsidR="0053631E" w:rsidRPr="00265FD0">
          <w:rPr>
            <w:rStyle w:val="a7"/>
            <w:noProof/>
          </w:rPr>
          <w:noBreakHyphen/>
          <w:t>4</w:t>
        </w:r>
        <w:r w:rsidR="0053631E" w:rsidRPr="00265FD0">
          <w:rPr>
            <w:rStyle w:val="a7"/>
            <w:rFonts w:hint="eastAsia"/>
            <w:noProof/>
          </w:rPr>
          <w:t>、心率之狀態機</w:t>
        </w:r>
        <w:r w:rsidR="0053631E" w:rsidRPr="00265FD0">
          <w:rPr>
            <w:noProof/>
            <w:webHidden/>
          </w:rPr>
          <w:tab/>
        </w:r>
        <w:r w:rsidR="0053631E" w:rsidRPr="00265FD0">
          <w:rPr>
            <w:noProof/>
            <w:webHidden/>
          </w:rPr>
          <w:fldChar w:fldCharType="begin"/>
        </w:r>
        <w:r w:rsidR="0053631E" w:rsidRPr="00265FD0">
          <w:rPr>
            <w:noProof/>
            <w:webHidden/>
          </w:rPr>
          <w:instrText xml:space="preserve"> PAGEREF _Toc151410973 \h </w:instrText>
        </w:r>
        <w:r w:rsidR="0053631E" w:rsidRPr="00265FD0">
          <w:rPr>
            <w:noProof/>
            <w:webHidden/>
          </w:rPr>
        </w:r>
        <w:r w:rsidR="0053631E" w:rsidRPr="00265FD0">
          <w:rPr>
            <w:noProof/>
            <w:webHidden/>
          </w:rPr>
          <w:fldChar w:fldCharType="separate"/>
        </w:r>
        <w:r>
          <w:rPr>
            <w:noProof/>
            <w:webHidden/>
          </w:rPr>
          <w:t>42</w:t>
        </w:r>
        <w:r w:rsidR="0053631E" w:rsidRPr="00265FD0">
          <w:rPr>
            <w:noProof/>
            <w:webHidden/>
          </w:rPr>
          <w:fldChar w:fldCharType="end"/>
        </w:r>
      </w:hyperlink>
    </w:p>
    <w:p w14:paraId="52DB7B3B" w14:textId="76E3436E" w:rsidR="0053631E" w:rsidRPr="00265FD0" w:rsidRDefault="00F239B7">
      <w:pPr>
        <w:pStyle w:val="a8"/>
        <w:tabs>
          <w:tab w:val="right" w:leader="dot" w:pos="10194"/>
        </w:tabs>
        <w:rPr>
          <w:rFonts w:cstheme="minorBidi"/>
          <w:caps w:val="0"/>
          <w:noProof/>
          <w:sz w:val="24"/>
          <w:szCs w:val="22"/>
        </w:rPr>
      </w:pPr>
      <w:hyperlink w:anchor="_Toc151410974" w:history="1">
        <w:r w:rsidR="0053631E" w:rsidRPr="00265FD0">
          <w:rPr>
            <w:rStyle w:val="a7"/>
            <w:rFonts w:hint="eastAsia"/>
            <w:noProof/>
          </w:rPr>
          <w:t>圖</w:t>
        </w:r>
        <w:r w:rsidR="0053631E" w:rsidRPr="00265FD0">
          <w:rPr>
            <w:rStyle w:val="a7"/>
            <w:noProof/>
          </w:rPr>
          <w:t>8-1</w:t>
        </w:r>
        <w:r w:rsidR="0053631E" w:rsidRPr="00265FD0">
          <w:rPr>
            <w:rStyle w:val="a7"/>
            <w:noProof/>
          </w:rPr>
          <w:noBreakHyphen/>
          <w:t>1</w:t>
        </w:r>
        <w:r w:rsidR="0053631E" w:rsidRPr="00265FD0">
          <w:rPr>
            <w:rStyle w:val="a7"/>
            <w:rFonts w:hint="eastAsia"/>
            <w:noProof/>
          </w:rPr>
          <w:t>、實體關聯圖</w:t>
        </w:r>
        <w:r w:rsidR="0053631E" w:rsidRPr="00265FD0">
          <w:rPr>
            <w:noProof/>
            <w:webHidden/>
          </w:rPr>
          <w:tab/>
        </w:r>
        <w:r w:rsidR="0053631E" w:rsidRPr="00265FD0">
          <w:rPr>
            <w:noProof/>
            <w:webHidden/>
          </w:rPr>
          <w:fldChar w:fldCharType="begin"/>
        </w:r>
        <w:r w:rsidR="0053631E" w:rsidRPr="00265FD0">
          <w:rPr>
            <w:noProof/>
            <w:webHidden/>
          </w:rPr>
          <w:instrText xml:space="preserve"> PAGEREF _Toc151410974 \h </w:instrText>
        </w:r>
        <w:r w:rsidR="0053631E" w:rsidRPr="00265FD0">
          <w:rPr>
            <w:noProof/>
            <w:webHidden/>
          </w:rPr>
        </w:r>
        <w:r w:rsidR="0053631E" w:rsidRPr="00265FD0">
          <w:rPr>
            <w:noProof/>
            <w:webHidden/>
          </w:rPr>
          <w:fldChar w:fldCharType="separate"/>
        </w:r>
        <w:r>
          <w:rPr>
            <w:noProof/>
            <w:webHidden/>
          </w:rPr>
          <w:t>43</w:t>
        </w:r>
        <w:r w:rsidR="0053631E" w:rsidRPr="00265FD0">
          <w:rPr>
            <w:noProof/>
            <w:webHidden/>
          </w:rPr>
          <w:fldChar w:fldCharType="end"/>
        </w:r>
      </w:hyperlink>
    </w:p>
    <w:p w14:paraId="49136AC3" w14:textId="73B5DCF7" w:rsidR="0053631E" w:rsidRPr="00265FD0" w:rsidRDefault="00F239B7">
      <w:pPr>
        <w:pStyle w:val="a8"/>
        <w:tabs>
          <w:tab w:val="right" w:leader="dot" w:pos="10194"/>
        </w:tabs>
        <w:rPr>
          <w:rFonts w:cstheme="minorBidi"/>
          <w:caps w:val="0"/>
          <w:noProof/>
          <w:sz w:val="24"/>
          <w:szCs w:val="22"/>
        </w:rPr>
      </w:pPr>
      <w:hyperlink w:anchor="_Toc151410975" w:history="1">
        <w:r w:rsidR="0053631E" w:rsidRPr="00265FD0">
          <w:rPr>
            <w:rStyle w:val="a7"/>
            <w:rFonts w:hint="eastAsia"/>
            <w:noProof/>
          </w:rPr>
          <w:t>圖</w:t>
        </w:r>
        <w:r w:rsidR="0053631E" w:rsidRPr="00265FD0">
          <w:rPr>
            <w:rStyle w:val="a7"/>
            <w:noProof/>
          </w:rPr>
          <w:t>12-1</w:t>
        </w:r>
        <w:r w:rsidR="0053631E" w:rsidRPr="00265FD0">
          <w:rPr>
            <w:rStyle w:val="a7"/>
            <w:noProof/>
          </w:rPr>
          <w:noBreakHyphen/>
          <w:t>1</w:t>
        </w:r>
        <w:r w:rsidR="0053631E" w:rsidRPr="00265FD0">
          <w:rPr>
            <w:rStyle w:val="a7"/>
            <w:rFonts w:hint="eastAsia"/>
            <w:noProof/>
          </w:rPr>
          <w:t>、註冊帳號</w:t>
        </w:r>
        <w:r w:rsidR="0053631E" w:rsidRPr="00265FD0">
          <w:rPr>
            <w:noProof/>
            <w:webHidden/>
          </w:rPr>
          <w:tab/>
        </w:r>
        <w:r w:rsidR="0053631E" w:rsidRPr="00265FD0">
          <w:rPr>
            <w:noProof/>
            <w:webHidden/>
          </w:rPr>
          <w:fldChar w:fldCharType="begin"/>
        </w:r>
        <w:r w:rsidR="0053631E" w:rsidRPr="00265FD0">
          <w:rPr>
            <w:noProof/>
            <w:webHidden/>
          </w:rPr>
          <w:instrText xml:space="preserve"> PAGEREF _Toc151410975 \h </w:instrText>
        </w:r>
        <w:r w:rsidR="0053631E" w:rsidRPr="00265FD0">
          <w:rPr>
            <w:noProof/>
            <w:webHidden/>
          </w:rPr>
        </w:r>
        <w:r w:rsidR="0053631E" w:rsidRPr="00265FD0">
          <w:rPr>
            <w:noProof/>
            <w:webHidden/>
          </w:rPr>
          <w:fldChar w:fldCharType="separate"/>
        </w:r>
        <w:r>
          <w:rPr>
            <w:noProof/>
            <w:webHidden/>
          </w:rPr>
          <w:t>55</w:t>
        </w:r>
        <w:r w:rsidR="0053631E" w:rsidRPr="00265FD0">
          <w:rPr>
            <w:noProof/>
            <w:webHidden/>
          </w:rPr>
          <w:fldChar w:fldCharType="end"/>
        </w:r>
      </w:hyperlink>
    </w:p>
    <w:p w14:paraId="08F39D00" w14:textId="26D03A81" w:rsidR="0053631E" w:rsidRPr="00265FD0" w:rsidRDefault="00F239B7">
      <w:pPr>
        <w:pStyle w:val="a8"/>
        <w:tabs>
          <w:tab w:val="right" w:leader="dot" w:pos="10194"/>
        </w:tabs>
        <w:rPr>
          <w:rFonts w:cstheme="minorBidi"/>
          <w:caps w:val="0"/>
          <w:noProof/>
          <w:sz w:val="24"/>
          <w:szCs w:val="22"/>
        </w:rPr>
      </w:pPr>
      <w:hyperlink w:anchor="_Toc151410976" w:history="1">
        <w:r w:rsidR="0053631E" w:rsidRPr="00265FD0">
          <w:rPr>
            <w:rStyle w:val="a7"/>
            <w:rFonts w:hint="eastAsia"/>
            <w:noProof/>
          </w:rPr>
          <w:t>圖</w:t>
        </w:r>
        <w:r w:rsidR="0053631E" w:rsidRPr="00265FD0">
          <w:rPr>
            <w:rStyle w:val="a7"/>
            <w:noProof/>
          </w:rPr>
          <w:t>12-1</w:t>
        </w:r>
        <w:r w:rsidR="0053631E" w:rsidRPr="00265FD0">
          <w:rPr>
            <w:rStyle w:val="a7"/>
            <w:noProof/>
          </w:rPr>
          <w:noBreakHyphen/>
          <w:t>2</w:t>
        </w:r>
        <w:r w:rsidR="0053631E" w:rsidRPr="00265FD0">
          <w:rPr>
            <w:rStyle w:val="a7"/>
            <w:rFonts w:hint="eastAsia"/>
            <w:noProof/>
          </w:rPr>
          <w:t>、允許健康資料取用</w:t>
        </w:r>
        <w:r w:rsidR="0053631E" w:rsidRPr="00265FD0">
          <w:rPr>
            <w:noProof/>
            <w:webHidden/>
          </w:rPr>
          <w:tab/>
        </w:r>
        <w:r w:rsidR="0053631E" w:rsidRPr="00265FD0">
          <w:rPr>
            <w:noProof/>
            <w:webHidden/>
          </w:rPr>
          <w:fldChar w:fldCharType="begin"/>
        </w:r>
        <w:r w:rsidR="0053631E" w:rsidRPr="00265FD0">
          <w:rPr>
            <w:noProof/>
            <w:webHidden/>
          </w:rPr>
          <w:instrText xml:space="preserve"> PAGEREF _Toc151410976 \h </w:instrText>
        </w:r>
        <w:r w:rsidR="0053631E" w:rsidRPr="00265FD0">
          <w:rPr>
            <w:noProof/>
            <w:webHidden/>
          </w:rPr>
        </w:r>
        <w:r w:rsidR="0053631E" w:rsidRPr="00265FD0">
          <w:rPr>
            <w:noProof/>
            <w:webHidden/>
          </w:rPr>
          <w:fldChar w:fldCharType="separate"/>
        </w:r>
        <w:r>
          <w:rPr>
            <w:noProof/>
            <w:webHidden/>
          </w:rPr>
          <w:t>56</w:t>
        </w:r>
        <w:r w:rsidR="0053631E" w:rsidRPr="00265FD0">
          <w:rPr>
            <w:noProof/>
            <w:webHidden/>
          </w:rPr>
          <w:fldChar w:fldCharType="end"/>
        </w:r>
      </w:hyperlink>
    </w:p>
    <w:p w14:paraId="04DABA88" w14:textId="36CB2D43" w:rsidR="0053631E" w:rsidRPr="00265FD0" w:rsidRDefault="00F239B7">
      <w:pPr>
        <w:pStyle w:val="a8"/>
        <w:tabs>
          <w:tab w:val="right" w:leader="dot" w:pos="10194"/>
        </w:tabs>
        <w:rPr>
          <w:rFonts w:cstheme="minorBidi"/>
          <w:caps w:val="0"/>
          <w:noProof/>
          <w:sz w:val="24"/>
          <w:szCs w:val="22"/>
        </w:rPr>
      </w:pPr>
      <w:hyperlink w:anchor="_Toc151410977" w:history="1">
        <w:r w:rsidR="0053631E" w:rsidRPr="00265FD0">
          <w:rPr>
            <w:rStyle w:val="a7"/>
            <w:rFonts w:hint="eastAsia"/>
            <w:noProof/>
          </w:rPr>
          <w:t>圖</w:t>
        </w:r>
        <w:r w:rsidR="0053631E" w:rsidRPr="00265FD0">
          <w:rPr>
            <w:rStyle w:val="a7"/>
            <w:noProof/>
          </w:rPr>
          <w:t>12-1</w:t>
        </w:r>
        <w:r w:rsidR="0053631E" w:rsidRPr="00265FD0">
          <w:rPr>
            <w:rStyle w:val="a7"/>
            <w:noProof/>
          </w:rPr>
          <w:noBreakHyphen/>
          <w:t>3</w:t>
        </w:r>
        <w:r w:rsidR="0053631E" w:rsidRPr="00265FD0">
          <w:rPr>
            <w:rStyle w:val="a7"/>
            <w:rFonts w:hint="eastAsia"/>
            <w:noProof/>
          </w:rPr>
          <w:t>、首頁總覽</w:t>
        </w:r>
        <w:r w:rsidR="0053631E" w:rsidRPr="00265FD0">
          <w:rPr>
            <w:noProof/>
            <w:webHidden/>
          </w:rPr>
          <w:tab/>
        </w:r>
        <w:r w:rsidR="0053631E" w:rsidRPr="00265FD0">
          <w:rPr>
            <w:noProof/>
            <w:webHidden/>
          </w:rPr>
          <w:fldChar w:fldCharType="begin"/>
        </w:r>
        <w:r w:rsidR="0053631E" w:rsidRPr="00265FD0">
          <w:rPr>
            <w:noProof/>
            <w:webHidden/>
          </w:rPr>
          <w:instrText xml:space="preserve"> PAGEREF _Toc151410977 \h </w:instrText>
        </w:r>
        <w:r w:rsidR="0053631E" w:rsidRPr="00265FD0">
          <w:rPr>
            <w:noProof/>
            <w:webHidden/>
          </w:rPr>
        </w:r>
        <w:r w:rsidR="0053631E" w:rsidRPr="00265FD0">
          <w:rPr>
            <w:noProof/>
            <w:webHidden/>
          </w:rPr>
          <w:fldChar w:fldCharType="separate"/>
        </w:r>
        <w:r>
          <w:rPr>
            <w:noProof/>
            <w:webHidden/>
          </w:rPr>
          <w:t>57</w:t>
        </w:r>
        <w:r w:rsidR="0053631E" w:rsidRPr="00265FD0">
          <w:rPr>
            <w:noProof/>
            <w:webHidden/>
          </w:rPr>
          <w:fldChar w:fldCharType="end"/>
        </w:r>
      </w:hyperlink>
    </w:p>
    <w:p w14:paraId="5632A95B" w14:textId="6FEACBAB" w:rsidR="0053631E" w:rsidRPr="00265FD0" w:rsidRDefault="00F239B7">
      <w:pPr>
        <w:pStyle w:val="a8"/>
        <w:tabs>
          <w:tab w:val="right" w:leader="dot" w:pos="10194"/>
        </w:tabs>
        <w:rPr>
          <w:rFonts w:cstheme="minorBidi"/>
          <w:caps w:val="0"/>
          <w:noProof/>
          <w:sz w:val="24"/>
          <w:szCs w:val="22"/>
        </w:rPr>
      </w:pPr>
      <w:hyperlink w:anchor="_Toc151410978" w:history="1">
        <w:r w:rsidR="0053631E" w:rsidRPr="00265FD0">
          <w:rPr>
            <w:rStyle w:val="a7"/>
            <w:rFonts w:hint="eastAsia"/>
            <w:noProof/>
          </w:rPr>
          <w:t>圖</w:t>
        </w:r>
        <w:r w:rsidR="0053631E" w:rsidRPr="00265FD0">
          <w:rPr>
            <w:rStyle w:val="a7"/>
            <w:noProof/>
          </w:rPr>
          <w:t>12-1</w:t>
        </w:r>
        <w:r w:rsidR="0053631E" w:rsidRPr="00265FD0">
          <w:rPr>
            <w:rStyle w:val="a7"/>
            <w:noProof/>
          </w:rPr>
          <w:noBreakHyphen/>
          <w:t>4</w:t>
        </w:r>
        <w:r w:rsidR="0053631E" w:rsidRPr="00265FD0">
          <w:rPr>
            <w:rStyle w:val="a7"/>
            <w:rFonts w:hint="eastAsia"/>
            <w:noProof/>
          </w:rPr>
          <w:t>、瀏覽健康新聞</w:t>
        </w:r>
        <w:r w:rsidR="0053631E" w:rsidRPr="00265FD0">
          <w:rPr>
            <w:noProof/>
            <w:webHidden/>
          </w:rPr>
          <w:tab/>
        </w:r>
        <w:r w:rsidR="0053631E" w:rsidRPr="00265FD0">
          <w:rPr>
            <w:noProof/>
            <w:webHidden/>
          </w:rPr>
          <w:fldChar w:fldCharType="begin"/>
        </w:r>
        <w:r w:rsidR="0053631E" w:rsidRPr="00265FD0">
          <w:rPr>
            <w:noProof/>
            <w:webHidden/>
          </w:rPr>
          <w:instrText xml:space="preserve"> PAGEREF _Toc151410978 \h </w:instrText>
        </w:r>
        <w:r w:rsidR="0053631E" w:rsidRPr="00265FD0">
          <w:rPr>
            <w:noProof/>
            <w:webHidden/>
          </w:rPr>
        </w:r>
        <w:r w:rsidR="0053631E" w:rsidRPr="00265FD0">
          <w:rPr>
            <w:noProof/>
            <w:webHidden/>
          </w:rPr>
          <w:fldChar w:fldCharType="separate"/>
        </w:r>
        <w:r>
          <w:rPr>
            <w:noProof/>
            <w:webHidden/>
          </w:rPr>
          <w:t>58</w:t>
        </w:r>
        <w:r w:rsidR="0053631E" w:rsidRPr="00265FD0">
          <w:rPr>
            <w:noProof/>
            <w:webHidden/>
          </w:rPr>
          <w:fldChar w:fldCharType="end"/>
        </w:r>
      </w:hyperlink>
    </w:p>
    <w:p w14:paraId="7097D981" w14:textId="5B769A62" w:rsidR="0053631E" w:rsidRPr="00265FD0" w:rsidRDefault="00F239B7">
      <w:pPr>
        <w:pStyle w:val="a8"/>
        <w:tabs>
          <w:tab w:val="right" w:leader="dot" w:pos="10194"/>
        </w:tabs>
        <w:rPr>
          <w:rFonts w:cstheme="minorBidi"/>
          <w:caps w:val="0"/>
          <w:noProof/>
          <w:sz w:val="24"/>
          <w:szCs w:val="22"/>
        </w:rPr>
      </w:pPr>
      <w:hyperlink w:anchor="_Toc151410979" w:history="1">
        <w:r w:rsidR="0053631E" w:rsidRPr="00265FD0">
          <w:rPr>
            <w:rStyle w:val="a7"/>
            <w:rFonts w:hint="eastAsia"/>
            <w:noProof/>
          </w:rPr>
          <w:t>圖</w:t>
        </w:r>
        <w:r w:rsidR="0053631E" w:rsidRPr="00265FD0">
          <w:rPr>
            <w:rStyle w:val="a7"/>
            <w:noProof/>
          </w:rPr>
          <w:t>12-1</w:t>
        </w:r>
        <w:r w:rsidR="0053631E" w:rsidRPr="00265FD0">
          <w:rPr>
            <w:rStyle w:val="a7"/>
            <w:noProof/>
          </w:rPr>
          <w:noBreakHyphen/>
          <w:t>5</w:t>
        </w:r>
        <w:r w:rsidR="0053631E" w:rsidRPr="00265FD0">
          <w:rPr>
            <w:rStyle w:val="a7"/>
            <w:rFonts w:hint="eastAsia"/>
            <w:noProof/>
          </w:rPr>
          <w:t>、</w:t>
        </w:r>
        <w:r w:rsidR="0053631E" w:rsidRPr="00265FD0">
          <w:rPr>
            <w:rStyle w:val="a7"/>
            <w:rFonts w:hint="eastAsia"/>
            <w:noProof/>
            <w:shd w:val="clear" w:color="auto" w:fill="FFFFFF"/>
          </w:rPr>
          <w:t>建立行事曆</w:t>
        </w:r>
        <w:r w:rsidR="0053631E" w:rsidRPr="00265FD0">
          <w:rPr>
            <w:noProof/>
            <w:webHidden/>
          </w:rPr>
          <w:tab/>
        </w:r>
        <w:r w:rsidR="0053631E" w:rsidRPr="00265FD0">
          <w:rPr>
            <w:noProof/>
            <w:webHidden/>
          </w:rPr>
          <w:fldChar w:fldCharType="begin"/>
        </w:r>
        <w:r w:rsidR="0053631E" w:rsidRPr="00265FD0">
          <w:rPr>
            <w:noProof/>
            <w:webHidden/>
          </w:rPr>
          <w:instrText xml:space="preserve"> PAGEREF _Toc151410979 \h </w:instrText>
        </w:r>
        <w:r w:rsidR="0053631E" w:rsidRPr="00265FD0">
          <w:rPr>
            <w:noProof/>
            <w:webHidden/>
          </w:rPr>
        </w:r>
        <w:r w:rsidR="0053631E" w:rsidRPr="00265FD0">
          <w:rPr>
            <w:noProof/>
            <w:webHidden/>
          </w:rPr>
          <w:fldChar w:fldCharType="separate"/>
        </w:r>
        <w:r>
          <w:rPr>
            <w:noProof/>
            <w:webHidden/>
          </w:rPr>
          <w:t>59</w:t>
        </w:r>
        <w:r w:rsidR="0053631E" w:rsidRPr="00265FD0">
          <w:rPr>
            <w:noProof/>
            <w:webHidden/>
          </w:rPr>
          <w:fldChar w:fldCharType="end"/>
        </w:r>
      </w:hyperlink>
    </w:p>
    <w:p w14:paraId="0C8014B7" w14:textId="54646042" w:rsidR="0053631E" w:rsidRPr="00265FD0" w:rsidRDefault="00F239B7">
      <w:pPr>
        <w:pStyle w:val="a8"/>
        <w:tabs>
          <w:tab w:val="right" w:leader="dot" w:pos="10194"/>
        </w:tabs>
        <w:rPr>
          <w:rFonts w:cstheme="minorBidi"/>
          <w:caps w:val="0"/>
          <w:noProof/>
          <w:sz w:val="24"/>
          <w:szCs w:val="22"/>
        </w:rPr>
      </w:pPr>
      <w:hyperlink w:anchor="_Toc151410980" w:history="1">
        <w:r w:rsidR="0053631E" w:rsidRPr="00265FD0">
          <w:rPr>
            <w:rStyle w:val="a7"/>
            <w:rFonts w:hint="eastAsia"/>
            <w:noProof/>
          </w:rPr>
          <w:t>圖</w:t>
        </w:r>
        <w:r w:rsidR="0053631E" w:rsidRPr="00265FD0">
          <w:rPr>
            <w:rStyle w:val="a7"/>
            <w:noProof/>
          </w:rPr>
          <w:t>12-1</w:t>
        </w:r>
        <w:r w:rsidR="0053631E" w:rsidRPr="00265FD0">
          <w:rPr>
            <w:rStyle w:val="a7"/>
            <w:noProof/>
          </w:rPr>
          <w:noBreakHyphen/>
          <w:t>6</w:t>
        </w:r>
        <w:r w:rsidR="0053631E" w:rsidRPr="00265FD0">
          <w:rPr>
            <w:rStyle w:val="a7"/>
            <w:rFonts w:hint="eastAsia"/>
            <w:noProof/>
          </w:rPr>
          <w:t>、建立行事曆（完成）</w:t>
        </w:r>
        <w:r w:rsidR="0053631E" w:rsidRPr="00265FD0">
          <w:rPr>
            <w:noProof/>
            <w:webHidden/>
          </w:rPr>
          <w:tab/>
        </w:r>
        <w:r w:rsidR="0053631E" w:rsidRPr="00265FD0">
          <w:rPr>
            <w:noProof/>
            <w:webHidden/>
          </w:rPr>
          <w:fldChar w:fldCharType="begin"/>
        </w:r>
        <w:r w:rsidR="0053631E" w:rsidRPr="00265FD0">
          <w:rPr>
            <w:noProof/>
            <w:webHidden/>
          </w:rPr>
          <w:instrText xml:space="preserve"> PAGEREF _Toc151410980 \h </w:instrText>
        </w:r>
        <w:r w:rsidR="0053631E" w:rsidRPr="00265FD0">
          <w:rPr>
            <w:noProof/>
            <w:webHidden/>
          </w:rPr>
        </w:r>
        <w:r w:rsidR="0053631E" w:rsidRPr="00265FD0">
          <w:rPr>
            <w:noProof/>
            <w:webHidden/>
          </w:rPr>
          <w:fldChar w:fldCharType="separate"/>
        </w:r>
        <w:r>
          <w:rPr>
            <w:noProof/>
            <w:webHidden/>
          </w:rPr>
          <w:t>60</w:t>
        </w:r>
        <w:r w:rsidR="0053631E" w:rsidRPr="00265FD0">
          <w:rPr>
            <w:noProof/>
            <w:webHidden/>
          </w:rPr>
          <w:fldChar w:fldCharType="end"/>
        </w:r>
      </w:hyperlink>
    </w:p>
    <w:p w14:paraId="28A764DB" w14:textId="536DC718" w:rsidR="0053631E" w:rsidRPr="00265FD0" w:rsidRDefault="00F239B7">
      <w:pPr>
        <w:pStyle w:val="a8"/>
        <w:tabs>
          <w:tab w:val="right" w:leader="dot" w:pos="10194"/>
        </w:tabs>
        <w:rPr>
          <w:rFonts w:cstheme="minorBidi"/>
          <w:caps w:val="0"/>
          <w:noProof/>
          <w:sz w:val="24"/>
          <w:szCs w:val="22"/>
        </w:rPr>
      </w:pPr>
      <w:hyperlink w:anchor="_Toc151410981" w:history="1">
        <w:r w:rsidR="0053631E" w:rsidRPr="00265FD0">
          <w:rPr>
            <w:rStyle w:val="a7"/>
            <w:rFonts w:hint="eastAsia"/>
            <w:noProof/>
          </w:rPr>
          <w:t>圖</w:t>
        </w:r>
        <w:r w:rsidR="0053631E" w:rsidRPr="00265FD0">
          <w:rPr>
            <w:rStyle w:val="a7"/>
            <w:noProof/>
          </w:rPr>
          <w:t>12-1</w:t>
        </w:r>
        <w:r w:rsidR="0053631E" w:rsidRPr="00265FD0">
          <w:rPr>
            <w:rStyle w:val="a7"/>
            <w:noProof/>
          </w:rPr>
          <w:noBreakHyphen/>
          <w:t>7</w:t>
        </w:r>
        <w:r w:rsidR="0053631E" w:rsidRPr="00265FD0">
          <w:rPr>
            <w:rStyle w:val="a7"/>
            <w:rFonts w:hint="eastAsia"/>
            <w:noProof/>
          </w:rPr>
          <w:t>、個人資料設定</w:t>
        </w:r>
        <w:r w:rsidR="0053631E" w:rsidRPr="00265FD0">
          <w:rPr>
            <w:noProof/>
            <w:webHidden/>
          </w:rPr>
          <w:tab/>
        </w:r>
        <w:r w:rsidR="0053631E" w:rsidRPr="00265FD0">
          <w:rPr>
            <w:noProof/>
            <w:webHidden/>
          </w:rPr>
          <w:fldChar w:fldCharType="begin"/>
        </w:r>
        <w:r w:rsidR="0053631E" w:rsidRPr="00265FD0">
          <w:rPr>
            <w:noProof/>
            <w:webHidden/>
          </w:rPr>
          <w:instrText xml:space="preserve"> PAGEREF _Toc151410981 \h </w:instrText>
        </w:r>
        <w:r w:rsidR="0053631E" w:rsidRPr="00265FD0">
          <w:rPr>
            <w:noProof/>
            <w:webHidden/>
          </w:rPr>
        </w:r>
        <w:r w:rsidR="0053631E" w:rsidRPr="00265FD0">
          <w:rPr>
            <w:noProof/>
            <w:webHidden/>
          </w:rPr>
          <w:fldChar w:fldCharType="separate"/>
        </w:r>
        <w:r>
          <w:rPr>
            <w:noProof/>
            <w:webHidden/>
          </w:rPr>
          <w:t>61</w:t>
        </w:r>
        <w:r w:rsidR="0053631E" w:rsidRPr="00265FD0">
          <w:rPr>
            <w:noProof/>
            <w:webHidden/>
          </w:rPr>
          <w:fldChar w:fldCharType="end"/>
        </w:r>
      </w:hyperlink>
    </w:p>
    <w:p w14:paraId="38D4FE20" w14:textId="6632737C" w:rsidR="0053631E" w:rsidRPr="00265FD0" w:rsidRDefault="00F239B7">
      <w:pPr>
        <w:pStyle w:val="a8"/>
        <w:tabs>
          <w:tab w:val="right" w:leader="dot" w:pos="10194"/>
        </w:tabs>
        <w:rPr>
          <w:rFonts w:cstheme="minorBidi"/>
          <w:caps w:val="0"/>
          <w:noProof/>
          <w:sz w:val="24"/>
          <w:szCs w:val="22"/>
        </w:rPr>
      </w:pPr>
      <w:hyperlink w:anchor="_Toc151410982" w:history="1">
        <w:r w:rsidR="0053631E" w:rsidRPr="00265FD0">
          <w:rPr>
            <w:rStyle w:val="a7"/>
            <w:rFonts w:hint="eastAsia"/>
            <w:noProof/>
          </w:rPr>
          <w:t>圖</w:t>
        </w:r>
        <w:r w:rsidR="0053631E" w:rsidRPr="00265FD0">
          <w:rPr>
            <w:rStyle w:val="a7"/>
            <w:noProof/>
          </w:rPr>
          <w:t>12-1</w:t>
        </w:r>
        <w:r w:rsidR="0053631E" w:rsidRPr="00265FD0">
          <w:rPr>
            <w:rStyle w:val="a7"/>
            <w:noProof/>
          </w:rPr>
          <w:noBreakHyphen/>
          <w:t>8</w:t>
        </w:r>
        <w:r w:rsidR="0053631E" w:rsidRPr="00265FD0">
          <w:rPr>
            <w:rStyle w:val="a7"/>
            <w:rFonts w:hint="eastAsia"/>
            <w:noProof/>
          </w:rPr>
          <w:t>、切換語言</w:t>
        </w:r>
        <w:r w:rsidR="0053631E" w:rsidRPr="00265FD0">
          <w:rPr>
            <w:noProof/>
            <w:webHidden/>
          </w:rPr>
          <w:tab/>
        </w:r>
        <w:r w:rsidR="0053631E" w:rsidRPr="00265FD0">
          <w:rPr>
            <w:noProof/>
            <w:webHidden/>
          </w:rPr>
          <w:fldChar w:fldCharType="begin"/>
        </w:r>
        <w:r w:rsidR="0053631E" w:rsidRPr="00265FD0">
          <w:rPr>
            <w:noProof/>
            <w:webHidden/>
          </w:rPr>
          <w:instrText xml:space="preserve"> PAGEREF _Toc151410982 \h </w:instrText>
        </w:r>
        <w:r w:rsidR="0053631E" w:rsidRPr="00265FD0">
          <w:rPr>
            <w:noProof/>
            <w:webHidden/>
          </w:rPr>
        </w:r>
        <w:r w:rsidR="0053631E" w:rsidRPr="00265FD0">
          <w:rPr>
            <w:noProof/>
            <w:webHidden/>
          </w:rPr>
          <w:fldChar w:fldCharType="separate"/>
        </w:r>
        <w:r>
          <w:rPr>
            <w:noProof/>
            <w:webHidden/>
          </w:rPr>
          <w:t>62</w:t>
        </w:r>
        <w:r w:rsidR="0053631E" w:rsidRPr="00265FD0">
          <w:rPr>
            <w:noProof/>
            <w:webHidden/>
          </w:rPr>
          <w:fldChar w:fldCharType="end"/>
        </w:r>
      </w:hyperlink>
    </w:p>
    <w:p w14:paraId="5E25DFEC" w14:textId="6982565C" w:rsidR="0053631E" w:rsidRPr="00265FD0" w:rsidRDefault="00F239B7">
      <w:pPr>
        <w:pStyle w:val="a8"/>
        <w:tabs>
          <w:tab w:val="right" w:leader="dot" w:pos="10194"/>
        </w:tabs>
        <w:rPr>
          <w:rFonts w:cstheme="minorBidi"/>
          <w:caps w:val="0"/>
          <w:noProof/>
          <w:sz w:val="24"/>
          <w:szCs w:val="22"/>
        </w:rPr>
      </w:pPr>
      <w:hyperlink w:anchor="_Toc151410983" w:history="1">
        <w:r w:rsidR="0053631E" w:rsidRPr="00265FD0">
          <w:rPr>
            <w:rStyle w:val="a7"/>
            <w:rFonts w:hint="eastAsia"/>
            <w:noProof/>
          </w:rPr>
          <w:t>圖</w:t>
        </w:r>
        <w:r w:rsidR="0053631E" w:rsidRPr="00265FD0">
          <w:rPr>
            <w:rStyle w:val="a7"/>
            <w:noProof/>
          </w:rPr>
          <w:t>12-1</w:t>
        </w:r>
        <w:r w:rsidR="0053631E" w:rsidRPr="00265FD0">
          <w:rPr>
            <w:rStyle w:val="a7"/>
            <w:noProof/>
          </w:rPr>
          <w:noBreakHyphen/>
          <w:t>9</w:t>
        </w:r>
        <w:r w:rsidR="0053631E" w:rsidRPr="00265FD0">
          <w:rPr>
            <w:rStyle w:val="a7"/>
            <w:rFonts w:hint="eastAsia"/>
            <w:noProof/>
          </w:rPr>
          <w:t>、黑暗模式設定</w:t>
        </w:r>
        <w:r w:rsidR="0053631E" w:rsidRPr="00265FD0">
          <w:rPr>
            <w:noProof/>
            <w:webHidden/>
          </w:rPr>
          <w:tab/>
        </w:r>
        <w:r w:rsidR="0053631E" w:rsidRPr="00265FD0">
          <w:rPr>
            <w:noProof/>
            <w:webHidden/>
          </w:rPr>
          <w:fldChar w:fldCharType="begin"/>
        </w:r>
        <w:r w:rsidR="0053631E" w:rsidRPr="00265FD0">
          <w:rPr>
            <w:noProof/>
            <w:webHidden/>
          </w:rPr>
          <w:instrText xml:space="preserve"> PAGEREF _Toc151410983 \h </w:instrText>
        </w:r>
        <w:r w:rsidR="0053631E" w:rsidRPr="00265FD0">
          <w:rPr>
            <w:noProof/>
            <w:webHidden/>
          </w:rPr>
        </w:r>
        <w:r w:rsidR="0053631E" w:rsidRPr="00265FD0">
          <w:rPr>
            <w:noProof/>
            <w:webHidden/>
          </w:rPr>
          <w:fldChar w:fldCharType="separate"/>
        </w:r>
        <w:r>
          <w:rPr>
            <w:noProof/>
            <w:webHidden/>
          </w:rPr>
          <w:t>63</w:t>
        </w:r>
        <w:r w:rsidR="0053631E" w:rsidRPr="00265FD0">
          <w:rPr>
            <w:noProof/>
            <w:webHidden/>
          </w:rPr>
          <w:fldChar w:fldCharType="end"/>
        </w:r>
      </w:hyperlink>
    </w:p>
    <w:p w14:paraId="17DF9F87" w14:textId="5B81DD1C" w:rsidR="008F72D5" w:rsidRPr="00265FD0" w:rsidRDefault="00330941" w:rsidP="008F72D5">
      <w:pPr>
        <w:pStyle w:val="a3"/>
      </w:pPr>
      <w:r w:rsidRPr="00265FD0">
        <w:rPr>
          <w:b w:val="0"/>
          <w:bCs w:val="0"/>
          <w:sz w:val="28"/>
          <w:szCs w:val="28"/>
        </w:rPr>
        <w:lastRenderedPageBreak/>
        <w:fldChar w:fldCharType="end"/>
      </w:r>
      <w:r w:rsidR="008F72D5" w:rsidRPr="00265FD0">
        <w:t>表目錄</w:t>
      </w:r>
    </w:p>
    <w:p w14:paraId="23DF7F5D" w14:textId="24C38241" w:rsidR="006D193C" w:rsidRPr="00265FD0" w:rsidRDefault="00A56685">
      <w:pPr>
        <w:pStyle w:val="a8"/>
        <w:tabs>
          <w:tab w:val="right" w:leader="dot" w:pos="10194"/>
        </w:tabs>
        <w:rPr>
          <w:rFonts w:cstheme="minorBidi"/>
          <w:caps w:val="0"/>
          <w:noProof/>
          <w:sz w:val="24"/>
          <w:szCs w:val="22"/>
        </w:rPr>
      </w:pPr>
      <w:r w:rsidRPr="00265FD0">
        <w:rPr>
          <w:caps w:val="0"/>
        </w:rPr>
        <w:fldChar w:fldCharType="begin"/>
      </w:r>
      <w:r w:rsidRPr="00265FD0">
        <w:rPr>
          <w:caps w:val="0"/>
        </w:rPr>
        <w:instrText xml:space="preserve"> TOC \h \z \c "</w:instrText>
      </w:r>
      <w:r w:rsidRPr="00265FD0">
        <w:rPr>
          <w:caps w:val="0"/>
        </w:rPr>
        <w:instrText>表</w:instrText>
      </w:r>
      <w:r w:rsidRPr="00265FD0">
        <w:rPr>
          <w:caps w:val="0"/>
        </w:rPr>
        <w:instrText xml:space="preserve">" </w:instrText>
      </w:r>
      <w:r w:rsidRPr="00265FD0">
        <w:rPr>
          <w:caps w:val="0"/>
        </w:rPr>
        <w:fldChar w:fldCharType="separate"/>
      </w:r>
      <w:hyperlink w:anchor="_Toc151314150" w:history="1">
        <w:r w:rsidR="006D193C" w:rsidRPr="00265FD0">
          <w:rPr>
            <w:rStyle w:val="a7"/>
            <w:rFonts w:hint="eastAsia"/>
            <w:caps w:val="0"/>
            <w:noProof/>
          </w:rPr>
          <w:t>表</w:t>
        </w:r>
        <w:r w:rsidR="006D193C" w:rsidRPr="00265FD0">
          <w:rPr>
            <w:rStyle w:val="a7"/>
            <w:caps w:val="0"/>
            <w:noProof/>
          </w:rPr>
          <w:t>2-1</w:t>
        </w:r>
        <w:r w:rsidR="006D193C" w:rsidRPr="00265FD0">
          <w:rPr>
            <w:rStyle w:val="a7"/>
            <w:caps w:val="0"/>
            <w:noProof/>
          </w:rPr>
          <w:noBreakHyphen/>
          <w:t>1</w:t>
        </w:r>
        <w:r w:rsidR="006D193C" w:rsidRPr="00265FD0">
          <w:rPr>
            <w:rStyle w:val="a7"/>
            <w:rFonts w:hint="eastAsia"/>
            <w:caps w:val="0"/>
            <w:noProof/>
          </w:rPr>
          <w:t>、相關系統比較表</w:t>
        </w:r>
        <w:r w:rsidR="006D193C" w:rsidRPr="00265FD0">
          <w:rPr>
            <w:caps w:val="0"/>
            <w:noProof/>
            <w:webHidden/>
          </w:rPr>
          <w:tab/>
        </w:r>
        <w:r w:rsidR="006D193C" w:rsidRPr="00265FD0">
          <w:rPr>
            <w:caps w:val="0"/>
            <w:noProof/>
            <w:webHidden/>
          </w:rPr>
          <w:fldChar w:fldCharType="begin"/>
        </w:r>
        <w:r w:rsidR="006D193C" w:rsidRPr="00265FD0">
          <w:rPr>
            <w:caps w:val="0"/>
            <w:noProof/>
            <w:webHidden/>
          </w:rPr>
          <w:instrText xml:space="preserve"> PAGEREF _Toc151314150 \h </w:instrText>
        </w:r>
        <w:r w:rsidR="006D193C" w:rsidRPr="00265FD0">
          <w:rPr>
            <w:caps w:val="0"/>
            <w:noProof/>
            <w:webHidden/>
          </w:rPr>
        </w:r>
        <w:r w:rsidR="006D193C" w:rsidRPr="00265FD0">
          <w:rPr>
            <w:caps w:val="0"/>
            <w:noProof/>
            <w:webHidden/>
          </w:rPr>
          <w:fldChar w:fldCharType="separate"/>
        </w:r>
        <w:r w:rsidR="00F239B7">
          <w:rPr>
            <w:caps w:val="0"/>
            <w:noProof/>
            <w:webHidden/>
          </w:rPr>
          <w:t>9</w:t>
        </w:r>
        <w:r w:rsidR="006D193C" w:rsidRPr="00265FD0">
          <w:rPr>
            <w:caps w:val="0"/>
            <w:noProof/>
            <w:webHidden/>
          </w:rPr>
          <w:fldChar w:fldCharType="end"/>
        </w:r>
      </w:hyperlink>
    </w:p>
    <w:p w14:paraId="5025D326" w14:textId="79F11D98" w:rsidR="006D193C" w:rsidRPr="00265FD0" w:rsidRDefault="00F239B7">
      <w:pPr>
        <w:pStyle w:val="a8"/>
        <w:tabs>
          <w:tab w:val="right" w:leader="dot" w:pos="10194"/>
        </w:tabs>
        <w:rPr>
          <w:rFonts w:cstheme="minorBidi"/>
          <w:caps w:val="0"/>
          <w:noProof/>
          <w:sz w:val="24"/>
          <w:szCs w:val="22"/>
        </w:rPr>
      </w:pPr>
      <w:hyperlink w:anchor="_Toc151314151" w:history="1">
        <w:r w:rsidR="006D193C" w:rsidRPr="00265FD0">
          <w:rPr>
            <w:rStyle w:val="a7"/>
            <w:rFonts w:hint="eastAsia"/>
            <w:caps w:val="0"/>
            <w:noProof/>
          </w:rPr>
          <w:t>表</w:t>
        </w:r>
        <w:r w:rsidR="006D193C" w:rsidRPr="00265FD0">
          <w:rPr>
            <w:rStyle w:val="a7"/>
            <w:caps w:val="0"/>
            <w:noProof/>
          </w:rPr>
          <w:t>2-2</w:t>
        </w:r>
        <w:r w:rsidR="006D193C" w:rsidRPr="00265FD0">
          <w:rPr>
            <w:rStyle w:val="a7"/>
            <w:caps w:val="0"/>
            <w:noProof/>
          </w:rPr>
          <w:noBreakHyphen/>
          <w:t>1</w:t>
        </w:r>
        <w:r w:rsidR="006D193C" w:rsidRPr="00265FD0">
          <w:rPr>
            <w:rStyle w:val="a7"/>
            <w:rFonts w:hint="eastAsia"/>
            <w:caps w:val="0"/>
            <w:noProof/>
          </w:rPr>
          <w:t>、商業模式</w:t>
        </w:r>
        <w:r w:rsidR="006D193C" w:rsidRPr="00265FD0">
          <w:rPr>
            <w:caps w:val="0"/>
            <w:noProof/>
            <w:webHidden/>
          </w:rPr>
          <w:tab/>
        </w:r>
        <w:r w:rsidR="006D193C" w:rsidRPr="00265FD0">
          <w:rPr>
            <w:caps w:val="0"/>
            <w:noProof/>
            <w:webHidden/>
          </w:rPr>
          <w:fldChar w:fldCharType="begin"/>
        </w:r>
        <w:r w:rsidR="006D193C" w:rsidRPr="00265FD0">
          <w:rPr>
            <w:caps w:val="0"/>
            <w:noProof/>
            <w:webHidden/>
          </w:rPr>
          <w:instrText xml:space="preserve"> PAGEREF _Toc151314151 \h </w:instrText>
        </w:r>
        <w:r w:rsidR="006D193C" w:rsidRPr="00265FD0">
          <w:rPr>
            <w:caps w:val="0"/>
            <w:noProof/>
            <w:webHidden/>
          </w:rPr>
        </w:r>
        <w:r w:rsidR="006D193C" w:rsidRPr="00265FD0">
          <w:rPr>
            <w:caps w:val="0"/>
            <w:noProof/>
            <w:webHidden/>
          </w:rPr>
          <w:fldChar w:fldCharType="separate"/>
        </w:r>
        <w:r>
          <w:rPr>
            <w:caps w:val="0"/>
            <w:noProof/>
            <w:webHidden/>
          </w:rPr>
          <w:t>11</w:t>
        </w:r>
        <w:r w:rsidR="006D193C" w:rsidRPr="00265FD0">
          <w:rPr>
            <w:caps w:val="0"/>
            <w:noProof/>
            <w:webHidden/>
          </w:rPr>
          <w:fldChar w:fldCharType="end"/>
        </w:r>
      </w:hyperlink>
    </w:p>
    <w:p w14:paraId="562233C4" w14:textId="275CB3A4" w:rsidR="006D193C" w:rsidRPr="00265FD0" w:rsidRDefault="00F239B7">
      <w:pPr>
        <w:pStyle w:val="a8"/>
        <w:tabs>
          <w:tab w:val="right" w:leader="dot" w:pos="10194"/>
        </w:tabs>
        <w:rPr>
          <w:rFonts w:cstheme="minorBidi"/>
          <w:caps w:val="0"/>
          <w:noProof/>
          <w:sz w:val="24"/>
          <w:szCs w:val="22"/>
        </w:rPr>
      </w:pPr>
      <w:hyperlink w:anchor="_Toc151314152" w:history="1">
        <w:r w:rsidR="006D193C" w:rsidRPr="00265FD0">
          <w:rPr>
            <w:rStyle w:val="a7"/>
            <w:rFonts w:hint="eastAsia"/>
            <w:caps w:val="0"/>
            <w:noProof/>
          </w:rPr>
          <w:t>表</w:t>
        </w:r>
        <w:r w:rsidR="006D193C" w:rsidRPr="00265FD0">
          <w:rPr>
            <w:rStyle w:val="a7"/>
            <w:caps w:val="0"/>
            <w:noProof/>
          </w:rPr>
          <w:t>2-3</w:t>
        </w:r>
        <w:r w:rsidR="006D193C" w:rsidRPr="00265FD0">
          <w:rPr>
            <w:rStyle w:val="a7"/>
            <w:caps w:val="0"/>
            <w:noProof/>
          </w:rPr>
          <w:noBreakHyphen/>
          <w:t>1</w:t>
        </w:r>
        <w:r w:rsidR="006D193C" w:rsidRPr="00265FD0">
          <w:rPr>
            <w:rStyle w:val="a7"/>
            <w:rFonts w:hint="eastAsia"/>
            <w:caps w:val="0"/>
            <w:noProof/>
          </w:rPr>
          <w:t>、市場分析</w:t>
        </w:r>
        <w:r w:rsidR="006D193C" w:rsidRPr="00265FD0">
          <w:rPr>
            <w:rStyle w:val="a7"/>
            <w:rFonts w:hint="eastAsia"/>
            <w:caps w:val="0"/>
            <w:noProof/>
            <w:lang w:eastAsia="zh-CN"/>
          </w:rPr>
          <w:t>－</w:t>
        </w:r>
        <w:r w:rsidR="006D193C" w:rsidRPr="00265FD0">
          <w:rPr>
            <w:rStyle w:val="a7"/>
            <w:caps w:val="0"/>
            <w:noProof/>
            <w:lang w:eastAsia="zh-CN"/>
          </w:rPr>
          <w:t>STP</w:t>
        </w:r>
        <w:r w:rsidR="006D193C" w:rsidRPr="00265FD0">
          <w:rPr>
            <w:caps w:val="0"/>
            <w:noProof/>
            <w:webHidden/>
          </w:rPr>
          <w:tab/>
        </w:r>
        <w:r w:rsidR="006D193C" w:rsidRPr="00265FD0">
          <w:rPr>
            <w:caps w:val="0"/>
            <w:noProof/>
            <w:webHidden/>
          </w:rPr>
          <w:fldChar w:fldCharType="begin"/>
        </w:r>
        <w:r w:rsidR="006D193C" w:rsidRPr="00265FD0">
          <w:rPr>
            <w:caps w:val="0"/>
            <w:noProof/>
            <w:webHidden/>
          </w:rPr>
          <w:instrText xml:space="preserve"> PAGEREF _Toc151314152 \h </w:instrText>
        </w:r>
        <w:r w:rsidR="006D193C" w:rsidRPr="00265FD0">
          <w:rPr>
            <w:caps w:val="0"/>
            <w:noProof/>
            <w:webHidden/>
          </w:rPr>
        </w:r>
        <w:r w:rsidR="006D193C" w:rsidRPr="00265FD0">
          <w:rPr>
            <w:caps w:val="0"/>
            <w:noProof/>
            <w:webHidden/>
          </w:rPr>
          <w:fldChar w:fldCharType="separate"/>
        </w:r>
        <w:r>
          <w:rPr>
            <w:caps w:val="0"/>
            <w:noProof/>
            <w:webHidden/>
          </w:rPr>
          <w:t>12</w:t>
        </w:r>
        <w:r w:rsidR="006D193C" w:rsidRPr="00265FD0">
          <w:rPr>
            <w:caps w:val="0"/>
            <w:noProof/>
            <w:webHidden/>
          </w:rPr>
          <w:fldChar w:fldCharType="end"/>
        </w:r>
      </w:hyperlink>
    </w:p>
    <w:p w14:paraId="7928D3AC" w14:textId="6A96A142" w:rsidR="006D193C" w:rsidRPr="00265FD0" w:rsidRDefault="00F239B7">
      <w:pPr>
        <w:pStyle w:val="a8"/>
        <w:tabs>
          <w:tab w:val="right" w:leader="dot" w:pos="10194"/>
        </w:tabs>
        <w:rPr>
          <w:rFonts w:cstheme="minorBidi"/>
          <w:caps w:val="0"/>
          <w:noProof/>
          <w:sz w:val="24"/>
          <w:szCs w:val="22"/>
        </w:rPr>
      </w:pPr>
      <w:hyperlink w:anchor="_Toc151314153" w:history="1">
        <w:r w:rsidR="006D193C" w:rsidRPr="00265FD0">
          <w:rPr>
            <w:rStyle w:val="a7"/>
            <w:rFonts w:hint="eastAsia"/>
            <w:caps w:val="0"/>
            <w:noProof/>
          </w:rPr>
          <w:t>表</w:t>
        </w:r>
        <w:r w:rsidR="006D193C" w:rsidRPr="00265FD0">
          <w:rPr>
            <w:rStyle w:val="a7"/>
            <w:caps w:val="0"/>
            <w:noProof/>
          </w:rPr>
          <w:t>2-4</w:t>
        </w:r>
        <w:r w:rsidR="006D193C" w:rsidRPr="00265FD0">
          <w:rPr>
            <w:rStyle w:val="a7"/>
            <w:caps w:val="0"/>
            <w:noProof/>
          </w:rPr>
          <w:noBreakHyphen/>
          <w:t>1</w:t>
        </w:r>
        <w:r w:rsidR="006D193C" w:rsidRPr="00265FD0">
          <w:rPr>
            <w:rStyle w:val="a7"/>
            <w:rFonts w:hint="eastAsia"/>
            <w:caps w:val="0"/>
            <w:noProof/>
          </w:rPr>
          <w:t>、</w:t>
        </w:r>
        <w:r w:rsidR="006D193C" w:rsidRPr="00265FD0">
          <w:rPr>
            <w:rStyle w:val="a7"/>
            <w:caps w:val="0"/>
            <w:noProof/>
            <w:lang w:eastAsia="zh-CN"/>
          </w:rPr>
          <w:t>SWOT-TOWS</w:t>
        </w:r>
        <w:r w:rsidR="006D193C" w:rsidRPr="00265FD0">
          <w:rPr>
            <w:rStyle w:val="a7"/>
            <w:rFonts w:hint="eastAsia"/>
            <w:caps w:val="0"/>
            <w:noProof/>
          </w:rPr>
          <w:t>分析</w:t>
        </w:r>
        <w:r w:rsidR="006D193C" w:rsidRPr="00265FD0">
          <w:rPr>
            <w:caps w:val="0"/>
            <w:noProof/>
            <w:webHidden/>
          </w:rPr>
          <w:tab/>
        </w:r>
        <w:r w:rsidR="006D193C" w:rsidRPr="00265FD0">
          <w:rPr>
            <w:caps w:val="0"/>
            <w:noProof/>
            <w:webHidden/>
          </w:rPr>
          <w:fldChar w:fldCharType="begin"/>
        </w:r>
        <w:r w:rsidR="006D193C" w:rsidRPr="00265FD0">
          <w:rPr>
            <w:caps w:val="0"/>
            <w:noProof/>
            <w:webHidden/>
          </w:rPr>
          <w:instrText xml:space="preserve"> PAGEREF _Toc151314153 \h </w:instrText>
        </w:r>
        <w:r w:rsidR="006D193C" w:rsidRPr="00265FD0">
          <w:rPr>
            <w:caps w:val="0"/>
            <w:noProof/>
            <w:webHidden/>
          </w:rPr>
        </w:r>
        <w:r w:rsidR="006D193C" w:rsidRPr="00265FD0">
          <w:rPr>
            <w:caps w:val="0"/>
            <w:noProof/>
            <w:webHidden/>
          </w:rPr>
          <w:fldChar w:fldCharType="separate"/>
        </w:r>
        <w:r>
          <w:rPr>
            <w:caps w:val="0"/>
            <w:noProof/>
            <w:webHidden/>
          </w:rPr>
          <w:t>13</w:t>
        </w:r>
        <w:r w:rsidR="006D193C" w:rsidRPr="00265FD0">
          <w:rPr>
            <w:caps w:val="0"/>
            <w:noProof/>
            <w:webHidden/>
          </w:rPr>
          <w:fldChar w:fldCharType="end"/>
        </w:r>
      </w:hyperlink>
    </w:p>
    <w:p w14:paraId="2E4D55C9" w14:textId="5805856E" w:rsidR="006D193C" w:rsidRPr="00265FD0" w:rsidRDefault="00F239B7">
      <w:pPr>
        <w:pStyle w:val="a8"/>
        <w:tabs>
          <w:tab w:val="right" w:leader="dot" w:pos="10194"/>
        </w:tabs>
        <w:rPr>
          <w:rFonts w:cstheme="minorBidi"/>
          <w:caps w:val="0"/>
          <w:noProof/>
          <w:sz w:val="24"/>
          <w:szCs w:val="22"/>
        </w:rPr>
      </w:pPr>
      <w:hyperlink w:anchor="_Toc151314154" w:history="1">
        <w:r w:rsidR="006D193C" w:rsidRPr="00265FD0">
          <w:rPr>
            <w:rStyle w:val="a7"/>
            <w:rFonts w:hint="eastAsia"/>
            <w:caps w:val="0"/>
            <w:noProof/>
          </w:rPr>
          <w:t>表</w:t>
        </w:r>
        <w:r w:rsidR="006D193C" w:rsidRPr="00265FD0">
          <w:rPr>
            <w:rStyle w:val="a7"/>
            <w:caps w:val="0"/>
            <w:noProof/>
          </w:rPr>
          <w:t>3-2</w:t>
        </w:r>
        <w:r w:rsidR="006D193C" w:rsidRPr="00265FD0">
          <w:rPr>
            <w:rStyle w:val="a7"/>
            <w:caps w:val="0"/>
            <w:noProof/>
          </w:rPr>
          <w:noBreakHyphen/>
          <w:t>1</w:t>
        </w:r>
        <w:r w:rsidR="006D193C" w:rsidRPr="00265FD0">
          <w:rPr>
            <w:rStyle w:val="a7"/>
            <w:rFonts w:hint="eastAsia"/>
            <w:caps w:val="0"/>
            <w:noProof/>
          </w:rPr>
          <w:t>、系統需求表</w:t>
        </w:r>
        <w:r w:rsidR="006D193C" w:rsidRPr="00265FD0">
          <w:rPr>
            <w:caps w:val="0"/>
            <w:noProof/>
            <w:webHidden/>
          </w:rPr>
          <w:tab/>
        </w:r>
        <w:r w:rsidR="006D193C" w:rsidRPr="00265FD0">
          <w:rPr>
            <w:caps w:val="0"/>
            <w:noProof/>
            <w:webHidden/>
          </w:rPr>
          <w:fldChar w:fldCharType="begin"/>
        </w:r>
        <w:r w:rsidR="006D193C" w:rsidRPr="00265FD0">
          <w:rPr>
            <w:caps w:val="0"/>
            <w:noProof/>
            <w:webHidden/>
          </w:rPr>
          <w:instrText xml:space="preserve"> PAGEREF _Toc151314154 \h </w:instrText>
        </w:r>
        <w:r w:rsidR="006D193C" w:rsidRPr="00265FD0">
          <w:rPr>
            <w:caps w:val="0"/>
            <w:noProof/>
            <w:webHidden/>
          </w:rPr>
        </w:r>
        <w:r w:rsidR="006D193C" w:rsidRPr="00265FD0">
          <w:rPr>
            <w:caps w:val="0"/>
            <w:noProof/>
            <w:webHidden/>
          </w:rPr>
          <w:fldChar w:fldCharType="separate"/>
        </w:r>
        <w:r>
          <w:rPr>
            <w:caps w:val="0"/>
            <w:noProof/>
            <w:webHidden/>
          </w:rPr>
          <w:t>15</w:t>
        </w:r>
        <w:r w:rsidR="006D193C" w:rsidRPr="00265FD0">
          <w:rPr>
            <w:caps w:val="0"/>
            <w:noProof/>
            <w:webHidden/>
          </w:rPr>
          <w:fldChar w:fldCharType="end"/>
        </w:r>
      </w:hyperlink>
    </w:p>
    <w:p w14:paraId="67E0D3DD" w14:textId="3D30D307" w:rsidR="006D193C" w:rsidRPr="00265FD0" w:rsidRDefault="00F239B7">
      <w:pPr>
        <w:pStyle w:val="a8"/>
        <w:tabs>
          <w:tab w:val="right" w:leader="dot" w:pos="10194"/>
        </w:tabs>
        <w:rPr>
          <w:rFonts w:cstheme="minorBidi"/>
          <w:caps w:val="0"/>
          <w:noProof/>
          <w:sz w:val="24"/>
          <w:szCs w:val="22"/>
        </w:rPr>
      </w:pPr>
      <w:hyperlink w:anchor="_Toc151314155" w:history="1">
        <w:r w:rsidR="006D193C" w:rsidRPr="00265FD0">
          <w:rPr>
            <w:rStyle w:val="a7"/>
            <w:rFonts w:hint="eastAsia"/>
            <w:caps w:val="0"/>
            <w:noProof/>
            <w:lang w:eastAsia="zh-CN"/>
          </w:rPr>
          <w:t>表</w:t>
        </w:r>
        <w:r w:rsidR="006D193C" w:rsidRPr="00265FD0">
          <w:rPr>
            <w:rStyle w:val="a7"/>
            <w:caps w:val="0"/>
            <w:noProof/>
            <w:lang w:eastAsia="zh-CN"/>
          </w:rPr>
          <w:t>3-2</w:t>
        </w:r>
        <w:r w:rsidR="006D193C" w:rsidRPr="00265FD0">
          <w:rPr>
            <w:rStyle w:val="a7"/>
            <w:caps w:val="0"/>
            <w:noProof/>
            <w:lang w:eastAsia="zh-CN"/>
          </w:rPr>
          <w:noBreakHyphen/>
          <w:t>2</w:t>
        </w:r>
        <w:r w:rsidR="006D193C" w:rsidRPr="00265FD0">
          <w:rPr>
            <w:rStyle w:val="a7"/>
            <w:rFonts w:hint="eastAsia"/>
            <w:caps w:val="0"/>
            <w:noProof/>
            <w:lang w:eastAsia="zh-CN"/>
          </w:rPr>
          <w:t>、伺服器規格表</w:t>
        </w:r>
        <w:r w:rsidR="006D193C" w:rsidRPr="00265FD0">
          <w:rPr>
            <w:caps w:val="0"/>
            <w:noProof/>
            <w:webHidden/>
          </w:rPr>
          <w:tab/>
        </w:r>
        <w:r w:rsidR="006D193C" w:rsidRPr="00265FD0">
          <w:rPr>
            <w:caps w:val="0"/>
            <w:noProof/>
            <w:webHidden/>
          </w:rPr>
          <w:fldChar w:fldCharType="begin"/>
        </w:r>
        <w:r w:rsidR="006D193C" w:rsidRPr="00265FD0">
          <w:rPr>
            <w:caps w:val="0"/>
            <w:noProof/>
            <w:webHidden/>
          </w:rPr>
          <w:instrText xml:space="preserve"> PAGEREF _Toc151314155 \h </w:instrText>
        </w:r>
        <w:r w:rsidR="006D193C" w:rsidRPr="00265FD0">
          <w:rPr>
            <w:caps w:val="0"/>
            <w:noProof/>
            <w:webHidden/>
          </w:rPr>
        </w:r>
        <w:r w:rsidR="006D193C" w:rsidRPr="00265FD0">
          <w:rPr>
            <w:caps w:val="0"/>
            <w:noProof/>
            <w:webHidden/>
          </w:rPr>
          <w:fldChar w:fldCharType="separate"/>
        </w:r>
        <w:r>
          <w:rPr>
            <w:caps w:val="0"/>
            <w:noProof/>
            <w:webHidden/>
          </w:rPr>
          <w:t>15</w:t>
        </w:r>
        <w:r w:rsidR="006D193C" w:rsidRPr="00265FD0">
          <w:rPr>
            <w:caps w:val="0"/>
            <w:noProof/>
            <w:webHidden/>
          </w:rPr>
          <w:fldChar w:fldCharType="end"/>
        </w:r>
      </w:hyperlink>
    </w:p>
    <w:p w14:paraId="372CA8F1" w14:textId="04518FCD" w:rsidR="006D193C" w:rsidRPr="00265FD0" w:rsidRDefault="00F239B7">
      <w:pPr>
        <w:pStyle w:val="a8"/>
        <w:tabs>
          <w:tab w:val="right" w:leader="dot" w:pos="10194"/>
        </w:tabs>
        <w:rPr>
          <w:rFonts w:cstheme="minorBidi"/>
          <w:caps w:val="0"/>
          <w:noProof/>
          <w:sz w:val="24"/>
          <w:szCs w:val="22"/>
        </w:rPr>
      </w:pPr>
      <w:hyperlink w:anchor="_Toc151314156" w:history="1">
        <w:r w:rsidR="006D193C" w:rsidRPr="00265FD0">
          <w:rPr>
            <w:rStyle w:val="a7"/>
            <w:rFonts w:hint="eastAsia"/>
            <w:caps w:val="0"/>
            <w:noProof/>
            <w:lang w:eastAsia="zh-CN"/>
          </w:rPr>
          <w:t>表</w:t>
        </w:r>
        <w:r w:rsidR="006D193C" w:rsidRPr="00265FD0">
          <w:rPr>
            <w:rStyle w:val="a7"/>
            <w:caps w:val="0"/>
            <w:noProof/>
            <w:lang w:eastAsia="zh-CN"/>
          </w:rPr>
          <w:t>3-2</w:t>
        </w:r>
        <w:r w:rsidR="006D193C" w:rsidRPr="00265FD0">
          <w:rPr>
            <w:rStyle w:val="a7"/>
            <w:caps w:val="0"/>
            <w:noProof/>
            <w:lang w:eastAsia="zh-CN"/>
          </w:rPr>
          <w:noBreakHyphen/>
          <w:t>3</w:t>
        </w:r>
        <w:r w:rsidR="006D193C" w:rsidRPr="00265FD0">
          <w:rPr>
            <w:rStyle w:val="a7"/>
            <w:rFonts w:hint="eastAsia"/>
            <w:caps w:val="0"/>
            <w:noProof/>
            <w:lang w:eastAsia="zh-CN"/>
          </w:rPr>
          <w:t>、</w:t>
        </w:r>
        <w:r w:rsidR="001A47DC" w:rsidRPr="00265FD0">
          <w:rPr>
            <w:rStyle w:val="a7"/>
            <w:caps w:val="0"/>
            <w:noProof/>
            <w:lang w:eastAsia="zh-CN"/>
          </w:rPr>
          <w:t>App</w:t>
        </w:r>
        <w:r w:rsidR="006D193C" w:rsidRPr="00265FD0">
          <w:rPr>
            <w:rStyle w:val="a7"/>
            <w:rFonts w:hint="eastAsia"/>
            <w:caps w:val="0"/>
            <w:noProof/>
            <w:lang w:eastAsia="zh-CN"/>
          </w:rPr>
          <w:t>規格表</w:t>
        </w:r>
        <w:r w:rsidR="006D193C" w:rsidRPr="00265FD0">
          <w:rPr>
            <w:caps w:val="0"/>
            <w:noProof/>
            <w:webHidden/>
          </w:rPr>
          <w:tab/>
        </w:r>
        <w:r w:rsidR="006D193C" w:rsidRPr="00265FD0">
          <w:rPr>
            <w:caps w:val="0"/>
            <w:noProof/>
            <w:webHidden/>
          </w:rPr>
          <w:fldChar w:fldCharType="begin"/>
        </w:r>
        <w:r w:rsidR="006D193C" w:rsidRPr="00265FD0">
          <w:rPr>
            <w:caps w:val="0"/>
            <w:noProof/>
            <w:webHidden/>
          </w:rPr>
          <w:instrText xml:space="preserve"> PAGEREF _Toc151314156 \h </w:instrText>
        </w:r>
        <w:r w:rsidR="006D193C" w:rsidRPr="00265FD0">
          <w:rPr>
            <w:caps w:val="0"/>
            <w:noProof/>
            <w:webHidden/>
          </w:rPr>
        </w:r>
        <w:r w:rsidR="006D193C" w:rsidRPr="00265FD0">
          <w:rPr>
            <w:caps w:val="0"/>
            <w:noProof/>
            <w:webHidden/>
          </w:rPr>
          <w:fldChar w:fldCharType="separate"/>
        </w:r>
        <w:r>
          <w:rPr>
            <w:caps w:val="0"/>
            <w:noProof/>
            <w:webHidden/>
          </w:rPr>
          <w:t>15</w:t>
        </w:r>
        <w:r w:rsidR="006D193C" w:rsidRPr="00265FD0">
          <w:rPr>
            <w:caps w:val="0"/>
            <w:noProof/>
            <w:webHidden/>
          </w:rPr>
          <w:fldChar w:fldCharType="end"/>
        </w:r>
      </w:hyperlink>
    </w:p>
    <w:p w14:paraId="4759EF5B" w14:textId="391BEEF0" w:rsidR="006D193C" w:rsidRPr="00265FD0" w:rsidRDefault="00F239B7">
      <w:pPr>
        <w:pStyle w:val="a8"/>
        <w:tabs>
          <w:tab w:val="right" w:leader="dot" w:pos="10194"/>
        </w:tabs>
        <w:rPr>
          <w:rFonts w:cstheme="minorBidi"/>
          <w:caps w:val="0"/>
          <w:noProof/>
          <w:sz w:val="24"/>
          <w:szCs w:val="22"/>
        </w:rPr>
      </w:pPr>
      <w:hyperlink w:anchor="_Toc151314157" w:history="1">
        <w:r w:rsidR="006D193C" w:rsidRPr="00265FD0">
          <w:rPr>
            <w:rStyle w:val="a7"/>
            <w:rFonts w:hint="eastAsia"/>
            <w:caps w:val="0"/>
            <w:noProof/>
            <w:lang w:eastAsia="zh-CN"/>
          </w:rPr>
          <w:t>表</w:t>
        </w:r>
        <w:r w:rsidR="006D193C" w:rsidRPr="00265FD0">
          <w:rPr>
            <w:rStyle w:val="a7"/>
            <w:caps w:val="0"/>
            <w:noProof/>
            <w:lang w:eastAsia="zh-CN"/>
          </w:rPr>
          <w:t>3-3</w:t>
        </w:r>
        <w:r w:rsidR="006D193C" w:rsidRPr="00265FD0">
          <w:rPr>
            <w:rStyle w:val="a7"/>
            <w:caps w:val="0"/>
            <w:noProof/>
            <w:lang w:eastAsia="zh-CN"/>
          </w:rPr>
          <w:noBreakHyphen/>
          <w:t>1</w:t>
        </w:r>
        <w:r w:rsidR="006D193C" w:rsidRPr="00265FD0">
          <w:rPr>
            <w:rStyle w:val="a7"/>
            <w:rFonts w:hint="eastAsia"/>
            <w:caps w:val="0"/>
            <w:noProof/>
            <w:lang w:eastAsia="zh-CN"/>
          </w:rPr>
          <w:t>、開發輔助工具表</w:t>
        </w:r>
        <w:r w:rsidR="006D193C" w:rsidRPr="00265FD0">
          <w:rPr>
            <w:caps w:val="0"/>
            <w:noProof/>
            <w:webHidden/>
          </w:rPr>
          <w:tab/>
        </w:r>
        <w:r w:rsidR="006D193C" w:rsidRPr="00265FD0">
          <w:rPr>
            <w:caps w:val="0"/>
            <w:noProof/>
            <w:webHidden/>
          </w:rPr>
          <w:fldChar w:fldCharType="begin"/>
        </w:r>
        <w:r w:rsidR="006D193C" w:rsidRPr="00265FD0">
          <w:rPr>
            <w:caps w:val="0"/>
            <w:noProof/>
            <w:webHidden/>
          </w:rPr>
          <w:instrText xml:space="preserve"> PAGEREF _Toc151314157 \h </w:instrText>
        </w:r>
        <w:r w:rsidR="006D193C" w:rsidRPr="00265FD0">
          <w:rPr>
            <w:caps w:val="0"/>
            <w:noProof/>
            <w:webHidden/>
          </w:rPr>
        </w:r>
        <w:r w:rsidR="006D193C" w:rsidRPr="00265FD0">
          <w:rPr>
            <w:caps w:val="0"/>
            <w:noProof/>
            <w:webHidden/>
          </w:rPr>
          <w:fldChar w:fldCharType="separate"/>
        </w:r>
        <w:r>
          <w:rPr>
            <w:caps w:val="0"/>
            <w:noProof/>
            <w:webHidden/>
          </w:rPr>
          <w:t>16</w:t>
        </w:r>
        <w:r w:rsidR="006D193C" w:rsidRPr="00265FD0">
          <w:rPr>
            <w:caps w:val="0"/>
            <w:noProof/>
            <w:webHidden/>
          </w:rPr>
          <w:fldChar w:fldCharType="end"/>
        </w:r>
      </w:hyperlink>
    </w:p>
    <w:p w14:paraId="60404CAD" w14:textId="4395FC27" w:rsidR="006D193C" w:rsidRPr="00265FD0" w:rsidRDefault="00F239B7">
      <w:pPr>
        <w:pStyle w:val="a8"/>
        <w:tabs>
          <w:tab w:val="right" w:leader="dot" w:pos="10194"/>
        </w:tabs>
        <w:rPr>
          <w:rFonts w:cstheme="minorBidi"/>
          <w:caps w:val="0"/>
          <w:noProof/>
          <w:sz w:val="24"/>
          <w:szCs w:val="22"/>
        </w:rPr>
      </w:pPr>
      <w:hyperlink w:anchor="_Toc151314158" w:history="1">
        <w:r w:rsidR="006D193C" w:rsidRPr="00265FD0">
          <w:rPr>
            <w:rStyle w:val="a7"/>
            <w:rFonts w:hint="eastAsia"/>
            <w:caps w:val="0"/>
            <w:noProof/>
          </w:rPr>
          <w:t>表</w:t>
        </w:r>
        <w:r w:rsidR="006D193C" w:rsidRPr="00265FD0">
          <w:rPr>
            <w:rStyle w:val="a7"/>
            <w:caps w:val="0"/>
            <w:noProof/>
          </w:rPr>
          <w:t>4-2</w:t>
        </w:r>
        <w:r w:rsidR="006D193C" w:rsidRPr="00265FD0">
          <w:rPr>
            <w:rStyle w:val="a7"/>
            <w:caps w:val="0"/>
            <w:noProof/>
          </w:rPr>
          <w:noBreakHyphen/>
          <w:t>1</w:t>
        </w:r>
        <w:r w:rsidR="006D193C" w:rsidRPr="00265FD0">
          <w:rPr>
            <w:rStyle w:val="a7"/>
            <w:rFonts w:hint="eastAsia"/>
            <w:caps w:val="0"/>
            <w:noProof/>
            <w:lang w:eastAsia="zh-CN"/>
          </w:rPr>
          <w:t>、專案組織與分工表</w:t>
        </w:r>
        <w:r w:rsidR="006D193C" w:rsidRPr="00265FD0">
          <w:rPr>
            <w:caps w:val="0"/>
            <w:noProof/>
            <w:webHidden/>
          </w:rPr>
          <w:tab/>
        </w:r>
        <w:r w:rsidR="006D193C" w:rsidRPr="00265FD0">
          <w:rPr>
            <w:caps w:val="0"/>
            <w:noProof/>
            <w:webHidden/>
          </w:rPr>
          <w:fldChar w:fldCharType="begin"/>
        </w:r>
        <w:r w:rsidR="006D193C" w:rsidRPr="00265FD0">
          <w:rPr>
            <w:caps w:val="0"/>
            <w:noProof/>
            <w:webHidden/>
          </w:rPr>
          <w:instrText xml:space="preserve"> PAGEREF _Toc151314158 \h </w:instrText>
        </w:r>
        <w:r w:rsidR="006D193C" w:rsidRPr="00265FD0">
          <w:rPr>
            <w:caps w:val="0"/>
            <w:noProof/>
            <w:webHidden/>
          </w:rPr>
        </w:r>
        <w:r w:rsidR="006D193C" w:rsidRPr="00265FD0">
          <w:rPr>
            <w:caps w:val="0"/>
            <w:noProof/>
            <w:webHidden/>
          </w:rPr>
          <w:fldChar w:fldCharType="separate"/>
        </w:r>
        <w:r>
          <w:rPr>
            <w:caps w:val="0"/>
            <w:noProof/>
            <w:webHidden/>
          </w:rPr>
          <w:t>18</w:t>
        </w:r>
        <w:r w:rsidR="006D193C" w:rsidRPr="00265FD0">
          <w:rPr>
            <w:caps w:val="0"/>
            <w:noProof/>
            <w:webHidden/>
          </w:rPr>
          <w:fldChar w:fldCharType="end"/>
        </w:r>
      </w:hyperlink>
    </w:p>
    <w:p w14:paraId="1DCA61CA" w14:textId="07E19B17" w:rsidR="006D193C" w:rsidRPr="00265FD0" w:rsidRDefault="00F239B7">
      <w:pPr>
        <w:pStyle w:val="a8"/>
        <w:tabs>
          <w:tab w:val="right" w:leader="dot" w:pos="10194"/>
        </w:tabs>
        <w:rPr>
          <w:rFonts w:cstheme="minorBidi"/>
          <w:caps w:val="0"/>
          <w:noProof/>
          <w:sz w:val="24"/>
          <w:szCs w:val="22"/>
        </w:rPr>
      </w:pPr>
      <w:hyperlink w:anchor="_Toc151314159" w:history="1">
        <w:r w:rsidR="006D193C" w:rsidRPr="00265FD0">
          <w:rPr>
            <w:rStyle w:val="a7"/>
            <w:rFonts w:hint="eastAsia"/>
            <w:caps w:val="0"/>
            <w:noProof/>
          </w:rPr>
          <w:t>表</w:t>
        </w:r>
        <w:r w:rsidR="006D193C" w:rsidRPr="00265FD0">
          <w:rPr>
            <w:rStyle w:val="a7"/>
            <w:caps w:val="0"/>
            <w:noProof/>
          </w:rPr>
          <w:t>4-2</w:t>
        </w:r>
        <w:r w:rsidR="006D193C" w:rsidRPr="00265FD0">
          <w:rPr>
            <w:rStyle w:val="a7"/>
            <w:caps w:val="0"/>
            <w:noProof/>
          </w:rPr>
          <w:noBreakHyphen/>
          <w:t>2</w:t>
        </w:r>
        <w:r w:rsidR="006D193C" w:rsidRPr="00265FD0">
          <w:rPr>
            <w:rStyle w:val="a7"/>
            <w:rFonts w:hint="eastAsia"/>
            <w:caps w:val="0"/>
            <w:noProof/>
            <w:lang w:eastAsia="zh-CN"/>
          </w:rPr>
          <w:t>、專題成果工作內容與貢獻度表</w:t>
        </w:r>
        <w:r w:rsidR="006D193C" w:rsidRPr="00265FD0">
          <w:rPr>
            <w:caps w:val="0"/>
            <w:noProof/>
            <w:webHidden/>
          </w:rPr>
          <w:tab/>
        </w:r>
        <w:r w:rsidR="006D193C" w:rsidRPr="00265FD0">
          <w:rPr>
            <w:caps w:val="0"/>
            <w:noProof/>
            <w:webHidden/>
          </w:rPr>
          <w:fldChar w:fldCharType="begin"/>
        </w:r>
        <w:r w:rsidR="006D193C" w:rsidRPr="00265FD0">
          <w:rPr>
            <w:caps w:val="0"/>
            <w:noProof/>
            <w:webHidden/>
          </w:rPr>
          <w:instrText xml:space="preserve"> PAGEREF _Toc151314159 \h </w:instrText>
        </w:r>
        <w:r w:rsidR="006D193C" w:rsidRPr="00265FD0">
          <w:rPr>
            <w:caps w:val="0"/>
            <w:noProof/>
            <w:webHidden/>
          </w:rPr>
        </w:r>
        <w:r w:rsidR="006D193C" w:rsidRPr="00265FD0">
          <w:rPr>
            <w:caps w:val="0"/>
            <w:noProof/>
            <w:webHidden/>
          </w:rPr>
          <w:fldChar w:fldCharType="separate"/>
        </w:r>
        <w:r>
          <w:rPr>
            <w:caps w:val="0"/>
            <w:noProof/>
            <w:webHidden/>
          </w:rPr>
          <w:t>19</w:t>
        </w:r>
        <w:r w:rsidR="006D193C" w:rsidRPr="00265FD0">
          <w:rPr>
            <w:caps w:val="0"/>
            <w:noProof/>
            <w:webHidden/>
          </w:rPr>
          <w:fldChar w:fldCharType="end"/>
        </w:r>
      </w:hyperlink>
    </w:p>
    <w:p w14:paraId="78164D28" w14:textId="3B954FFB" w:rsidR="006D193C" w:rsidRPr="00265FD0" w:rsidRDefault="00F239B7">
      <w:pPr>
        <w:pStyle w:val="a8"/>
        <w:tabs>
          <w:tab w:val="right" w:leader="dot" w:pos="10194"/>
        </w:tabs>
        <w:rPr>
          <w:rFonts w:cstheme="minorBidi"/>
          <w:caps w:val="0"/>
          <w:noProof/>
          <w:sz w:val="24"/>
          <w:szCs w:val="22"/>
        </w:rPr>
      </w:pPr>
      <w:hyperlink w:anchor="_Toc151314160" w:history="1">
        <w:r w:rsidR="006D193C" w:rsidRPr="00265FD0">
          <w:rPr>
            <w:rStyle w:val="a7"/>
            <w:rFonts w:hint="eastAsia"/>
            <w:caps w:val="0"/>
            <w:noProof/>
          </w:rPr>
          <w:t>表</w:t>
        </w:r>
        <w:r w:rsidR="006D193C" w:rsidRPr="00265FD0">
          <w:rPr>
            <w:rStyle w:val="a7"/>
            <w:caps w:val="0"/>
            <w:noProof/>
          </w:rPr>
          <w:t>5-1</w:t>
        </w:r>
        <w:r w:rsidR="006D193C" w:rsidRPr="00265FD0">
          <w:rPr>
            <w:rStyle w:val="a7"/>
            <w:caps w:val="0"/>
            <w:noProof/>
          </w:rPr>
          <w:noBreakHyphen/>
          <w:t>1</w:t>
        </w:r>
        <w:r w:rsidR="006D193C" w:rsidRPr="00265FD0">
          <w:rPr>
            <w:rStyle w:val="a7"/>
            <w:rFonts w:hint="eastAsia"/>
            <w:caps w:val="0"/>
            <w:noProof/>
            <w:lang w:eastAsia="zh-CN"/>
          </w:rPr>
          <w:t>、非功能性需求表</w:t>
        </w:r>
        <w:r w:rsidR="006D193C" w:rsidRPr="00265FD0">
          <w:rPr>
            <w:caps w:val="0"/>
            <w:noProof/>
            <w:webHidden/>
          </w:rPr>
          <w:tab/>
        </w:r>
        <w:r w:rsidR="006D193C" w:rsidRPr="00265FD0">
          <w:rPr>
            <w:caps w:val="0"/>
            <w:noProof/>
            <w:webHidden/>
          </w:rPr>
          <w:fldChar w:fldCharType="begin"/>
        </w:r>
        <w:r w:rsidR="006D193C" w:rsidRPr="00265FD0">
          <w:rPr>
            <w:caps w:val="0"/>
            <w:noProof/>
            <w:webHidden/>
          </w:rPr>
          <w:instrText xml:space="preserve"> PAGEREF _Toc151314160 \h </w:instrText>
        </w:r>
        <w:r w:rsidR="006D193C" w:rsidRPr="00265FD0">
          <w:rPr>
            <w:caps w:val="0"/>
            <w:noProof/>
            <w:webHidden/>
          </w:rPr>
        </w:r>
        <w:r w:rsidR="006D193C" w:rsidRPr="00265FD0">
          <w:rPr>
            <w:caps w:val="0"/>
            <w:noProof/>
            <w:webHidden/>
          </w:rPr>
          <w:fldChar w:fldCharType="separate"/>
        </w:r>
        <w:r>
          <w:rPr>
            <w:caps w:val="0"/>
            <w:noProof/>
            <w:webHidden/>
          </w:rPr>
          <w:t>20</w:t>
        </w:r>
        <w:r w:rsidR="006D193C" w:rsidRPr="00265FD0">
          <w:rPr>
            <w:caps w:val="0"/>
            <w:noProof/>
            <w:webHidden/>
          </w:rPr>
          <w:fldChar w:fldCharType="end"/>
        </w:r>
      </w:hyperlink>
    </w:p>
    <w:p w14:paraId="0A9B0261" w14:textId="6D870644" w:rsidR="006D193C" w:rsidRPr="00265FD0" w:rsidRDefault="00F239B7">
      <w:pPr>
        <w:pStyle w:val="a8"/>
        <w:tabs>
          <w:tab w:val="right" w:leader="dot" w:pos="10194"/>
        </w:tabs>
        <w:rPr>
          <w:rFonts w:cstheme="minorBidi"/>
          <w:caps w:val="0"/>
          <w:noProof/>
          <w:sz w:val="24"/>
          <w:szCs w:val="22"/>
        </w:rPr>
      </w:pPr>
      <w:hyperlink w:anchor="_Toc151314161" w:history="1">
        <w:r w:rsidR="006D193C" w:rsidRPr="00265FD0">
          <w:rPr>
            <w:rStyle w:val="a7"/>
            <w:rFonts w:hint="eastAsia"/>
            <w:caps w:val="0"/>
            <w:noProof/>
          </w:rPr>
          <w:t>表</w:t>
        </w:r>
        <w:r w:rsidR="006D193C" w:rsidRPr="00265FD0">
          <w:rPr>
            <w:rStyle w:val="a7"/>
            <w:caps w:val="0"/>
            <w:noProof/>
          </w:rPr>
          <w:t>8-2</w:t>
        </w:r>
        <w:r w:rsidR="006D193C" w:rsidRPr="00265FD0">
          <w:rPr>
            <w:rStyle w:val="a7"/>
            <w:caps w:val="0"/>
            <w:noProof/>
          </w:rPr>
          <w:noBreakHyphen/>
          <w:t>1</w:t>
        </w:r>
        <w:r w:rsidR="006D193C" w:rsidRPr="00265FD0">
          <w:rPr>
            <w:rStyle w:val="a7"/>
            <w:rFonts w:hint="eastAsia"/>
            <w:caps w:val="0"/>
            <w:noProof/>
          </w:rPr>
          <w:t>、</w:t>
        </w:r>
        <w:r w:rsidR="006D193C" w:rsidRPr="00265FD0">
          <w:rPr>
            <w:rStyle w:val="a7"/>
            <w:caps w:val="0"/>
            <w:noProof/>
          </w:rPr>
          <w:t>users-</w:t>
        </w:r>
        <w:r w:rsidR="006D193C" w:rsidRPr="00265FD0">
          <w:rPr>
            <w:rStyle w:val="a7"/>
            <w:rFonts w:hint="eastAsia"/>
            <w:caps w:val="0"/>
            <w:noProof/>
          </w:rPr>
          <w:t>使用者帳號表</w:t>
        </w:r>
        <w:r w:rsidR="006D193C" w:rsidRPr="00265FD0">
          <w:rPr>
            <w:caps w:val="0"/>
            <w:noProof/>
            <w:webHidden/>
          </w:rPr>
          <w:tab/>
        </w:r>
        <w:r w:rsidR="006D193C" w:rsidRPr="00265FD0">
          <w:rPr>
            <w:caps w:val="0"/>
            <w:noProof/>
            <w:webHidden/>
          </w:rPr>
          <w:fldChar w:fldCharType="begin"/>
        </w:r>
        <w:r w:rsidR="006D193C" w:rsidRPr="00265FD0">
          <w:rPr>
            <w:caps w:val="0"/>
            <w:noProof/>
            <w:webHidden/>
          </w:rPr>
          <w:instrText xml:space="preserve"> PAGEREF _Toc151314161 \h </w:instrText>
        </w:r>
        <w:r w:rsidR="006D193C" w:rsidRPr="00265FD0">
          <w:rPr>
            <w:caps w:val="0"/>
            <w:noProof/>
            <w:webHidden/>
          </w:rPr>
        </w:r>
        <w:r w:rsidR="006D193C" w:rsidRPr="00265FD0">
          <w:rPr>
            <w:caps w:val="0"/>
            <w:noProof/>
            <w:webHidden/>
          </w:rPr>
          <w:fldChar w:fldCharType="separate"/>
        </w:r>
        <w:r>
          <w:rPr>
            <w:caps w:val="0"/>
            <w:noProof/>
            <w:webHidden/>
          </w:rPr>
          <w:t>44</w:t>
        </w:r>
        <w:r w:rsidR="006D193C" w:rsidRPr="00265FD0">
          <w:rPr>
            <w:caps w:val="0"/>
            <w:noProof/>
            <w:webHidden/>
          </w:rPr>
          <w:fldChar w:fldCharType="end"/>
        </w:r>
      </w:hyperlink>
    </w:p>
    <w:p w14:paraId="77B6E6AD" w14:textId="0828AA55" w:rsidR="006D193C" w:rsidRPr="00265FD0" w:rsidRDefault="00F239B7">
      <w:pPr>
        <w:pStyle w:val="a8"/>
        <w:tabs>
          <w:tab w:val="right" w:leader="dot" w:pos="10194"/>
        </w:tabs>
        <w:rPr>
          <w:rFonts w:cstheme="minorBidi"/>
          <w:caps w:val="0"/>
          <w:noProof/>
          <w:sz w:val="24"/>
          <w:szCs w:val="22"/>
        </w:rPr>
      </w:pPr>
      <w:hyperlink w:anchor="_Toc151314162" w:history="1">
        <w:r w:rsidR="006D193C" w:rsidRPr="00265FD0">
          <w:rPr>
            <w:rStyle w:val="a7"/>
            <w:rFonts w:hint="eastAsia"/>
            <w:caps w:val="0"/>
            <w:noProof/>
          </w:rPr>
          <w:t>表</w:t>
        </w:r>
        <w:r w:rsidR="006D193C" w:rsidRPr="00265FD0">
          <w:rPr>
            <w:rStyle w:val="a7"/>
            <w:caps w:val="0"/>
            <w:noProof/>
          </w:rPr>
          <w:t>8-2</w:t>
        </w:r>
        <w:r w:rsidR="006D193C" w:rsidRPr="00265FD0">
          <w:rPr>
            <w:rStyle w:val="a7"/>
            <w:caps w:val="0"/>
            <w:noProof/>
          </w:rPr>
          <w:noBreakHyphen/>
          <w:t>2</w:t>
        </w:r>
        <w:r w:rsidR="006D193C" w:rsidRPr="00265FD0">
          <w:rPr>
            <w:rStyle w:val="a7"/>
            <w:rFonts w:hint="eastAsia"/>
            <w:caps w:val="0"/>
            <w:noProof/>
          </w:rPr>
          <w:t>、</w:t>
        </w:r>
        <w:r w:rsidR="006D193C" w:rsidRPr="00265FD0">
          <w:rPr>
            <w:rStyle w:val="a7"/>
            <w:caps w:val="0"/>
            <w:noProof/>
          </w:rPr>
          <w:t>profile-</w:t>
        </w:r>
        <w:r w:rsidR="006D193C" w:rsidRPr="00265FD0">
          <w:rPr>
            <w:rStyle w:val="a7"/>
            <w:rFonts w:hint="eastAsia"/>
            <w:caps w:val="0"/>
            <w:noProof/>
          </w:rPr>
          <w:t>個人資料表</w:t>
        </w:r>
        <w:r w:rsidR="006D193C" w:rsidRPr="00265FD0">
          <w:rPr>
            <w:caps w:val="0"/>
            <w:noProof/>
            <w:webHidden/>
          </w:rPr>
          <w:tab/>
        </w:r>
        <w:r w:rsidR="006D193C" w:rsidRPr="00265FD0">
          <w:rPr>
            <w:caps w:val="0"/>
            <w:noProof/>
            <w:webHidden/>
          </w:rPr>
          <w:fldChar w:fldCharType="begin"/>
        </w:r>
        <w:r w:rsidR="006D193C" w:rsidRPr="00265FD0">
          <w:rPr>
            <w:caps w:val="0"/>
            <w:noProof/>
            <w:webHidden/>
          </w:rPr>
          <w:instrText xml:space="preserve"> PAGEREF _Toc151314162 \h </w:instrText>
        </w:r>
        <w:r w:rsidR="006D193C" w:rsidRPr="00265FD0">
          <w:rPr>
            <w:caps w:val="0"/>
            <w:noProof/>
            <w:webHidden/>
          </w:rPr>
        </w:r>
        <w:r w:rsidR="006D193C" w:rsidRPr="00265FD0">
          <w:rPr>
            <w:caps w:val="0"/>
            <w:noProof/>
            <w:webHidden/>
          </w:rPr>
          <w:fldChar w:fldCharType="separate"/>
        </w:r>
        <w:r>
          <w:rPr>
            <w:caps w:val="0"/>
            <w:noProof/>
            <w:webHidden/>
          </w:rPr>
          <w:t>44</w:t>
        </w:r>
        <w:r w:rsidR="006D193C" w:rsidRPr="00265FD0">
          <w:rPr>
            <w:caps w:val="0"/>
            <w:noProof/>
            <w:webHidden/>
          </w:rPr>
          <w:fldChar w:fldCharType="end"/>
        </w:r>
      </w:hyperlink>
    </w:p>
    <w:p w14:paraId="3EBC77D4" w14:textId="7B45774D" w:rsidR="006D193C" w:rsidRPr="00265FD0" w:rsidRDefault="00F239B7">
      <w:pPr>
        <w:pStyle w:val="a8"/>
        <w:tabs>
          <w:tab w:val="right" w:leader="dot" w:pos="10194"/>
        </w:tabs>
        <w:rPr>
          <w:rFonts w:cstheme="minorBidi"/>
          <w:caps w:val="0"/>
          <w:noProof/>
          <w:sz w:val="24"/>
          <w:szCs w:val="22"/>
        </w:rPr>
      </w:pPr>
      <w:hyperlink w:anchor="_Toc151314163" w:history="1">
        <w:r w:rsidR="006D193C" w:rsidRPr="00265FD0">
          <w:rPr>
            <w:rStyle w:val="a7"/>
            <w:rFonts w:hint="eastAsia"/>
            <w:caps w:val="0"/>
            <w:noProof/>
          </w:rPr>
          <w:t>表</w:t>
        </w:r>
        <w:r w:rsidR="006D193C" w:rsidRPr="00265FD0">
          <w:rPr>
            <w:rStyle w:val="a7"/>
            <w:caps w:val="0"/>
            <w:noProof/>
          </w:rPr>
          <w:t>8-2</w:t>
        </w:r>
        <w:r w:rsidR="006D193C" w:rsidRPr="00265FD0">
          <w:rPr>
            <w:rStyle w:val="a7"/>
            <w:caps w:val="0"/>
            <w:noProof/>
          </w:rPr>
          <w:noBreakHyphen/>
          <w:t>3</w:t>
        </w:r>
        <w:r w:rsidR="006D193C" w:rsidRPr="00265FD0">
          <w:rPr>
            <w:rStyle w:val="a7"/>
            <w:rFonts w:hint="eastAsia"/>
            <w:caps w:val="0"/>
            <w:noProof/>
          </w:rPr>
          <w:t>、</w:t>
        </w:r>
        <w:r w:rsidR="006D193C" w:rsidRPr="00265FD0">
          <w:rPr>
            <w:rStyle w:val="a7"/>
            <w:caps w:val="0"/>
            <w:noProof/>
          </w:rPr>
          <w:t>healthData-</w:t>
        </w:r>
        <w:r w:rsidR="006D193C" w:rsidRPr="00265FD0">
          <w:rPr>
            <w:rStyle w:val="a7"/>
            <w:rFonts w:hint="eastAsia"/>
            <w:caps w:val="0"/>
            <w:noProof/>
          </w:rPr>
          <w:t>健康指標紀錄表</w:t>
        </w:r>
        <w:r w:rsidR="006D193C" w:rsidRPr="00265FD0">
          <w:rPr>
            <w:caps w:val="0"/>
            <w:noProof/>
            <w:webHidden/>
          </w:rPr>
          <w:tab/>
        </w:r>
        <w:r w:rsidR="006D193C" w:rsidRPr="00265FD0">
          <w:rPr>
            <w:caps w:val="0"/>
            <w:noProof/>
            <w:webHidden/>
          </w:rPr>
          <w:fldChar w:fldCharType="begin"/>
        </w:r>
        <w:r w:rsidR="006D193C" w:rsidRPr="00265FD0">
          <w:rPr>
            <w:caps w:val="0"/>
            <w:noProof/>
            <w:webHidden/>
          </w:rPr>
          <w:instrText xml:space="preserve"> PAGEREF _Toc151314163 \h </w:instrText>
        </w:r>
        <w:r w:rsidR="006D193C" w:rsidRPr="00265FD0">
          <w:rPr>
            <w:caps w:val="0"/>
            <w:noProof/>
            <w:webHidden/>
          </w:rPr>
        </w:r>
        <w:r w:rsidR="006D193C" w:rsidRPr="00265FD0">
          <w:rPr>
            <w:caps w:val="0"/>
            <w:noProof/>
            <w:webHidden/>
          </w:rPr>
          <w:fldChar w:fldCharType="separate"/>
        </w:r>
        <w:r>
          <w:rPr>
            <w:caps w:val="0"/>
            <w:noProof/>
            <w:webHidden/>
          </w:rPr>
          <w:t>44</w:t>
        </w:r>
        <w:r w:rsidR="006D193C" w:rsidRPr="00265FD0">
          <w:rPr>
            <w:caps w:val="0"/>
            <w:noProof/>
            <w:webHidden/>
          </w:rPr>
          <w:fldChar w:fldCharType="end"/>
        </w:r>
      </w:hyperlink>
    </w:p>
    <w:p w14:paraId="5F4DD8F4" w14:textId="6F69C8ED" w:rsidR="006D193C" w:rsidRPr="00265FD0" w:rsidRDefault="00F239B7">
      <w:pPr>
        <w:pStyle w:val="a8"/>
        <w:tabs>
          <w:tab w:val="right" w:leader="dot" w:pos="10194"/>
        </w:tabs>
        <w:rPr>
          <w:rFonts w:cstheme="minorBidi"/>
          <w:caps w:val="0"/>
          <w:noProof/>
          <w:sz w:val="24"/>
          <w:szCs w:val="22"/>
        </w:rPr>
      </w:pPr>
      <w:hyperlink w:anchor="_Toc151314164" w:history="1">
        <w:r w:rsidR="006D193C" w:rsidRPr="00265FD0">
          <w:rPr>
            <w:rStyle w:val="a7"/>
            <w:rFonts w:hint="eastAsia"/>
            <w:caps w:val="0"/>
            <w:noProof/>
          </w:rPr>
          <w:t>表</w:t>
        </w:r>
        <w:r w:rsidR="006D193C" w:rsidRPr="00265FD0">
          <w:rPr>
            <w:rStyle w:val="a7"/>
            <w:caps w:val="0"/>
            <w:noProof/>
          </w:rPr>
          <w:t>8-2</w:t>
        </w:r>
        <w:r w:rsidR="006D193C" w:rsidRPr="00265FD0">
          <w:rPr>
            <w:rStyle w:val="a7"/>
            <w:caps w:val="0"/>
            <w:noProof/>
          </w:rPr>
          <w:noBreakHyphen/>
          <w:t>4</w:t>
        </w:r>
        <w:r w:rsidR="006D193C" w:rsidRPr="00265FD0">
          <w:rPr>
            <w:rStyle w:val="a7"/>
            <w:rFonts w:hint="eastAsia"/>
            <w:caps w:val="0"/>
            <w:noProof/>
          </w:rPr>
          <w:t>、</w:t>
        </w:r>
        <w:r w:rsidR="006D193C" w:rsidRPr="00265FD0">
          <w:rPr>
            <w:rStyle w:val="a7"/>
            <w:caps w:val="0"/>
            <w:noProof/>
          </w:rPr>
          <w:t>task-</w:t>
        </w:r>
        <w:r w:rsidR="006D193C" w:rsidRPr="00265FD0">
          <w:rPr>
            <w:rStyle w:val="a7"/>
            <w:rFonts w:hint="eastAsia"/>
            <w:caps w:val="0"/>
            <w:noProof/>
          </w:rPr>
          <w:t>行事曆紀錄表</w:t>
        </w:r>
        <w:r w:rsidR="006D193C" w:rsidRPr="00265FD0">
          <w:rPr>
            <w:caps w:val="0"/>
            <w:noProof/>
            <w:webHidden/>
          </w:rPr>
          <w:tab/>
        </w:r>
        <w:r w:rsidR="006D193C" w:rsidRPr="00265FD0">
          <w:rPr>
            <w:caps w:val="0"/>
            <w:noProof/>
            <w:webHidden/>
          </w:rPr>
          <w:fldChar w:fldCharType="begin"/>
        </w:r>
        <w:r w:rsidR="006D193C" w:rsidRPr="00265FD0">
          <w:rPr>
            <w:caps w:val="0"/>
            <w:noProof/>
            <w:webHidden/>
          </w:rPr>
          <w:instrText xml:space="preserve"> PAGEREF _Toc151314164 \h </w:instrText>
        </w:r>
        <w:r w:rsidR="006D193C" w:rsidRPr="00265FD0">
          <w:rPr>
            <w:caps w:val="0"/>
            <w:noProof/>
            <w:webHidden/>
          </w:rPr>
        </w:r>
        <w:r w:rsidR="006D193C" w:rsidRPr="00265FD0">
          <w:rPr>
            <w:caps w:val="0"/>
            <w:noProof/>
            <w:webHidden/>
          </w:rPr>
          <w:fldChar w:fldCharType="separate"/>
        </w:r>
        <w:r>
          <w:rPr>
            <w:caps w:val="0"/>
            <w:noProof/>
            <w:webHidden/>
          </w:rPr>
          <w:t>45</w:t>
        </w:r>
        <w:r w:rsidR="006D193C" w:rsidRPr="00265FD0">
          <w:rPr>
            <w:caps w:val="0"/>
            <w:noProof/>
            <w:webHidden/>
          </w:rPr>
          <w:fldChar w:fldCharType="end"/>
        </w:r>
      </w:hyperlink>
    </w:p>
    <w:p w14:paraId="4888F9C8" w14:textId="75BF2911" w:rsidR="006D193C" w:rsidRPr="00265FD0" w:rsidRDefault="00F239B7">
      <w:pPr>
        <w:pStyle w:val="a8"/>
        <w:tabs>
          <w:tab w:val="right" w:leader="dot" w:pos="10194"/>
        </w:tabs>
        <w:rPr>
          <w:rFonts w:cstheme="minorBidi"/>
          <w:caps w:val="0"/>
          <w:noProof/>
          <w:sz w:val="24"/>
          <w:szCs w:val="22"/>
        </w:rPr>
      </w:pPr>
      <w:hyperlink w:anchor="_Toc151314165" w:history="1">
        <w:r w:rsidR="006D193C" w:rsidRPr="00265FD0">
          <w:rPr>
            <w:rStyle w:val="a7"/>
            <w:rFonts w:hint="eastAsia"/>
            <w:caps w:val="0"/>
            <w:noProof/>
          </w:rPr>
          <w:t>表</w:t>
        </w:r>
        <w:r w:rsidR="006D193C" w:rsidRPr="00265FD0">
          <w:rPr>
            <w:rStyle w:val="a7"/>
            <w:caps w:val="0"/>
            <w:noProof/>
          </w:rPr>
          <w:t>8-2</w:t>
        </w:r>
        <w:r w:rsidR="006D193C" w:rsidRPr="00265FD0">
          <w:rPr>
            <w:rStyle w:val="a7"/>
            <w:caps w:val="0"/>
            <w:noProof/>
          </w:rPr>
          <w:noBreakHyphen/>
          <w:t>5</w:t>
        </w:r>
        <w:r w:rsidR="006D193C" w:rsidRPr="00265FD0">
          <w:rPr>
            <w:rStyle w:val="a7"/>
            <w:rFonts w:hint="eastAsia"/>
            <w:caps w:val="0"/>
            <w:noProof/>
          </w:rPr>
          <w:t>、</w:t>
        </w:r>
        <w:r w:rsidR="006D193C" w:rsidRPr="00265FD0">
          <w:rPr>
            <w:rStyle w:val="a7"/>
            <w:caps w:val="0"/>
            <w:noProof/>
          </w:rPr>
          <w:t>news-</w:t>
        </w:r>
        <w:r w:rsidR="006D193C" w:rsidRPr="00265FD0">
          <w:rPr>
            <w:rStyle w:val="a7"/>
            <w:rFonts w:hint="eastAsia"/>
            <w:caps w:val="0"/>
            <w:noProof/>
          </w:rPr>
          <w:t>新聞紀錄表</w:t>
        </w:r>
        <w:r w:rsidR="006D193C" w:rsidRPr="00265FD0">
          <w:rPr>
            <w:caps w:val="0"/>
            <w:noProof/>
            <w:webHidden/>
          </w:rPr>
          <w:tab/>
        </w:r>
        <w:r w:rsidR="006D193C" w:rsidRPr="00265FD0">
          <w:rPr>
            <w:caps w:val="0"/>
            <w:noProof/>
            <w:webHidden/>
          </w:rPr>
          <w:fldChar w:fldCharType="begin"/>
        </w:r>
        <w:r w:rsidR="006D193C" w:rsidRPr="00265FD0">
          <w:rPr>
            <w:caps w:val="0"/>
            <w:noProof/>
            <w:webHidden/>
          </w:rPr>
          <w:instrText xml:space="preserve"> PAGEREF _Toc151314165 \h </w:instrText>
        </w:r>
        <w:r w:rsidR="006D193C" w:rsidRPr="00265FD0">
          <w:rPr>
            <w:caps w:val="0"/>
            <w:noProof/>
            <w:webHidden/>
          </w:rPr>
        </w:r>
        <w:r w:rsidR="006D193C" w:rsidRPr="00265FD0">
          <w:rPr>
            <w:caps w:val="0"/>
            <w:noProof/>
            <w:webHidden/>
          </w:rPr>
          <w:fldChar w:fldCharType="separate"/>
        </w:r>
        <w:r>
          <w:rPr>
            <w:caps w:val="0"/>
            <w:noProof/>
            <w:webHidden/>
          </w:rPr>
          <w:t>45</w:t>
        </w:r>
        <w:r w:rsidR="006D193C" w:rsidRPr="00265FD0">
          <w:rPr>
            <w:caps w:val="0"/>
            <w:noProof/>
            <w:webHidden/>
          </w:rPr>
          <w:fldChar w:fldCharType="end"/>
        </w:r>
      </w:hyperlink>
    </w:p>
    <w:p w14:paraId="49E35223" w14:textId="65C0B7C7" w:rsidR="006D193C" w:rsidRPr="00265FD0" w:rsidRDefault="00F239B7">
      <w:pPr>
        <w:pStyle w:val="a8"/>
        <w:tabs>
          <w:tab w:val="right" w:leader="dot" w:pos="10194"/>
        </w:tabs>
        <w:rPr>
          <w:rFonts w:cstheme="minorBidi"/>
          <w:caps w:val="0"/>
          <w:noProof/>
          <w:sz w:val="24"/>
          <w:szCs w:val="22"/>
        </w:rPr>
      </w:pPr>
      <w:hyperlink w:anchor="_Toc151314166" w:history="1">
        <w:r w:rsidR="006D193C" w:rsidRPr="00265FD0">
          <w:rPr>
            <w:rStyle w:val="a7"/>
            <w:rFonts w:hint="eastAsia"/>
            <w:caps w:val="0"/>
            <w:noProof/>
          </w:rPr>
          <w:t>表</w:t>
        </w:r>
        <w:r w:rsidR="006D193C" w:rsidRPr="00265FD0">
          <w:rPr>
            <w:rStyle w:val="a7"/>
            <w:caps w:val="0"/>
            <w:noProof/>
          </w:rPr>
          <w:t>8-2</w:t>
        </w:r>
        <w:r w:rsidR="006D193C" w:rsidRPr="00265FD0">
          <w:rPr>
            <w:rStyle w:val="a7"/>
            <w:caps w:val="0"/>
            <w:noProof/>
          </w:rPr>
          <w:noBreakHyphen/>
          <w:t>6</w:t>
        </w:r>
        <w:r w:rsidR="006D193C" w:rsidRPr="00265FD0">
          <w:rPr>
            <w:rStyle w:val="a7"/>
            <w:rFonts w:hint="eastAsia"/>
            <w:caps w:val="0"/>
            <w:noProof/>
          </w:rPr>
          <w:t>、</w:t>
        </w:r>
        <w:r w:rsidR="006D193C" w:rsidRPr="00265FD0">
          <w:rPr>
            <w:rStyle w:val="a7"/>
            <w:caps w:val="0"/>
            <w:noProof/>
          </w:rPr>
          <w:t>standard-</w:t>
        </w:r>
        <w:r w:rsidR="006D193C" w:rsidRPr="00265FD0">
          <w:rPr>
            <w:rStyle w:val="a7"/>
            <w:rFonts w:hint="eastAsia"/>
            <w:caps w:val="0"/>
            <w:noProof/>
          </w:rPr>
          <w:t>標準表</w:t>
        </w:r>
        <w:r w:rsidR="006D193C" w:rsidRPr="00265FD0">
          <w:rPr>
            <w:caps w:val="0"/>
            <w:noProof/>
            <w:webHidden/>
          </w:rPr>
          <w:tab/>
        </w:r>
        <w:r w:rsidR="006D193C" w:rsidRPr="00265FD0">
          <w:rPr>
            <w:caps w:val="0"/>
            <w:noProof/>
            <w:webHidden/>
          </w:rPr>
          <w:fldChar w:fldCharType="begin"/>
        </w:r>
        <w:r w:rsidR="006D193C" w:rsidRPr="00265FD0">
          <w:rPr>
            <w:caps w:val="0"/>
            <w:noProof/>
            <w:webHidden/>
          </w:rPr>
          <w:instrText xml:space="preserve"> PAGEREF _Toc151314166 \h </w:instrText>
        </w:r>
        <w:r w:rsidR="006D193C" w:rsidRPr="00265FD0">
          <w:rPr>
            <w:caps w:val="0"/>
            <w:noProof/>
            <w:webHidden/>
          </w:rPr>
        </w:r>
        <w:r w:rsidR="006D193C" w:rsidRPr="00265FD0">
          <w:rPr>
            <w:caps w:val="0"/>
            <w:noProof/>
            <w:webHidden/>
          </w:rPr>
          <w:fldChar w:fldCharType="separate"/>
        </w:r>
        <w:r>
          <w:rPr>
            <w:caps w:val="0"/>
            <w:noProof/>
            <w:webHidden/>
          </w:rPr>
          <w:t>45</w:t>
        </w:r>
        <w:r w:rsidR="006D193C" w:rsidRPr="00265FD0">
          <w:rPr>
            <w:caps w:val="0"/>
            <w:noProof/>
            <w:webHidden/>
          </w:rPr>
          <w:fldChar w:fldCharType="end"/>
        </w:r>
      </w:hyperlink>
    </w:p>
    <w:p w14:paraId="30D2D272" w14:textId="09367375" w:rsidR="006D193C" w:rsidRPr="00265FD0" w:rsidRDefault="00F239B7">
      <w:pPr>
        <w:pStyle w:val="a8"/>
        <w:tabs>
          <w:tab w:val="right" w:leader="dot" w:pos="10194"/>
        </w:tabs>
        <w:rPr>
          <w:rFonts w:cstheme="minorBidi"/>
          <w:caps w:val="0"/>
          <w:noProof/>
          <w:sz w:val="24"/>
          <w:szCs w:val="22"/>
        </w:rPr>
      </w:pPr>
      <w:hyperlink w:anchor="_Toc151314167" w:history="1">
        <w:r w:rsidR="006D193C" w:rsidRPr="00265FD0">
          <w:rPr>
            <w:rStyle w:val="a7"/>
            <w:rFonts w:hint="eastAsia"/>
            <w:caps w:val="0"/>
            <w:noProof/>
          </w:rPr>
          <w:t>表</w:t>
        </w:r>
        <w:r w:rsidR="006D193C" w:rsidRPr="00265FD0">
          <w:rPr>
            <w:rStyle w:val="a7"/>
            <w:caps w:val="0"/>
            <w:noProof/>
          </w:rPr>
          <w:t>9-1</w:t>
        </w:r>
        <w:r w:rsidR="006D193C" w:rsidRPr="00265FD0">
          <w:rPr>
            <w:rStyle w:val="a7"/>
            <w:caps w:val="0"/>
            <w:noProof/>
          </w:rPr>
          <w:noBreakHyphen/>
          <w:t>1</w:t>
        </w:r>
        <w:r w:rsidR="006D193C" w:rsidRPr="00265FD0">
          <w:rPr>
            <w:rStyle w:val="a7"/>
            <w:rFonts w:hint="eastAsia"/>
            <w:caps w:val="0"/>
            <w:noProof/>
            <w:lang w:eastAsia="zh-CN"/>
          </w:rPr>
          <w:t>、</w:t>
        </w:r>
        <w:r w:rsidR="001A47DC" w:rsidRPr="00265FD0">
          <w:rPr>
            <w:rStyle w:val="a7"/>
            <w:caps w:val="0"/>
            <w:noProof/>
            <w:lang w:eastAsia="zh-CN"/>
          </w:rPr>
          <w:t>App</w:t>
        </w:r>
        <w:r w:rsidR="006D193C" w:rsidRPr="00265FD0">
          <w:rPr>
            <w:rStyle w:val="a7"/>
            <w:rFonts w:hint="eastAsia"/>
            <w:caps w:val="0"/>
            <w:noProof/>
            <w:lang w:eastAsia="zh-CN"/>
          </w:rPr>
          <w:t>端元件清單及其規格描述表</w:t>
        </w:r>
        <w:r w:rsidR="006D193C" w:rsidRPr="00265FD0">
          <w:rPr>
            <w:caps w:val="0"/>
            <w:noProof/>
            <w:webHidden/>
          </w:rPr>
          <w:tab/>
        </w:r>
        <w:r w:rsidR="006D193C" w:rsidRPr="00265FD0">
          <w:rPr>
            <w:caps w:val="0"/>
            <w:noProof/>
            <w:webHidden/>
          </w:rPr>
          <w:fldChar w:fldCharType="begin"/>
        </w:r>
        <w:r w:rsidR="006D193C" w:rsidRPr="00265FD0">
          <w:rPr>
            <w:caps w:val="0"/>
            <w:noProof/>
            <w:webHidden/>
          </w:rPr>
          <w:instrText xml:space="preserve"> PAGEREF _Toc151314167 \h </w:instrText>
        </w:r>
        <w:r w:rsidR="006D193C" w:rsidRPr="00265FD0">
          <w:rPr>
            <w:caps w:val="0"/>
            <w:noProof/>
            <w:webHidden/>
          </w:rPr>
        </w:r>
        <w:r w:rsidR="006D193C" w:rsidRPr="00265FD0">
          <w:rPr>
            <w:caps w:val="0"/>
            <w:noProof/>
            <w:webHidden/>
          </w:rPr>
          <w:fldChar w:fldCharType="separate"/>
        </w:r>
        <w:r>
          <w:rPr>
            <w:caps w:val="0"/>
            <w:noProof/>
            <w:webHidden/>
          </w:rPr>
          <w:t>46</w:t>
        </w:r>
        <w:r w:rsidR="006D193C" w:rsidRPr="00265FD0">
          <w:rPr>
            <w:caps w:val="0"/>
            <w:noProof/>
            <w:webHidden/>
          </w:rPr>
          <w:fldChar w:fldCharType="end"/>
        </w:r>
      </w:hyperlink>
    </w:p>
    <w:p w14:paraId="22E02F11" w14:textId="309C6611" w:rsidR="006D193C" w:rsidRPr="00265FD0" w:rsidRDefault="00F239B7">
      <w:pPr>
        <w:pStyle w:val="a8"/>
        <w:tabs>
          <w:tab w:val="right" w:leader="dot" w:pos="10194"/>
        </w:tabs>
        <w:rPr>
          <w:rFonts w:cstheme="minorBidi"/>
          <w:caps w:val="0"/>
          <w:noProof/>
          <w:sz w:val="24"/>
          <w:szCs w:val="22"/>
        </w:rPr>
      </w:pPr>
      <w:hyperlink w:anchor="_Toc151314168" w:history="1">
        <w:r w:rsidR="006D193C" w:rsidRPr="00265FD0">
          <w:rPr>
            <w:rStyle w:val="a7"/>
            <w:rFonts w:hint="eastAsia"/>
            <w:caps w:val="0"/>
            <w:noProof/>
          </w:rPr>
          <w:t>表</w:t>
        </w:r>
        <w:r w:rsidR="006D193C" w:rsidRPr="00265FD0">
          <w:rPr>
            <w:rStyle w:val="a7"/>
            <w:caps w:val="0"/>
            <w:noProof/>
          </w:rPr>
          <w:t>9-1</w:t>
        </w:r>
        <w:r w:rsidR="006D193C" w:rsidRPr="00265FD0">
          <w:rPr>
            <w:rStyle w:val="a7"/>
            <w:caps w:val="0"/>
            <w:noProof/>
          </w:rPr>
          <w:noBreakHyphen/>
          <w:t>2</w:t>
        </w:r>
        <w:r w:rsidR="006D193C" w:rsidRPr="00265FD0">
          <w:rPr>
            <w:rStyle w:val="a7"/>
            <w:rFonts w:hint="eastAsia"/>
            <w:caps w:val="0"/>
            <w:noProof/>
            <w:lang w:eastAsia="zh-CN"/>
          </w:rPr>
          <w:t>、</w:t>
        </w:r>
        <w:r w:rsidR="001A47DC" w:rsidRPr="00265FD0">
          <w:rPr>
            <w:rStyle w:val="a7"/>
            <w:caps w:val="0"/>
            <w:noProof/>
            <w:lang w:eastAsia="zh-CN"/>
          </w:rPr>
          <w:t>App</w:t>
        </w:r>
        <w:r w:rsidR="006D193C" w:rsidRPr="00265FD0">
          <w:rPr>
            <w:rStyle w:val="a7"/>
            <w:rFonts w:hint="eastAsia"/>
            <w:caps w:val="0"/>
            <w:noProof/>
            <w:lang w:eastAsia="zh-CN"/>
          </w:rPr>
          <w:t>端元件清單及其規格描述表</w:t>
        </w:r>
        <w:r w:rsidR="006D193C" w:rsidRPr="00265FD0">
          <w:rPr>
            <w:rStyle w:val="a7"/>
            <w:caps w:val="0"/>
            <w:noProof/>
            <w:lang w:eastAsia="zh-CN"/>
          </w:rPr>
          <w:t>(</w:t>
        </w:r>
        <w:r w:rsidR="006D193C" w:rsidRPr="00265FD0">
          <w:rPr>
            <w:rStyle w:val="a7"/>
            <w:rFonts w:hint="eastAsia"/>
            <w:caps w:val="0"/>
            <w:noProof/>
            <w:lang w:eastAsia="zh-CN"/>
          </w:rPr>
          <w:t>續</w:t>
        </w:r>
        <w:r w:rsidR="006D193C" w:rsidRPr="00265FD0">
          <w:rPr>
            <w:rStyle w:val="a7"/>
            <w:caps w:val="0"/>
            <w:noProof/>
            <w:lang w:eastAsia="zh-CN"/>
          </w:rPr>
          <w:t>)</w:t>
        </w:r>
        <w:r w:rsidR="006D193C" w:rsidRPr="00265FD0">
          <w:rPr>
            <w:caps w:val="0"/>
            <w:noProof/>
            <w:webHidden/>
          </w:rPr>
          <w:tab/>
        </w:r>
        <w:r w:rsidR="006D193C" w:rsidRPr="00265FD0">
          <w:rPr>
            <w:caps w:val="0"/>
            <w:noProof/>
            <w:webHidden/>
          </w:rPr>
          <w:fldChar w:fldCharType="begin"/>
        </w:r>
        <w:r w:rsidR="006D193C" w:rsidRPr="00265FD0">
          <w:rPr>
            <w:caps w:val="0"/>
            <w:noProof/>
            <w:webHidden/>
          </w:rPr>
          <w:instrText xml:space="preserve"> PAGEREF _Toc151314168 \h </w:instrText>
        </w:r>
        <w:r w:rsidR="006D193C" w:rsidRPr="00265FD0">
          <w:rPr>
            <w:caps w:val="0"/>
            <w:noProof/>
            <w:webHidden/>
          </w:rPr>
        </w:r>
        <w:r w:rsidR="006D193C" w:rsidRPr="00265FD0">
          <w:rPr>
            <w:caps w:val="0"/>
            <w:noProof/>
            <w:webHidden/>
          </w:rPr>
          <w:fldChar w:fldCharType="separate"/>
        </w:r>
        <w:r>
          <w:rPr>
            <w:caps w:val="0"/>
            <w:noProof/>
            <w:webHidden/>
          </w:rPr>
          <w:t>47</w:t>
        </w:r>
        <w:r w:rsidR="006D193C" w:rsidRPr="00265FD0">
          <w:rPr>
            <w:caps w:val="0"/>
            <w:noProof/>
            <w:webHidden/>
          </w:rPr>
          <w:fldChar w:fldCharType="end"/>
        </w:r>
      </w:hyperlink>
    </w:p>
    <w:p w14:paraId="0D7A55E0" w14:textId="756AA90B" w:rsidR="006D193C" w:rsidRPr="00265FD0" w:rsidRDefault="00F239B7">
      <w:pPr>
        <w:pStyle w:val="a8"/>
        <w:tabs>
          <w:tab w:val="right" w:leader="dot" w:pos="10194"/>
        </w:tabs>
        <w:rPr>
          <w:rFonts w:cstheme="minorBidi"/>
          <w:caps w:val="0"/>
          <w:noProof/>
          <w:sz w:val="24"/>
          <w:szCs w:val="22"/>
        </w:rPr>
      </w:pPr>
      <w:hyperlink w:anchor="_Toc151314169" w:history="1">
        <w:r w:rsidR="006D193C" w:rsidRPr="00265FD0">
          <w:rPr>
            <w:rStyle w:val="a7"/>
            <w:rFonts w:hint="eastAsia"/>
            <w:caps w:val="0"/>
            <w:noProof/>
          </w:rPr>
          <w:t>表</w:t>
        </w:r>
        <w:r w:rsidR="006D193C" w:rsidRPr="00265FD0">
          <w:rPr>
            <w:rStyle w:val="a7"/>
            <w:caps w:val="0"/>
            <w:noProof/>
          </w:rPr>
          <w:t>9-2</w:t>
        </w:r>
        <w:r w:rsidR="006D193C" w:rsidRPr="00265FD0">
          <w:rPr>
            <w:rStyle w:val="a7"/>
            <w:caps w:val="0"/>
            <w:noProof/>
          </w:rPr>
          <w:noBreakHyphen/>
          <w:t>1</w:t>
        </w:r>
        <w:r w:rsidR="006D193C" w:rsidRPr="00265FD0">
          <w:rPr>
            <w:rStyle w:val="a7"/>
            <w:rFonts w:hint="eastAsia"/>
            <w:caps w:val="0"/>
            <w:noProof/>
          </w:rPr>
          <w:t>、</w:t>
        </w:r>
        <w:r w:rsidR="001A47DC" w:rsidRPr="00265FD0">
          <w:rPr>
            <w:rStyle w:val="a7"/>
            <w:caps w:val="0"/>
            <w:noProof/>
          </w:rPr>
          <w:t>App</w:t>
        </w:r>
        <w:r w:rsidR="006D193C" w:rsidRPr="00265FD0">
          <w:rPr>
            <w:rStyle w:val="a7"/>
            <w:rFonts w:hint="eastAsia"/>
            <w:caps w:val="0"/>
            <w:noProof/>
          </w:rPr>
          <w:t>端外部元件清單</w:t>
        </w:r>
        <w:r w:rsidR="006D193C" w:rsidRPr="00265FD0">
          <w:rPr>
            <w:caps w:val="0"/>
            <w:noProof/>
            <w:webHidden/>
          </w:rPr>
          <w:tab/>
        </w:r>
        <w:r w:rsidR="006D193C" w:rsidRPr="00265FD0">
          <w:rPr>
            <w:caps w:val="0"/>
            <w:noProof/>
            <w:webHidden/>
          </w:rPr>
          <w:fldChar w:fldCharType="begin"/>
        </w:r>
        <w:r w:rsidR="006D193C" w:rsidRPr="00265FD0">
          <w:rPr>
            <w:caps w:val="0"/>
            <w:noProof/>
            <w:webHidden/>
          </w:rPr>
          <w:instrText xml:space="preserve"> PAGEREF _Toc151314169 \h </w:instrText>
        </w:r>
        <w:r w:rsidR="006D193C" w:rsidRPr="00265FD0">
          <w:rPr>
            <w:caps w:val="0"/>
            <w:noProof/>
            <w:webHidden/>
          </w:rPr>
        </w:r>
        <w:r w:rsidR="006D193C" w:rsidRPr="00265FD0">
          <w:rPr>
            <w:caps w:val="0"/>
            <w:noProof/>
            <w:webHidden/>
          </w:rPr>
          <w:fldChar w:fldCharType="separate"/>
        </w:r>
        <w:r>
          <w:rPr>
            <w:caps w:val="0"/>
            <w:noProof/>
            <w:webHidden/>
          </w:rPr>
          <w:t>48</w:t>
        </w:r>
        <w:r w:rsidR="006D193C" w:rsidRPr="00265FD0">
          <w:rPr>
            <w:caps w:val="0"/>
            <w:noProof/>
            <w:webHidden/>
          </w:rPr>
          <w:fldChar w:fldCharType="end"/>
        </w:r>
      </w:hyperlink>
    </w:p>
    <w:p w14:paraId="293D3CC8" w14:textId="22383928" w:rsidR="006D193C" w:rsidRPr="00265FD0" w:rsidRDefault="00F239B7">
      <w:pPr>
        <w:pStyle w:val="a8"/>
        <w:tabs>
          <w:tab w:val="right" w:leader="dot" w:pos="10194"/>
        </w:tabs>
        <w:rPr>
          <w:rFonts w:cstheme="minorBidi"/>
          <w:caps w:val="0"/>
          <w:noProof/>
          <w:sz w:val="24"/>
          <w:szCs w:val="22"/>
        </w:rPr>
      </w:pPr>
      <w:hyperlink w:anchor="_Toc151314170" w:history="1">
        <w:r w:rsidR="006D193C" w:rsidRPr="00265FD0">
          <w:rPr>
            <w:rStyle w:val="a7"/>
            <w:rFonts w:hint="eastAsia"/>
            <w:caps w:val="0"/>
            <w:noProof/>
          </w:rPr>
          <w:t>表</w:t>
        </w:r>
        <w:r w:rsidR="006D193C" w:rsidRPr="00265FD0">
          <w:rPr>
            <w:rStyle w:val="a7"/>
            <w:caps w:val="0"/>
            <w:noProof/>
          </w:rPr>
          <w:t>10-2</w:t>
        </w:r>
        <w:r w:rsidR="006D193C" w:rsidRPr="00265FD0">
          <w:rPr>
            <w:rStyle w:val="a7"/>
            <w:caps w:val="0"/>
            <w:noProof/>
          </w:rPr>
          <w:noBreakHyphen/>
          <w:t>1</w:t>
        </w:r>
        <w:r w:rsidR="006D193C" w:rsidRPr="00265FD0">
          <w:rPr>
            <w:rStyle w:val="a7"/>
            <w:rFonts w:hint="eastAsia"/>
            <w:caps w:val="0"/>
            <w:noProof/>
          </w:rPr>
          <w:t>、登入測試</w:t>
        </w:r>
        <w:r w:rsidR="006D193C" w:rsidRPr="00265FD0">
          <w:rPr>
            <w:caps w:val="0"/>
            <w:noProof/>
            <w:webHidden/>
          </w:rPr>
          <w:tab/>
        </w:r>
        <w:r w:rsidR="006D193C" w:rsidRPr="00265FD0">
          <w:rPr>
            <w:caps w:val="0"/>
            <w:noProof/>
            <w:webHidden/>
          </w:rPr>
          <w:fldChar w:fldCharType="begin"/>
        </w:r>
        <w:r w:rsidR="006D193C" w:rsidRPr="00265FD0">
          <w:rPr>
            <w:caps w:val="0"/>
            <w:noProof/>
            <w:webHidden/>
          </w:rPr>
          <w:instrText xml:space="preserve"> PAGEREF _Toc151314170 \h </w:instrText>
        </w:r>
        <w:r w:rsidR="006D193C" w:rsidRPr="00265FD0">
          <w:rPr>
            <w:caps w:val="0"/>
            <w:noProof/>
            <w:webHidden/>
          </w:rPr>
        </w:r>
        <w:r w:rsidR="006D193C" w:rsidRPr="00265FD0">
          <w:rPr>
            <w:caps w:val="0"/>
            <w:noProof/>
            <w:webHidden/>
          </w:rPr>
          <w:fldChar w:fldCharType="separate"/>
        </w:r>
        <w:r>
          <w:rPr>
            <w:caps w:val="0"/>
            <w:noProof/>
            <w:webHidden/>
          </w:rPr>
          <w:t>49</w:t>
        </w:r>
        <w:r w:rsidR="006D193C" w:rsidRPr="00265FD0">
          <w:rPr>
            <w:caps w:val="0"/>
            <w:noProof/>
            <w:webHidden/>
          </w:rPr>
          <w:fldChar w:fldCharType="end"/>
        </w:r>
      </w:hyperlink>
    </w:p>
    <w:p w14:paraId="2D51864B" w14:textId="20BF4F68" w:rsidR="006D193C" w:rsidRPr="00265FD0" w:rsidRDefault="00F239B7">
      <w:pPr>
        <w:pStyle w:val="a8"/>
        <w:tabs>
          <w:tab w:val="right" w:leader="dot" w:pos="10194"/>
        </w:tabs>
        <w:rPr>
          <w:rFonts w:cstheme="minorBidi"/>
          <w:caps w:val="0"/>
          <w:noProof/>
          <w:sz w:val="24"/>
          <w:szCs w:val="22"/>
        </w:rPr>
      </w:pPr>
      <w:hyperlink w:anchor="_Toc151314171" w:history="1">
        <w:r w:rsidR="006D193C" w:rsidRPr="00265FD0">
          <w:rPr>
            <w:rStyle w:val="a7"/>
            <w:rFonts w:hint="eastAsia"/>
            <w:caps w:val="0"/>
            <w:noProof/>
          </w:rPr>
          <w:t>表</w:t>
        </w:r>
        <w:r w:rsidR="006D193C" w:rsidRPr="00265FD0">
          <w:rPr>
            <w:rStyle w:val="a7"/>
            <w:caps w:val="0"/>
            <w:noProof/>
          </w:rPr>
          <w:t>10-2</w:t>
        </w:r>
        <w:r w:rsidR="006D193C" w:rsidRPr="00265FD0">
          <w:rPr>
            <w:rStyle w:val="a7"/>
            <w:caps w:val="0"/>
            <w:noProof/>
          </w:rPr>
          <w:noBreakHyphen/>
          <w:t>2</w:t>
        </w:r>
        <w:r w:rsidR="006D193C" w:rsidRPr="00265FD0">
          <w:rPr>
            <w:rStyle w:val="a7"/>
            <w:rFonts w:hint="eastAsia"/>
            <w:caps w:val="0"/>
            <w:noProof/>
          </w:rPr>
          <w:t>、註冊測試</w:t>
        </w:r>
        <w:r w:rsidR="006D193C" w:rsidRPr="00265FD0">
          <w:rPr>
            <w:caps w:val="0"/>
            <w:noProof/>
            <w:webHidden/>
          </w:rPr>
          <w:tab/>
        </w:r>
        <w:r w:rsidR="006D193C" w:rsidRPr="00265FD0">
          <w:rPr>
            <w:caps w:val="0"/>
            <w:noProof/>
            <w:webHidden/>
          </w:rPr>
          <w:fldChar w:fldCharType="begin"/>
        </w:r>
        <w:r w:rsidR="006D193C" w:rsidRPr="00265FD0">
          <w:rPr>
            <w:caps w:val="0"/>
            <w:noProof/>
            <w:webHidden/>
          </w:rPr>
          <w:instrText xml:space="preserve"> PAGEREF _Toc151314171 \h </w:instrText>
        </w:r>
        <w:r w:rsidR="006D193C" w:rsidRPr="00265FD0">
          <w:rPr>
            <w:caps w:val="0"/>
            <w:noProof/>
            <w:webHidden/>
          </w:rPr>
        </w:r>
        <w:r w:rsidR="006D193C" w:rsidRPr="00265FD0">
          <w:rPr>
            <w:caps w:val="0"/>
            <w:noProof/>
            <w:webHidden/>
          </w:rPr>
          <w:fldChar w:fldCharType="separate"/>
        </w:r>
        <w:r>
          <w:rPr>
            <w:caps w:val="0"/>
            <w:noProof/>
            <w:webHidden/>
          </w:rPr>
          <w:t>50</w:t>
        </w:r>
        <w:r w:rsidR="006D193C" w:rsidRPr="00265FD0">
          <w:rPr>
            <w:caps w:val="0"/>
            <w:noProof/>
            <w:webHidden/>
          </w:rPr>
          <w:fldChar w:fldCharType="end"/>
        </w:r>
      </w:hyperlink>
    </w:p>
    <w:p w14:paraId="2B99C995" w14:textId="0E02C766" w:rsidR="006D193C" w:rsidRPr="00265FD0" w:rsidRDefault="00F239B7">
      <w:pPr>
        <w:pStyle w:val="a8"/>
        <w:tabs>
          <w:tab w:val="right" w:leader="dot" w:pos="10194"/>
        </w:tabs>
        <w:rPr>
          <w:rFonts w:cstheme="minorBidi"/>
          <w:caps w:val="0"/>
          <w:noProof/>
          <w:sz w:val="24"/>
          <w:szCs w:val="22"/>
        </w:rPr>
      </w:pPr>
      <w:hyperlink w:anchor="_Toc151314172" w:history="1">
        <w:r w:rsidR="006D193C" w:rsidRPr="00265FD0">
          <w:rPr>
            <w:rStyle w:val="a7"/>
            <w:rFonts w:hint="eastAsia"/>
            <w:caps w:val="0"/>
            <w:noProof/>
          </w:rPr>
          <w:t>表</w:t>
        </w:r>
        <w:r w:rsidR="006D193C" w:rsidRPr="00265FD0">
          <w:rPr>
            <w:rStyle w:val="a7"/>
            <w:caps w:val="0"/>
            <w:noProof/>
          </w:rPr>
          <w:t>10-2</w:t>
        </w:r>
        <w:r w:rsidR="006D193C" w:rsidRPr="00265FD0">
          <w:rPr>
            <w:rStyle w:val="a7"/>
            <w:caps w:val="0"/>
            <w:noProof/>
          </w:rPr>
          <w:noBreakHyphen/>
          <w:t>3</w:t>
        </w:r>
        <w:r w:rsidR="006D193C" w:rsidRPr="00265FD0">
          <w:rPr>
            <w:rStyle w:val="a7"/>
            <w:rFonts w:hint="eastAsia"/>
            <w:caps w:val="0"/>
            <w:noProof/>
          </w:rPr>
          <w:t>、忘記密碼測試</w:t>
        </w:r>
        <w:r w:rsidR="006D193C" w:rsidRPr="00265FD0">
          <w:rPr>
            <w:caps w:val="0"/>
            <w:noProof/>
            <w:webHidden/>
          </w:rPr>
          <w:tab/>
        </w:r>
        <w:r w:rsidR="006D193C" w:rsidRPr="00265FD0">
          <w:rPr>
            <w:caps w:val="0"/>
            <w:noProof/>
            <w:webHidden/>
          </w:rPr>
          <w:fldChar w:fldCharType="begin"/>
        </w:r>
        <w:r w:rsidR="006D193C" w:rsidRPr="00265FD0">
          <w:rPr>
            <w:caps w:val="0"/>
            <w:noProof/>
            <w:webHidden/>
          </w:rPr>
          <w:instrText xml:space="preserve"> PAGEREF _Toc151314172 \h </w:instrText>
        </w:r>
        <w:r w:rsidR="006D193C" w:rsidRPr="00265FD0">
          <w:rPr>
            <w:caps w:val="0"/>
            <w:noProof/>
            <w:webHidden/>
          </w:rPr>
        </w:r>
        <w:r w:rsidR="006D193C" w:rsidRPr="00265FD0">
          <w:rPr>
            <w:caps w:val="0"/>
            <w:noProof/>
            <w:webHidden/>
          </w:rPr>
          <w:fldChar w:fldCharType="separate"/>
        </w:r>
        <w:r>
          <w:rPr>
            <w:caps w:val="0"/>
            <w:noProof/>
            <w:webHidden/>
          </w:rPr>
          <w:t>50</w:t>
        </w:r>
        <w:r w:rsidR="006D193C" w:rsidRPr="00265FD0">
          <w:rPr>
            <w:caps w:val="0"/>
            <w:noProof/>
            <w:webHidden/>
          </w:rPr>
          <w:fldChar w:fldCharType="end"/>
        </w:r>
      </w:hyperlink>
    </w:p>
    <w:p w14:paraId="45D726E8" w14:textId="22D8520E" w:rsidR="006D193C" w:rsidRPr="00265FD0" w:rsidRDefault="00F239B7">
      <w:pPr>
        <w:pStyle w:val="a8"/>
        <w:tabs>
          <w:tab w:val="right" w:leader="dot" w:pos="10194"/>
        </w:tabs>
        <w:rPr>
          <w:rFonts w:cstheme="minorBidi"/>
          <w:caps w:val="0"/>
          <w:noProof/>
          <w:sz w:val="24"/>
          <w:szCs w:val="22"/>
        </w:rPr>
      </w:pPr>
      <w:hyperlink w:anchor="_Toc151314173" w:history="1">
        <w:r w:rsidR="006D193C" w:rsidRPr="00265FD0">
          <w:rPr>
            <w:rStyle w:val="a7"/>
            <w:rFonts w:hint="eastAsia"/>
            <w:caps w:val="0"/>
            <w:noProof/>
          </w:rPr>
          <w:t>表</w:t>
        </w:r>
        <w:r w:rsidR="006D193C" w:rsidRPr="00265FD0">
          <w:rPr>
            <w:rStyle w:val="a7"/>
            <w:caps w:val="0"/>
            <w:noProof/>
          </w:rPr>
          <w:t>10-2</w:t>
        </w:r>
        <w:r w:rsidR="006D193C" w:rsidRPr="00265FD0">
          <w:rPr>
            <w:rStyle w:val="a7"/>
            <w:caps w:val="0"/>
            <w:noProof/>
          </w:rPr>
          <w:noBreakHyphen/>
          <w:t>4</w:t>
        </w:r>
        <w:r w:rsidR="006D193C" w:rsidRPr="00265FD0">
          <w:rPr>
            <w:rStyle w:val="a7"/>
            <w:rFonts w:hint="eastAsia"/>
            <w:caps w:val="0"/>
            <w:noProof/>
          </w:rPr>
          <w:t>、登出測試</w:t>
        </w:r>
        <w:r w:rsidR="006D193C" w:rsidRPr="00265FD0">
          <w:rPr>
            <w:caps w:val="0"/>
            <w:noProof/>
            <w:webHidden/>
          </w:rPr>
          <w:tab/>
        </w:r>
        <w:r w:rsidR="006D193C" w:rsidRPr="00265FD0">
          <w:rPr>
            <w:caps w:val="0"/>
            <w:noProof/>
            <w:webHidden/>
          </w:rPr>
          <w:fldChar w:fldCharType="begin"/>
        </w:r>
        <w:r w:rsidR="006D193C" w:rsidRPr="00265FD0">
          <w:rPr>
            <w:caps w:val="0"/>
            <w:noProof/>
            <w:webHidden/>
          </w:rPr>
          <w:instrText xml:space="preserve"> PAGEREF _Toc151314173 \h </w:instrText>
        </w:r>
        <w:r w:rsidR="006D193C" w:rsidRPr="00265FD0">
          <w:rPr>
            <w:caps w:val="0"/>
            <w:noProof/>
            <w:webHidden/>
          </w:rPr>
        </w:r>
        <w:r w:rsidR="006D193C" w:rsidRPr="00265FD0">
          <w:rPr>
            <w:caps w:val="0"/>
            <w:noProof/>
            <w:webHidden/>
          </w:rPr>
          <w:fldChar w:fldCharType="separate"/>
        </w:r>
        <w:r>
          <w:rPr>
            <w:caps w:val="0"/>
            <w:noProof/>
            <w:webHidden/>
          </w:rPr>
          <w:t>50</w:t>
        </w:r>
        <w:r w:rsidR="006D193C" w:rsidRPr="00265FD0">
          <w:rPr>
            <w:caps w:val="0"/>
            <w:noProof/>
            <w:webHidden/>
          </w:rPr>
          <w:fldChar w:fldCharType="end"/>
        </w:r>
      </w:hyperlink>
    </w:p>
    <w:p w14:paraId="69FC5A96" w14:textId="602A041D" w:rsidR="006D193C" w:rsidRPr="00265FD0" w:rsidRDefault="00F239B7">
      <w:pPr>
        <w:pStyle w:val="a8"/>
        <w:tabs>
          <w:tab w:val="right" w:leader="dot" w:pos="10194"/>
        </w:tabs>
        <w:rPr>
          <w:rFonts w:cstheme="minorBidi"/>
          <w:caps w:val="0"/>
          <w:noProof/>
          <w:sz w:val="24"/>
          <w:szCs w:val="22"/>
        </w:rPr>
      </w:pPr>
      <w:hyperlink w:anchor="_Toc151314174" w:history="1">
        <w:r w:rsidR="006D193C" w:rsidRPr="00265FD0">
          <w:rPr>
            <w:rStyle w:val="a7"/>
            <w:rFonts w:hint="eastAsia"/>
            <w:caps w:val="0"/>
            <w:noProof/>
          </w:rPr>
          <w:t>表</w:t>
        </w:r>
        <w:r w:rsidR="006D193C" w:rsidRPr="00265FD0">
          <w:rPr>
            <w:rStyle w:val="a7"/>
            <w:caps w:val="0"/>
            <w:noProof/>
          </w:rPr>
          <w:t>10-2</w:t>
        </w:r>
        <w:r w:rsidR="006D193C" w:rsidRPr="00265FD0">
          <w:rPr>
            <w:rStyle w:val="a7"/>
            <w:caps w:val="0"/>
            <w:noProof/>
          </w:rPr>
          <w:noBreakHyphen/>
          <w:t>5</w:t>
        </w:r>
        <w:r w:rsidR="006D193C" w:rsidRPr="00265FD0">
          <w:rPr>
            <w:rStyle w:val="a7"/>
            <w:rFonts w:hint="eastAsia"/>
            <w:caps w:val="0"/>
            <w:noProof/>
          </w:rPr>
          <w:t>、修改密碼測試</w:t>
        </w:r>
        <w:r w:rsidR="006D193C" w:rsidRPr="00265FD0">
          <w:rPr>
            <w:caps w:val="0"/>
            <w:noProof/>
            <w:webHidden/>
          </w:rPr>
          <w:tab/>
        </w:r>
        <w:r w:rsidR="006D193C" w:rsidRPr="00265FD0">
          <w:rPr>
            <w:caps w:val="0"/>
            <w:noProof/>
            <w:webHidden/>
          </w:rPr>
          <w:fldChar w:fldCharType="begin"/>
        </w:r>
        <w:r w:rsidR="006D193C" w:rsidRPr="00265FD0">
          <w:rPr>
            <w:caps w:val="0"/>
            <w:noProof/>
            <w:webHidden/>
          </w:rPr>
          <w:instrText xml:space="preserve"> PAGEREF _Toc151314174 \h </w:instrText>
        </w:r>
        <w:r w:rsidR="006D193C" w:rsidRPr="00265FD0">
          <w:rPr>
            <w:caps w:val="0"/>
            <w:noProof/>
            <w:webHidden/>
          </w:rPr>
        </w:r>
        <w:r w:rsidR="006D193C" w:rsidRPr="00265FD0">
          <w:rPr>
            <w:caps w:val="0"/>
            <w:noProof/>
            <w:webHidden/>
          </w:rPr>
          <w:fldChar w:fldCharType="separate"/>
        </w:r>
        <w:r>
          <w:rPr>
            <w:caps w:val="0"/>
            <w:noProof/>
            <w:webHidden/>
          </w:rPr>
          <w:t>50</w:t>
        </w:r>
        <w:r w:rsidR="006D193C" w:rsidRPr="00265FD0">
          <w:rPr>
            <w:caps w:val="0"/>
            <w:noProof/>
            <w:webHidden/>
          </w:rPr>
          <w:fldChar w:fldCharType="end"/>
        </w:r>
      </w:hyperlink>
    </w:p>
    <w:p w14:paraId="112C1133" w14:textId="00445C37" w:rsidR="006D193C" w:rsidRPr="00265FD0" w:rsidRDefault="00F239B7">
      <w:pPr>
        <w:pStyle w:val="a8"/>
        <w:tabs>
          <w:tab w:val="right" w:leader="dot" w:pos="10194"/>
        </w:tabs>
        <w:rPr>
          <w:rFonts w:cstheme="minorBidi"/>
          <w:caps w:val="0"/>
          <w:noProof/>
          <w:sz w:val="24"/>
          <w:szCs w:val="22"/>
        </w:rPr>
      </w:pPr>
      <w:hyperlink w:anchor="_Toc151314175" w:history="1">
        <w:r w:rsidR="006D193C" w:rsidRPr="00265FD0">
          <w:rPr>
            <w:rStyle w:val="a7"/>
            <w:rFonts w:hint="eastAsia"/>
            <w:caps w:val="0"/>
            <w:noProof/>
          </w:rPr>
          <w:t>表</w:t>
        </w:r>
        <w:r w:rsidR="006D193C" w:rsidRPr="00265FD0">
          <w:rPr>
            <w:rStyle w:val="a7"/>
            <w:caps w:val="0"/>
            <w:noProof/>
          </w:rPr>
          <w:t>10-2</w:t>
        </w:r>
        <w:r w:rsidR="006D193C" w:rsidRPr="00265FD0">
          <w:rPr>
            <w:rStyle w:val="a7"/>
            <w:caps w:val="0"/>
            <w:noProof/>
          </w:rPr>
          <w:noBreakHyphen/>
          <w:t>6</w:t>
        </w:r>
        <w:r w:rsidR="006D193C" w:rsidRPr="00265FD0">
          <w:rPr>
            <w:rStyle w:val="a7"/>
            <w:rFonts w:hint="eastAsia"/>
            <w:caps w:val="0"/>
            <w:noProof/>
          </w:rPr>
          <w:t>、切換深色模式測試</w:t>
        </w:r>
        <w:r w:rsidR="006D193C" w:rsidRPr="00265FD0">
          <w:rPr>
            <w:caps w:val="0"/>
            <w:noProof/>
            <w:webHidden/>
          </w:rPr>
          <w:tab/>
        </w:r>
        <w:r w:rsidR="006D193C" w:rsidRPr="00265FD0">
          <w:rPr>
            <w:caps w:val="0"/>
            <w:noProof/>
            <w:webHidden/>
          </w:rPr>
          <w:fldChar w:fldCharType="begin"/>
        </w:r>
        <w:r w:rsidR="006D193C" w:rsidRPr="00265FD0">
          <w:rPr>
            <w:caps w:val="0"/>
            <w:noProof/>
            <w:webHidden/>
          </w:rPr>
          <w:instrText xml:space="preserve"> PAGEREF _Toc151314175 \h </w:instrText>
        </w:r>
        <w:r w:rsidR="006D193C" w:rsidRPr="00265FD0">
          <w:rPr>
            <w:caps w:val="0"/>
            <w:noProof/>
            <w:webHidden/>
          </w:rPr>
        </w:r>
        <w:r w:rsidR="006D193C" w:rsidRPr="00265FD0">
          <w:rPr>
            <w:caps w:val="0"/>
            <w:noProof/>
            <w:webHidden/>
          </w:rPr>
          <w:fldChar w:fldCharType="separate"/>
        </w:r>
        <w:r>
          <w:rPr>
            <w:caps w:val="0"/>
            <w:noProof/>
            <w:webHidden/>
          </w:rPr>
          <w:t>51</w:t>
        </w:r>
        <w:r w:rsidR="006D193C" w:rsidRPr="00265FD0">
          <w:rPr>
            <w:caps w:val="0"/>
            <w:noProof/>
            <w:webHidden/>
          </w:rPr>
          <w:fldChar w:fldCharType="end"/>
        </w:r>
      </w:hyperlink>
    </w:p>
    <w:p w14:paraId="629C89CC" w14:textId="5D82D569" w:rsidR="006D193C" w:rsidRPr="00265FD0" w:rsidRDefault="00F239B7">
      <w:pPr>
        <w:pStyle w:val="a8"/>
        <w:tabs>
          <w:tab w:val="right" w:leader="dot" w:pos="10194"/>
        </w:tabs>
        <w:rPr>
          <w:rFonts w:cstheme="minorBidi"/>
          <w:caps w:val="0"/>
          <w:noProof/>
          <w:sz w:val="24"/>
          <w:szCs w:val="22"/>
        </w:rPr>
      </w:pPr>
      <w:hyperlink w:anchor="_Toc151314176" w:history="1">
        <w:r w:rsidR="006D193C" w:rsidRPr="00265FD0">
          <w:rPr>
            <w:rStyle w:val="a7"/>
            <w:rFonts w:hint="eastAsia"/>
            <w:caps w:val="0"/>
            <w:noProof/>
          </w:rPr>
          <w:t>表</w:t>
        </w:r>
        <w:r w:rsidR="006D193C" w:rsidRPr="00265FD0">
          <w:rPr>
            <w:rStyle w:val="a7"/>
            <w:caps w:val="0"/>
            <w:noProof/>
          </w:rPr>
          <w:t>10-2</w:t>
        </w:r>
        <w:r w:rsidR="006D193C" w:rsidRPr="00265FD0">
          <w:rPr>
            <w:rStyle w:val="a7"/>
            <w:caps w:val="0"/>
            <w:noProof/>
          </w:rPr>
          <w:noBreakHyphen/>
          <w:t>7</w:t>
        </w:r>
        <w:r w:rsidR="006D193C" w:rsidRPr="00265FD0">
          <w:rPr>
            <w:rStyle w:val="a7"/>
            <w:rFonts w:hint="eastAsia"/>
            <w:caps w:val="0"/>
            <w:noProof/>
          </w:rPr>
          <w:t>、切換語言測試</w:t>
        </w:r>
        <w:r w:rsidR="006D193C" w:rsidRPr="00265FD0">
          <w:rPr>
            <w:caps w:val="0"/>
            <w:noProof/>
            <w:webHidden/>
          </w:rPr>
          <w:tab/>
        </w:r>
        <w:r w:rsidR="006D193C" w:rsidRPr="00265FD0">
          <w:rPr>
            <w:caps w:val="0"/>
            <w:noProof/>
            <w:webHidden/>
          </w:rPr>
          <w:fldChar w:fldCharType="begin"/>
        </w:r>
        <w:r w:rsidR="006D193C" w:rsidRPr="00265FD0">
          <w:rPr>
            <w:caps w:val="0"/>
            <w:noProof/>
            <w:webHidden/>
          </w:rPr>
          <w:instrText xml:space="preserve"> PAGEREF _Toc151314176 \h </w:instrText>
        </w:r>
        <w:r w:rsidR="006D193C" w:rsidRPr="00265FD0">
          <w:rPr>
            <w:caps w:val="0"/>
            <w:noProof/>
            <w:webHidden/>
          </w:rPr>
        </w:r>
        <w:r w:rsidR="006D193C" w:rsidRPr="00265FD0">
          <w:rPr>
            <w:caps w:val="0"/>
            <w:noProof/>
            <w:webHidden/>
          </w:rPr>
          <w:fldChar w:fldCharType="separate"/>
        </w:r>
        <w:r>
          <w:rPr>
            <w:caps w:val="0"/>
            <w:noProof/>
            <w:webHidden/>
          </w:rPr>
          <w:t>51</w:t>
        </w:r>
        <w:r w:rsidR="006D193C" w:rsidRPr="00265FD0">
          <w:rPr>
            <w:caps w:val="0"/>
            <w:noProof/>
            <w:webHidden/>
          </w:rPr>
          <w:fldChar w:fldCharType="end"/>
        </w:r>
      </w:hyperlink>
    </w:p>
    <w:p w14:paraId="2A5F40C3" w14:textId="239B3177" w:rsidR="006D193C" w:rsidRPr="00265FD0" w:rsidRDefault="00F239B7">
      <w:pPr>
        <w:pStyle w:val="a8"/>
        <w:tabs>
          <w:tab w:val="right" w:leader="dot" w:pos="10194"/>
        </w:tabs>
        <w:rPr>
          <w:rFonts w:cstheme="minorBidi"/>
          <w:caps w:val="0"/>
          <w:noProof/>
          <w:sz w:val="24"/>
          <w:szCs w:val="22"/>
        </w:rPr>
      </w:pPr>
      <w:hyperlink w:anchor="_Toc151314177" w:history="1">
        <w:r w:rsidR="006D193C" w:rsidRPr="00265FD0">
          <w:rPr>
            <w:rStyle w:val="a7"/>
            <w:rFonts w:hint="eastAsia"/>
            <w:caps w:val="0"/>
            <w:noProof/>
          </w:rPr>
          <w:t>表</w:t>
        </w:r>
        <w:r w:rsidR="006D193C" w:rsidRPr="00265FD0">
          <w:rPr>
            <w:rStyle w:val="a7"/>
            <w:caps w:val="0"/>
            <w:noProof/>
          </w:rPr>
          <w:t>10-2</w:t>
        </w:r>
        <w:r w:rsidR="006D193C" w:rsidRPr="00265FD0">
          <w:rPr>
            <w:rStyle w:val="a7"/>
            <w:caps w:val="0"/>
            <w:noProof/>
          </w:rPr>
          <w:noBreakHyphen/>
          <w:t>8</w:t>
        </w:r>
        <w:r w:rsidR="006D193C" w:rsidRPr="00265FD0">
          <w:rPr>
            <w:rStyle w:val="a7"/>
            <w:rFonts w:hint="eastAsia"/>
            <w:caps w:val="0"/>
            <w:noProof/>
          </w:rPr>
          <w:t>、瀏覽基本資料測試</w:t>
        </w:r>
        <w:r w:rsidR="006D193C" w:rsidRPr="00265FD0">
          <w:rPr>
            <w:caps w:val="0"/>
            <w:noProof/>
            <w:webHidden/>
          </w:rPr>
          <w:tab/>
        </w:r>
        <w:r w:rsidR="006D193C" w:rsidRPr="00265FD0">
          <w:rPr>
            <w:caps w:val="0"/>
            <w:noProof/>
            <w:webHidden/>
          </w:rPr>
          <w:fldChar w:fldCharType="begin"/>
        </w:r>
        <w:r w:rsidR="006D193C" w:rsidRPr="00265FD0">
          <w:rPr>
            <w:caps w:val="0"/>
            <w:noProof/>
            <w:webHidden/>
          </w:rPr>
          <w:instrText xml:space="preserve"> PAGEREF _Toc151314177 \h </w:instrText>
        </w:r>
        <w:r w:rsidR="006D193C" w:rsidRPr="00265FD0">
          <w:rPr>
            <w:caps w:val="0"/>
            <w:noProof/>
            <w:webHidden/>
          </w:rPr>
        </w:r>
        <w:r w:rsidR="006D193C" w:rsidRPr="00265FD0">
          <w:rPr>
            <w:caps w:val="0"/>
            <w:noProof/>
            <w:webHidden/>
          </w:rPr>
          <w:fldChar w:fldCharType="separate"/>
        </w:r>
        <w:r>
          <w:rPr>
            <w:caps w:val="0"/>
            <w:noProof/>
            <w:webHidden/>
          </w:rPr>
          <w:t>51</w:t>
        </w:r>
        <w:r w:rsidR="006D193C" w:rsidRPr="00265FD0">
          <w:rPr>
            <w:caps w:val="0"/>
            <w:noProof/>
            <w:webHidden/>
          </w:rPr>
          <w:fldChar w:fldCharType="end"/>
        </w:r>
      </w:hyperlink>
    </w:p>
    <w:p w14:paraId="234430AA" w14:textId="19F09351" w:rsidR="006D193C" w:rsidRPr="00265FD0" w:rsidRDefault="00F239B7">
      <w:pPr>
        <w:pStyle w:val="a8"/>
        <w:tabs>
          <w:tab w:val="right" w:leader="dot" w:pos="10194"/>
        </w:tabs>
        <w:rPr>
          <w:rFonts w:cstheme="minorBidi"/>
          <w:caps w:val="0"/>
          <w:noProof/>
          <w:sz w:val="24"/>
          <w:szCs w:val="22"/>
        </w:rPr>
      </w:pPr>
      <w:hyperlink w:anchor="_Toc151314178" w:history="1">
        <w:r w:rsidR="006D193C" w:rsidRPr="00265FD0">
          <w:rPr>
            <w:rStyle w:val="a7"/>
            <w:rFonts w:hint="eastAsia"/>
            <w:caps w:val="0"/>
            <w:noProof/>
          </w:rPr>
          <w:t>表</w:t>
        </w:r>
        <w:r w:rsidR="006D193C" w:rsidRPr="00265FD0">
          <w:rPr>
            <w:rStyle w:val="a7"/>
            <w:caps w:val="0"/>
            <w:noProof/>
          </w:rPr>
          <w:t>10-2</w:t>
        </w:r>
        <w:r w:rsidR="006D193C" w:rsidRPr="00265FD0">
          <w:rPr>
            <w:rStyle w:val="a7"/>
            <w:caps w:val="0"/>
            <w:noProof/>
          </w:rPr>
          <w:noBreakHyphen/>
          <w:t>9</w:t>
        </w:r>
        <w:r w:rsidR="006D193C" w:rsidRPr="00265FD0">
          <w:rPr>
            <w:rStyle w:val="a7"/>
            <w:rFonts w:hint="eastAsia"/>
            <w:caps w:val="0"/>
            <w:noProof/>
          </w:rPr>
          <w:t>、修改個人資料測試</w:t>
        </w:r>
        <w:r w:rsidR="006D193C" w:rsidRPr="00265FD0">
          <w:rPr>
            <w:caps w:val="0"/>
            <w:noProof/>
            <w:webHidden/>
          </w:rPr>
          <w:tab/>
        </w:r>
        <w:r w:rsidR="006D193C" w:rsidRPr="00265FD0">
          <w:rPr>
            <w:caps w:val="0"/>
            <w:noProof/>
            <w:webHidden/>
          </w:rPr>
          <w:fldChar w:fldCharType="begin"/>
        </w:r>
        <w:r w:rsidR="006D193C" w:rsidRPr="00265FD0">
          <w:rPr>
            <w:caps w:val="0"/>
            <w:noProof/>
            <w:webHidden/>
          </w:rPr>
          <w:instrText xml:space="preserve"> PAGEREF _Toc151314178 \h </w:instrText>
        </w:r>
        <w:r w:rsidR="006D193C" w:rsidRPr="00265FD0">
          <w:rPr>
            <w:caps w:val="0"/>
            <w:noProof/>
            <w:webHidden/>
          </w:rPr>
        </w:r>
        <w:r w:rsidR="006D193C" w:rsidRPr="00265FD0">
          <w:rPr>
            <w:caps w:val="0"/>
            <w:noProof/>
            <w:webHidden/>
          </w:rPr>
          <w:fldChar w:fldCharType="separate"/>
        </w:r>
        <w:r>
          <w:rPr>
            <w:caps w:val="0"/>
            <w:noProof/>
            <w:webHidden/>
          </w:rPr>
          <w:t>51</w:t>
        </w:r>
        <w:r w:rsidR="006D193C" w:rsidRPr="00265FD0">
          <w:rPr>
            <w:caps w:val="0"/>
            <w:noProof/>
            <w:webHidden/>
          </w:rPr>
          <w:fldChar w:fldCharType="end"/>
        </w:r>
      </w:hyperlink>
    </w:p>
    <w:p w14:paraId="0A0BA99A" w14:textId="4DA53316" w:rsidR="006D193C" w:rsidRPr="00265FD0" w:rsidRDefault="00F239B7">
      <w:pPr>
        <w:pStyle w:val="a8"/>
        <w:tabs>
          <w:tab w:val="right" w:leader="dot" w:pos="10194"/>
        </w:tabs>
        <w:rPr>
          <w:rFonts w:cstheme="minorBidi"/>
          <w:caps w:val="0"/>
          <w:noProof/>
          <w:sz w:val="24"/>
          <w:szCs w:val="22"/>
        </w:rPr>
      </w:pPr>
      <w:hyperlink w:anchor="_Toc151314179" w:history="1">
        <w:r w:rsidR="006D193C" w:rsidRPr="00265FD0">
          <w:rPr>
            <w:rStyle w:val="a7"/>
            <w:rFonts w:hint="eastAsia"/>
            <w:caps w:val="0"/>
            <w:noProof/>
          </w:rPr>
          <w:t>表</w:t>
        </w:r>
        <w:r w:rsidR="006D193C" w:rsidRPr="00265FD0">
          <w:rPr>
            <w:rStyle w:val="a7"/>
            <w:caps w:val="0"/>
            <w:noProof/>
          </w:rPr>
          <w:t>10-2</w:t>
        </w:r>
        <w:r w:rsidR="006D193C" w:rsidRPr="00265FD0">
          <w:rPr>
            <w:rStyle w:val="a7"/>
            <w:caps w:val="0"/>
            <w:noProof/>
          </w:rPr>
          <w:noBreakHyphen/>
          <w:t>10</w:t>
        </w:r>
        <w:r w:rsidR="006D193C" w:rsidRPr="00265FD0">
          <w:rPr>
            <w:rStyle w:val="a7"/>
            <w:rFonts w:hint="eastAsia"/>
            <w:caps w:val="0"/>
            <w:noProof/>
          </w:rPr>
          <w:t>、檢視心率數據測試</w:t>
        </w:r>
        <w:r w:rsidR="006D193C" w:rsidRPr="00265FD0">
          <w:rPr>
            <w:caps w:val="0"/>
            <w:noProof/>
            <w:webHidden/>
          </w:rPr>
          <w:tab/>
        </w:r>
        <w:r w:rsidR="006D193C" w:rsidRPr="00265FD0">
          <w:rPr>
            <w:caps w:val="0"/>
            <w:noProof/>
            <w:webHidden/>
          </w:rPr>
          <w:fldChar w:fldCharType="begin"/>
        </w:r>
        <w:r w:rsidR="006D193C" w:rsidRPr="00265FD0">
          <w:rPr>
            <w:caps w:val="0"/>
            <w:noProof/>
            <w:webHidden/>
          </w:rPr>
          <w:instrText xml:space="preserve"> PAGEREF _Toc151314179 \h </w:instrText>
        </w:r>
        <w:r w:rsidR="006D193C" w:rsidRPr="00265FD0">
          <w:rPr>
            <w:caps w:val="0"/>
            <w:noProof/>
            <w:webHidden/>
          </w:rPr>
        </w:r>
        <w:r w:rsidR="006D193C" w:rsidRPr="00265FD0">
          <w:rPr>
            <w:caps w:val="0"/>
            <w:noProof/>
            <w:webHidden/>
          </w:rPr>
          <w:fldChar w:fldCharType="separate"/>
        </w:r>
        <w:r>
          <w:rPr>
            <w:caps w:val="0"/>
            <w:noProof/>
            <w:webHidden/>
          </w:rPr>
          <w:t>52</w:t>
        </w:r>
        <w:r w:rsidR="006D193C" w:rsidRPr="00265FD0">
          <w:rPr>
            <w:caps w:val="0"/>
            <w:noProof/>
            <w:webHidden/>
          </w:rPr>
          <w:fldChar w:fldCharType="end"/>
        </w:r>
      </w:hyperlink>
    </w:p>
    <w:p w14:paraId="7C762320" w14:textId="4EF2C3EA" w:rsidR="006D193C" w:rsidRPr="00265FD0" w:rsidRDefault="00F239B7">
      <w:pPr>
        <w:pStyle w:val="a8"/>
        <w:tabs>
          <w:tab w:val="right" w:leader="dot" w:pos="10194"/>
        </w:tabs>
        <w:rPr>
          <w:rFonts w:cstheme="minorBidi"/>
          <w:caps w:val="0"/>
          <w:noProof/>
          <w:sz w:val="24"/>
          <w:szCs w:val="22"/>
        </w:rPr>
      </w:pPr>
      <w:hyperlink w:anchor="_Toc151314180" w:history="1">
        <w:r w:rsidR="006D193C" w:rsidRPr="00265FD0">
          <w:rPr>
            <w:rStyle w:val="a7"/>
            <w:rFonts w:hint="eastAsia"/>
            <w:caps w:val="0"/>
            <w:noProof/>
          </w:rPr>
          <w:t>表</w:t>
        </w:r>
        <w:r w:rsidR="006D193C" w:rsidRPr="00265FD0">
          <w:rPr>
            <w:rStyle w:val="a7"/>
            <w:caps w:val="0"/>
            <w:noProof/>
          </w:rPr>
          <w:t>10-2</w:t>
        </w:r>
        <w:r w:rsidR="006D193C" w:rsidRPr="00265FD0">
          <w:rPr>
            <w:rStyle w:val="a7"/>
            <w:caps w:val="0"/>
            <w:noProof/>
          </w:rPr>
          <w:noBreakHyphen/>
          <w:t>11</w:t>
        </w:r>
        <w:r w:rsidR="006D193C" w:rsidRPr="00265FD0">
          <w:rPr>
            <w:rStyle w:val="a7"/>
            <w:rFonts w:hint="eastAsia"/>
            <w:caps w:val="0"/>
            <w:noProof/>
          </w:rPr>
          <w:t>、檢視血壓數據測試</w:t>
        </w:r>
        <w:r w:rsidR="006D193C" w:rsidRPr="00265FD0">
          <w:rPr>
            <w:caps w:val="0"/>
            <w:noProof/>
            <w:webHidden/>
          </w:rPr>
          <w:tab/>
        </w:r>
        <w:r w:rsidR="006D193C" w:rsidRPr="00265FD0">
          <w:rPr>
            <w:caps w:val="0"/>
            <w:noProof/>
            <w:webHidden/>
          </w:rPr>
          <w:fldChar w:fldCharType="begin"/>
        </w:r>
        <w:r w:rsidR="006D193C" w:rsidRPr="00265FD0">
          <w:rPr>
            <w:caps w:val="0"/>
            <w:noProof/>
            <w:webHidden/>
          </w:rPr>
          <w:instrText xml:space="preserve"> PAGEREF _Toc151314180 \h </w:instrText>
        </w:r>
        <w:r w:rsidR="006D193C" w:rsidRPr="00265FD0">
          <w:rPr>
            <w:caps w:val="0"/>
            <w:noProof/>
            <w:webHidden/>
          </w:rPr>
        </w:r>
        <w:r w:rsidR="006D193C" w:rsidRPr="00265FD0">
          <w:rPr>
            <w:caps w:val="0"/>
            <w:noProof/>
            <w:webHidden/>
          </w:rPr>
          <w:fldChar w:fldCharType="separate"/>
        </w:r>
        <w:r>
          <w:rPr>
            <w:caps w:val="0"/>
            <w:noProof/>
            <w:webHidden/>
          </w:rPr>
          <w:t>52</w:t>
        </w:r>
        <w:r w:rsidR="006D193C" w:rsidRPr="00265FD0">
          <w:rPr>
            <w:caps w:val="0"/>
            <w:noProof/>
            <w:webHidden/>
          </w:rPr>
          <w:fldChar w:fldCharType="end"/>
        </w:r>
      </w:hyperlink>
    </w:p>
    <w:p w14:paraId="5B2E8CF1" w14:textId="4BF4B2BA" w:rsidR="006D193C" w:rsidRPr="00265FD0" w:rsidRDefault="00F239B7">
      <w:pPr>
        <w:pStyle w:val="a8"/>
        <w:tabs>
          <w:tab w:val="right" w:leader="dot" w:pos="10194"/>
        </w:tabs>
        <w:rPr>
          <w:rFonts w:cstheme="minorBidi"/>
          <w:caps w:val="0"/>
          <w:noProof/>
          <w:sz w:val="24"/>
          <w:szCs w:val="22"/>
        </w:rPr>
      </w:pPr>
      <w:hyperlink w:anchor="_Toc151314181" w:history="1">
        <w:r w:rsidR="006D193C" w:rsidRPr="00265FD0">
          <w:rPr>
            <w:rStyle w:val="a7"/>
            <w:rFonts w:hint="eastAsia"/>
            <w:caps w:val="0"/>
            <w:noProof/>
          </w:rPr>
          <w:t>表</w:t>
        </w:r>
        <w:r w:rsidR="006D193C" w:rsidRPr="00265FD0">
          <w:rPr>
            <w:rStyle w:val="a7"/>
            <w:caps w:val="0"/>
            <w:noProof/>
          </w:rPr>
          <w:t>10-2</w:t>
        </w:r>
        <w:r w:rsidR="006D193C" w:rsidRPr="00265FD0">
          <w:rPr>
            <w:rStyle w:val="a7"/>
            <w:caps w:val="0"/>
            <w:noProof/>
          </w:rPr>
          <w:noBreakHyphen/>
          <w:t>12</w:t>
        </w:r>
        <w:r w:rsidR="006D193C" w:rsidRPr="00265FD0">
          <w:rPr>
            <w:rStyle w:val="a7"/>
            <w:rFonts w:hint="eastAsia"/>
            <w:caps w:val="0"/>
            <w:noProof/>
          </w:rPr>
          <w:t>、檢視步數數據測試</w:t>
        </w:r>
        <w:r w:rsidR="006D193C" w:rsidRPr="00265FD0">
          <w:rPr>
            <w:caps w:val="0"/>
            <w:noProof/>
            <w:webHidden/>
          </w:rPr>
          <w:tab/>
        </w:r>
        <w:r w:rsidR="006D193C" w:rsidRPr="00265FD0">
          <w:rPr>
            <w:caps w:val="0"/>
            <w:noProof/>
            <w:webHidden/>
          </w:rPr>
          <w:fldChar w:fldCharType="begin"/>
        </w:r>
        <w:r w:rsidR="006D193C" w:rsidRPr="00265FD0">
          <w:rPr>
            <w:caps w:val="0"/>
            <w:noProof/>
            <w:webHidden/>
          </w:rPr>
          <w:instrText xml:space="preserve"> PAGEREF _Toc151314181 \h </w:instrText>
        </w:r>
        <w:r w:rsidR="006D193C" w:rsidRPr="00265FD0">
          <w:rPr>
            <w:caps w:val="0"/>
            <w:noProof/>
            <w:webHidden/>
          </w:rPr>
        </w:r>
        <w:r w:rsidR="006D193C" w:rsidRPr="00265FD0">
          <w:rPr>
            <w:caps w:val="0"/>
            <w:noProof/>
            <w:webHidden/>
          </w:rPr>
          <w:fldChar w:fldCharType="separate"/>
        </w:r>
        <w:r>
          <w:rPr>
            <w:caps w:val="0"/>
            <w:noProof/>
            <w:webHidden/>
          </w:rPr>
          <w:t>52</w:t>
        </w:r>
        <w:r w:rsidR="006D193C" w:rsidRPr="00265FD0">
          <w:rPr>
            <w:caps w:val="0"/>
            <w:noProof/>
            <w:webHidden/>
          </w:rPr>
          <w:fldChar w:fldCharType="end"/>
        </w:r>
      </w:hyperlink>
    </w:p>
    <w:p w14:paraId="23E1DF61" w14:textId="1EE16E0F" w:rsidR="006D193C" w:rsidRPr="00265FD0" w:rsidRDefault="00F239B7">
      <w:pPr>
        <w:pStyle w:val="a8"/>
        <w:tabs>
          <w:tab w:val="right" w:leader="dot" w:pos="10194"/>
        </w:tabs>
        <w:rPr>
          <w:rFonts w:cstheme="minorBidi"/>
          <w:caps w:val="0"/>
          <w:noProof/>
          <w:sz w:val="24"/>
          <w:szCs w:val="22"/>
        </w:rPr>
      </w:pPr>
      <w:hyperlink w:anchor="_Toc151314182" w:history="1">
        <w:r w:rsidR="006D193C" w:rsidRPr="00265FD0">
          <w:rPr>
            <w:rStyle w:val="a7"/>
            <w:rFonts w:hint="eastAsia"/>
            <w:caps w:val="0"/>
            <w:noProof/>
          </w:rPr>
          <w:t>表</w:t>
        </w:r>
        <w:r w:rsidR="006D193C" w:rsidRPr="00265FD0">
          <w:rPr>
            <w:rStyle w:val="a7"/>
            <w:caps w:val="0"/>
            <w:noProof/>
          </w:rPr>
          <w:t>10-2</w:t>
        </w:r>
        <w:r w:rsidR="006D193C" w:rsidRPr="00265FD0">
          <w:rPr>
            <w:rStyle w:val="a7"/>
            <w:caps w:val="0"/>
            <w:noProof/>
          </w:rPr>
          <w:noBreakHyphen/>
          <w:t>13</w:t>
        </w:r>
        <w:r w:rsidR="006D193C" w:rsidRPr="00265FD0">
          <w:rPr>
            <w:rStyle w:val="a7"/>
            <w:rFonts w:hint="eastAsia"/>
            <w:caps w:val="0"/>
            <w:noProof/>
          </w:rPr>
          <w:t>、檢視睡眠數據測試</w:t>
        </w:r>
        <w:r w:rsidR="006D193C" w:rsidRPr="00265FD0">
          <w:rPr>
            <w:caps w:val="0"/>
            <w:noProof/>
            <w:webHidden/>
          </w:rPr>
          <w:tab/>
        </w:r>
        <w:r w:rsidR="006D193C" w:rsidRPr="00265FD0">
          <w:rPr>
            <w:caps w:val="0"/>
            <w:noProof/>
            <w:webHidden/>
          </w:rPr>
          <w:fldChar w:fldCharType="begin"/>
        </w:r>
        <w:r w:rsidR="006D193C" w:rsidRPr="00265FD0">
          <w:rPr>
            <w:caps w:val="0"/>
            <w:noProof/>
            <w:webHidden/>
          </w:rPr>
          <w:instrText xml:space="preserve"> PAGEREF _Toc151314182 \h </w:instrText>
        </w:r>
        <w:r w:rsidR="006D193C" w:rsidRPr="00265FD0">
          <w:rPr>
            <w:caps w:val="0"/>
            <w:noProof/>
            <w:webHidden/>
          </w:rPr>
        </w:r>
        <w:r w:rsidR="006D193C" w:rsidRPr="00265FD0">
          <w:rPr>
            <w:caps w:val="0"/>
            <w:noProof/>
            <w:webHidden/>
          </w:rPr>
          <w:fldChar w:fldCharType="separate"/>
        </w:r>
        <w:r>
          <w:rPr>
            <w:caps w:val="0"/>
            <w:noProof/>
            <w:webHidden/>
          </w:rPr>
          <w:t>52</w:t>
        </w:r>
        <w:r w:rsidR="006D193C" w:rsidRPr="00265FD0">
          <w:rPr>
            <w:caps w:val="0"/>
            <w:noProof/>
            <w:webHidden/>
          </w:rPr>
          <w:fldChar w:fldCharType="end"/>
        </w:r>
      </w:hyperlink>
    </w:p>
    <w:p w14:paraId="2B43604F" w14:textId="67385856" w:rsidR="006D193C" w:rsidRPr="00265FD0" w:rsidRDefault="00F239B7">
      <w:pPr>
        <w:pStyle w:val="a8"/>
        <w:tabs>
          <w:tab w:val="right" w:leader="dot" w:pos="10194"/>
        </w:tabs>
        <w:rPr>
          <w:rFonts w:cstheme="minorBidi"/>
          <w:caps w:val="0"/>
          <w:noProof/>
          <w:sz w:val="24"/>
          <w:szCs w:val="22"/>
        </w:rPr>
      </w:pPr>
      <w:hyperlink w:anchor="_Toc151314183" w:history="1">
        <w:r w:rsidR="006D193C" w:rsidRPr="00265FD0">
          <w:rPr>
            <w:rStyle w:val="a7"/>
            <w:rFonts w:hint="eastAsia"/>
            <w:caps w:val="0"/>
            <w:noProof/>
          </w:rPr>
          <w:t>表</w:t>
        </w:r>
        <w:r w:rsidR="006D193C" w:rsidRPr="00265FD0">
          <w:rPr>
            <w:rStyle w:val="a7"/>
            <w:caps w:val="0"/>
            <w:noProof/>
          </w:rPr>
          <w:t>10-2</w:t>
        </w:r>
        <w:r w:rsidR="006D193C" w:rsidRPr="00265FD0">
          <w:rPr>
            <w:rStyle w:val="a7"/>
            <w:caps w:val="0"/>
            <w:noProof/>
          </w:rPr>
          <w:noBreakHyphen/>
          <w:t>14</w:t>
        </w:r>
        <w:r w:rsidR="006D193C" w:rsidRPr="00265FD0">
          <w:rPr>
            <w:rStyle w:val="a7"/>
            <w:rFonts w:hint="eastAsia"/>
            <w:caps w:val="0"/>
            <w:noProof/>
          </w:rPr>
          <w:t>、瀏覽即時新聞測試</w:t>
        </w:r>
        <w:r w:rsidR="006D193C" w:rsidRPr="00265FD0">
          <w:rPr>
            <w:caps w:val="0"/>
            <w:noProof/>
            <w:webHidden/>
          </w:rPr>
          <w:tab/>
        </w:r>
        <w:r w:rsidR="006D193C" w:rsidRPr="00265FD0">
          <w:rPr>
            <w:caps w:val="0"/>
            <w:noProof/>
            <w:webHidden/>
          </w:rPr>
          <w:fldChar w:fldCharType="begin"/>
        </w:r>
        <w:r w:rsidR="006D193C" w:rsidRPr="00265FD0">
          <w:rPr>
            <w:caps w:val="0"/>
            <w:noProof/>
            <w:webHidden/>
          </w:rPr>
          <w:instrText xml:space="preserve"> PAGEREF _Toc151314183 \h </w:instrText>
        </w:r>
        <w:r w:rsidR="006D193C" w:rsidRPr="00265FD0">
          <w:rPr>
            <w:caps w:val="0"/>
            <w:noProof/>
            <w:webHidden/>
          </w:rPr>
        </w:r>
        <w:r w:rsidR="006D193C" w:rsidRPr="00265FD0">
          <w:rPr>
            <w:caps w:val="0"/>
            <w:noProof/>
            <w:webHidden/>
          </w:rPr>
          <w:fldChar w:fldCharType="separate"/>
        </w:r>
        <w:r>
          <w:rPr>
            <w:caps w:val="0"/>
            <w:noProof/>
            <w:webHidden/>
          </w:rPr>
          <w:t>53</w:t>
        </w:r>
        <w:r w:rsidR="006D193C" w:rsidRPr="00265FD0">
          <w:rPr>
            <w:caps w:val="0"/>
            <w:noProof/>
            <w:webHidden/>
          </w:rPr>
          <w:fldChar w:fldCharType="end"/>
        </w:r>
      </w:hyperlink>
    </w:p>
    <w:p w14:paraId="52D288E5" w14:textId="146A18C0" w:rsidR="006D193C" w:rsidRPr="00265FD0" w:rsidRDefault="00F239B7">
      <w:pPr>
        <w:pStyle w:val="a8"/>
        <w:tabs>
          <w:tab w:val="right" w:leader="dot" w:pos="10194"/>
        </w:tabs>
        <w:rPr>
          <w:rFonts w:cstheme="minorBidi"/>
          <w:caps w:val="0"/>
          <w:noProof/>
          <w:sz w:val="24"/>
          <w:szCs w:val="22"/>
        </w:rPr>
      </w:pPr>
      <w:hyperlink w:anchor="_Toc151314184" w:history="1">
        <w:r w:rsidR="006D193C" w:rsidRPr="00265FD0">
          <w:rPr>
            <w:rStyle w:val="a7"/>
            <w:rFonts w:hint="eastAsia"/>
            <w:caps w:val="0"/>
            <w:noProof/>
          </w:rPr>
          <w:t>表</w:t>
        </w:r>
        <w:r w:rsidR="006D193C" w:rsidRPr="00265FD0">
          <w:rPr>
            <w:rStyle w:val="a7"/>
            <w:caps w:val="0"/>
            <w:noProof/>
          </w:rPr>
          <w:t>10-2</w:t>
        </w:r>
        <w:r w:rsidR="006D193C" w:rsidRPr="00265FD0">
          <w:rPr>
            <w:rStyle w:val="a7"/>
            <w:caps w:val="0"/>
            <w:noProof/>
          </w:rPr>
          <w:noBreakHyphen/>
          <w:t>15</w:t>
        </w:r>
        <w:r w:rsidR="006D193C" w:rsidRPr="00265FD0">
          <w:rPr>
            <w:rStyle w:val="a7"/>
            <w:rFonts w:hint="eastAsia"/>
            <w:caps w:val="0"/>
            <w:noProof/>
          </w:rPr>
          <w:t>、睡眠時間通知測試</w:t>
        </w:r>
        <w:r w:rsidR="006D193C" w:rsidRPr="00265FD0">
          <w:rPr>
            <w:caps w:val="0"/>
            <w:noProof/>
            <w:webHidden/>
          </w:rPr>
          <w:tab/>
        </w:r>
        <w:r w:rsidR="006D193C" w:rsidRPr="00265FD0">
          <w:rPr>
            <w:caps w:val="0"/>
            <w:noProof/>
            <w:webHidden/>
          </w:rPr>
          <w:fldChar w:fldCharType="begin"/>
        </w:r>
        <w:r w:rsidR="006D193C" w:rsidRPr="00265FD0">
          <w:rPr>
            <w:caps w:val="0"/>
            <w:noProof/>
            <w:webHidden/>
          </w:rPr>
          <w:instrText xml:space="preserve"> PAGEREF _Toc151314184 \h </w:instrText>
        </w:r>
        <w:r w:rsidR="006D193C" w:rsidRPr="00265FD0">
          <w:rPr>
            <w:caps w:val="0"/>
            <w:noProof/>
            <w:webHidden/>
          </w:rPr>
        </w:r>
        <w:r w:rsidR="006D193C" w:rsidRPr="00265FD0">
          <w:rPr>
            <w:caps w:val="0"/>
            <w:noProof/>
            <w:webHidden/>
          </w:rPr>
          <w:fldChar w:fldCharType="separate"/>
        </w:r>
        <w:r>
          <w:rPr>
            <w:caps w:val="0"/>
            <w:noProof/>
            <w:webHidden/>
          </w:rPr>
          <w:t>53</w:t>
        </w:r>
        <w:r w:rsidR="006D193C" w:rsidRPr="00265FD0">
          <w:rPr>
            <w:caps w:val="0"/>
            <w:noProof/>
            <w:webHidden/>
          </w:rPr>
          <w:fldChar w:fldCharType="end"/>
        </w:r>
      </w:hyperlink>
    </w:p>
    <w:p w14:paraId="71DA9CFE" w14:textId="62DF5E3A" w:rsidR="006D193C" w:rsidRPr="00265FD0" w:rsidRDefault="00F239B7">
      <w:pPr>
        <w:pStyle w:val="a8"/>
        <w:tabs>
          <w:tab w:val="right" w:leader="dot" w:pos="10194"/>
        </w:tabs>
        <w:rPr>
          <w:rFonts w:cstheme="minorBidi"/>
          <w:caps w:val="0"/>
          <w:noProof/>
          <w:sz w:val="24"/>
          <w:szCs w:val="22"/>
        </w:rPr>
      </w:pPr>
      <w:hyperlink w:anchor="_Toc151314185" w:history="1">
        <w:r w:rsidR="006D193C" w:rsidRPr="00265FD0">
          <w:rPr>
            <w:rStyle w:val="a7"/>
            <w:rFonts w:hint="eastAsia"/>
            <w:caps w:val="0"/>
            <w:noProof/>
          </w:rPr>
          <w:t>表</w:t>
        </w:r>
        <w:r w:rsidR="006D193C" w:rsidRPr="00265FD0">
          <w:rPr>
            <w:rStyle w:val="a7"/>
            <w:caps w:val="0"/>
            <w:noProof/>
          </w:rPr>
          <w:t>10-2</w:t>
        </w:r>
        <w:r w:rsidR="006D193C" w:rsidRPr="00265FD0">
          <w:rPr>
            <w:rStyle w:val="a7"/>
            <w:caps w:val="0"/>
            <w:noProof/>
          </w:rPr>
          <w:noBreakHyphen/>
          <w:t>16</w:t>
        </w:r>
        <w:r w:rsidR="006D193C" w:rsidRPr="00265FD0">
          <w:rPr>
            <w:rStyle w:val="a7"/>
            <w:rFonts w:hint="eastAsia"/>
            <w:caps w:val="0"/>
            <w:noProof/>
          </w:rPr>
          <w:t>、體重測量通知測試</w:t>
        </w:r>
        <w:r w:rsidR="006D193C" w:rsidRPr="00265FD0">
          <w:rPr>
            <w:caps w:val="0"/>
            <w:noProof/>
            <w:webHidden/>
          </w:rPr>
          <w:tab/>
        </w:r>
        <w:r w:rsidR="006D193C" w:rsidRPr="00265FD0">
          <w:rPr>
            <w:caps w:val="0"/>
            <w:noProof/>
            <w:webHidden/>
          </w:rPr>
          <w:fldChar w:fldCharType="begin"/>
        </w:r>
        <w:r w:rsidR="006D193C" w:rsidRPr="00265FD0">
          <w:rPr>
            <w:caps w:val="0"/>
            <w:noProof/>
            <w:webHidden/>
          </w:rPr>
          <w:instrText xml:space="preserve"> PAGEREF _Toc151314185 \h </w:instrText>
        </w:r>
        <w:r w:rsidR="006D193C" w:rsidRPr="00265FD0">
          <w:rPr>
            <w:caps w:val="0"/>
            <w:noProof/>
            <w:webHidden/>
          </w:rPr>
        </w:r>
        <w:r w:rsidR="006D193C" w:rsidRPr="00265FD0">
          <w:rPr>
            <w:caps w:val="0"/>
            <w:noProof/>
            <w:webHidden/>
          </w:rPr>
          <w:fldChar w:fldCharType="separate"/>
        </w:r>
        <w:r>
          <w:rPr>
            <w:caps w:val="0"/>
            <w:noProof/>
            <w:webHidden/>
          </w:rPr>
          <w:t>53</w:t>
        </w:r>
        <w:r w:rsidR="006D193C" w:rsidRPr="00265FD0">
          <w:rPr>
            <w:caps w:val="0"/>
            <w:noProof/>
            <w:webHidden/>
          </w:rPr>
          <w:fldChar w:fldCharType="end"/>
        </w:r>
      </w:hyperlink>
    </w:p>
    <w:p w14:paraId="4C33322E" w14:textId="7C6AAF99" w:rsidR="00DD750E" w:rsidRPr="00265FD0" w:rsidRDefault="00A56685" w:rsidP="00505FED">
      <w:pPr>
        <w:sectPr w:rsidR="00DD750E" w:rsidRPr="00265FD0" w:rsidSect="00D70EF4">
          <w:headerReference w:type="even" r:id="rId10"/>
          <w:footerReference w:type="even" r:id="rId11"/>
          <w:footerReference w:type="default" r:id="rId12"/>
          <w:pgSz w:w="11906" w:h="16838" w:code="9"/>
          <w:pgMar w:top="851" w:right="851" w:bottom="851" w:left="851" w:header="567" w:footer="567" w:gutter="0"/>
          <w:pgNumType w:fmt="upperRoman" w:start="1"/>
          <w:cols w:space="425"/>
          <w:docGrid w:type="lines" w:linePitch="381"/>
        </w:sectPr>
      </w:pPr>
      <w:r w:rsidRPr="00265FD0">
        <w:rPr>
          <w:szCs w:val="20"/>
        </w:rPr>
        <w:fldChar w:fldCharType="end"/>
      </w:r>
    </w:p>
    <w:p w14:paraId="1AF90349" w14:textId="213C72A2" w:rsidR="00001A1F" w:rsidRPr="00265FD0" w:rsidRDefault="001B2DA0" w:rsidP="002E777D">
      <w:pPr>
        <w:pStyle w:val="1"/>
        <w:rPr>
          <w:rFonts w:cs="Times New Roman"/>
        </w:rPr>
      </w:pPr>
      <w:bookmarkStart w:id="1" w:name="_Toc149829306"/>
      <w:bookmarkStart w:id="2" w:name="前言"/>
      <w:r w:rsidRPr="00265FD0">
        <w:rPr>
          <w:rFonts w:cs="Times New Roman"/>
        </w:rPr>
        <w:lastRenderedPageBreak/>
        <w:t>前言</w:t>
      </w:r>
      <w:bookmarkEnd w:id="1"/>
    </w:p>
    <w:p w14:paraId="58CA5D62" w14:textId="46F82342" w:rsidR="00BB15B6" w:rsidRPr="00265FD0" w:rsidRDefault="00001A1F" w:rsidP="00BB15B6">
      <w:pPr>
        <w:pStyle w:val="2"/>
        <w:rPr>
          <w:rFonts w:cs="Times New Roman"/>
        </w:rPr>
      </w:pPr>
      <w:bookmarkStart w:id="3" w:name="背景介紹"/>
      <w:bookmarkStart w:id="4" w:name="_Toc149829307"/>
      <w:bookmarkEnd w:id="2"/>
      <w:r w:rsidRPr="00265FD0">
        <w:rPr>
          <w:rFonts w:cs="Times New Roman"/>
        </w:rPr>
        <w:t>背景介紹</w:t>
      </w:r>
      <w:bookmarkEnd w:id="3"/>
      <w:bookmarkEnd w:id="4"/>
    </w:p>
    <w:p w14:paraId="4FA3A020" w14:textId="1A1C650D" w:rsidR="00E11ED5" w:rsidRPr="00265FD0" w:rsidRDefault="0054084C" w:rsidP="008B1FE4">
      <w:pPr>
        <w:snapToGrid w:val="0"/>
        <w:ind w:firstLineChars="200" w:firstLine="560"/>
        <w:jc w:val="both"/>
        <w:rPr>
          <w:ins w:id="5" w:author="10946007_陳奕喆" w:date="2023-11-03T14:36:00Z"/>
          <w:color w:val="333333"/>
          <w:szCs w:val="28"/>
          <w:shd w:val="clear" w:color="auto" w:fill="FFFFFF"/>
        </w:rPr>
      </w:pPr>
      <w:r w:rsidRPr="00265FD0">
        <w:rPr>
          <w:rFonts w:hint="eastAsia"/>
          <w:color w:val="333333"/>
          <w:szCs w:val="28"/>
          <w:shd w:val="clear" w:color="auto" w:fill="FFFFFF"/>
        </w:rPr>
        <w:t>隨著</w:t>
      </w:r>
      <w:r w:rsidR="00F9562D" w:rsidRPr="00265FD0">
        <w:rPr>
          <w:rFonts w:hint="eastAsia"/>
          <w:color w:val="333333"/>
          <w:szCs w:val="28"/>
          <w:shd w:val="clear" w:color="auto" w:fill="FFFFFF"/>
        </w:rPr>
        <w:t>現代科技的蓬勃發展，</w:t>
      </w:r>
      <w:r w:rsidR="00B20AC7" w:rsidRPr="00265FD0">
        <w:rPr>
          <w:rFonts w:hint="eastAsia"/>
          <w:color w:val="333333"/>
          <w:szCs w:val="28"/>
          <w:shd w:val="clear" w:color="auto" w:fill="FFFFFF"/>
        </w:rPr>
        <w:t>智慧</w:t>
      </w:r>
      <w:r w:rsidR="00BE6AF8" w:rsidRPr="00265FD0">
        <w:rPr>
          <w:rFonts w:hint="eastAsia"/>
          <w:color w:val="333333"/>
          <w:szCs w:val="28"/>
          <w:shd w:val="clear" w:color="auto" w:fill="FFFFFF"/>
        </w:rPr>
        <w:t>型</w:t>
      </w:r>
      <w:r w:rsidR="00B20AC7" w:rsidRPr="00265FD0">
        <w:rPr>
          <w:rFonts w:hint="eastAsia"/>
          <w:color w:val="333333"/>
          <w:szCs w:val="28"/>
          <w:shd w:val="clear" w:color="auto" w:fill="FFFFFF"/>
        </w:rPr>
        <w:t>手機</w:t>
      </w:r>
      <w:r w:rsidR="00DC4F14" w:rsidRPr="00265FD0">
        <w:rPr>
          <w:rFonts w:hint="eastAsia"/>
          <w:color w:val="333333"/>
          <w:szCs w:val="28"/>
          <w:shd w:val="clear" w:color="auto" w:fill="FFFFFF"/>
        </w:rPr>
        <w:t>等</w:t>
      </w:r>
      <w:r w:rsidR="00620206" w:rsidRPr="00265FD0">
        <w:rPr>
          <w:rFonts w:hint="eastAsia"/>
          <w:color w:val="333333"/>
          <w:szCs w:val="28"/>
          <w:shd w:val="clear" w:color="auto" w:fill="FFFFFF"/>
        </w:rPr>
        <w:t>行</w:t>
      </w:r>
      <w:r w:rsidR="00DC4F14" w:rsidRPr="00265FD0">
        <w:rPr>
          <w:rFonts w:hint="eastAsia"/>
          <w:color w:val="333333"/>
          <w:szCs w:val="28"/>
          <w:shd w:val="clear" w:color="auto" w:fill="FFFFFF"/>
        </w:rPr>
        <w:t>動裝置</w:t>
      </w:r>
      <w:r w:rsidR="00BE6AF8" w:rsidRPr="00265FD0">
        <w:rPr>
          <w:rFonts w:hint="eastAsia"/>
          <w:color w:val="333333"/>
          <w:szCs w:val="28"/>
          <w:shd w:val="clear" w:color="auto" w:fill="FFFFFF"/>
        </w:rPr>
        <w:t>在我們的生活中已是不可或缺的必需品，</w:t>
      </w:r>
      <w:r w:rsidR="002B3DE4" w:rsidRPr="00265FD0">
        <w:rPr>
          <w:rFonts w:hint="eastAsia"/>
          <w:color w:val="333333"/>
          <w:szCs w:val="28"/>
          <w:shd w:val="clear" w:color="auto" w:fill="FFFFFF"/>
        </w:rPr>
        <w:t>根據</w:t>
      </w:r>
      <w:r w:rsidR="00B20AC7" w:rsidRPr="00265FD0">
        <w:rPr>
          <w:color w:val="333333"/>
          <w:szCs w:val="28"/>
          <w:shd w:val="clear" w:color="auto" w:fill="FFFFFF"/>
        </w:rPr>
        <w:t>We Are Social &amp; Meltwater</w:t>
      </w:r>
      <w:r w:rsidR="00B20AC7" w:rsidRPr="00265FD0">
        <w:rPr>
          <w:rFonts w:hint="eastAsia"/>
          <w:color w:val="333333"/>
          <w:szCs w:val="28"/>
          <w:shd w:val="clear" w:color="auto" w:fill="FFFFFF"/>
        </w:rPr>
        <w:t>發布之</w:t>
      </w:r>
      <w:bookmarkStart w:id="6" w:name="_Hlk149404016"/>
      <w:r w:rsidR="00B20AC7" w:rsidRPr="00265FD0">
        <w:rPr>
          <w:color w:val="333333"/>
          <w:szCs w:val="28"/>
          <w:shd w:val="clear" w:color="auto" w:fill="FFFFFF"/>
        </w:rPr>
        <w:t>DIGITAL 2023: TAIWAN</w:t>
      </w:r>
      <w:bookmarkEnd w:id="6"/>
      <w:r w:rsidR="00B20AC7" w:rsidRPr="00265FD0">
        <w:rPr>
          <w:rFonts w:hint="eastAsia"/>
          <w:color w:val="333333"/>
          <w:szCs w:val="28"/>
          <w:shd w:val="clear" w:color="auto" w:fill="FFFFFF"/>
        </w:rPr>
        <w:t>報告</w:t>
      </w:r>
      <w:sdt>
        <w:sdtPr>
          <w:rPr>
            <w:rFonts w:hint="eastAsia"/>
            <w:color w:val="333333"/>
            <w:szCs w:val="28"/>
            <w:shd w:val="clear" w:color="auto" w:fill="FFFFFF"/>
          </w:rPr>
          <w:id w:val="-193162111"/>
          <w:citation/>
        </w:sdtPr>
        <w:sdtEndPr/>
        <w:sdtContent>
          <w:r w:rsidR="00266AEC" w:rsidRPr="00265FD0">
            <w:rPr>
              <w:color w:val="333333"/>
              <w:szCs w:val="28"/>
              <w:shd w:val="clear" w:color="auto" w:fill="FFFFFF"/>
            </w:rPr>
            <w:fldChar w:fldCharType="begin"/>
          </w:r>
          <w:r w:rsidR="00266AEC" w:rsidRPr="00265FD0">
            <w:rPr>
              <w:color w:val="333333"/>
              <w:szCs w:val="28"/>
              <w:shd w:val="clear" w:color="auto" w:fill="FFFFFF"/>
            </w:rPr>
            <w:instrText xml:space="preserve">CITATION SIM23 \l 1028 </w:instrText>
          </w:r>
          <w:r w:rsidR="00266AEC" w:rsidRPr="00265FD0">
            <w:rPr>
              <w:color w:val="333333"/>
              <w:szCs w:val="28"/>
              <w:shd w:val="clear" w:color="auto" w:fill="FFFFFF"/>
            </w:rPr>
            <w:fldChar w:fldCharType="separate"/>
          </w:r>
          <w:r w:rsidR="00266AEC" w:rsidRPr="00265FD0">
            <w:rPr>
              <w:noProof/>
              <w:color w:val="333333"/>
              <w:szCs w:val="28"/>
              <w:shd w:val="clear" w:color="auto" w:fill="FFFFFF"/>
            </w:rPr>
            <w:t xml:space="preserve"> </w:t>
          </w:r>
          <w:r w:rsidR="00266AEC" w:rsidRPr="00265FD0">
            <w:rPr>
              <w:rFonts w:hint="eastAsia"/>
            </w:rPr>
            <w:t>(KEMP, 2023)</w:t>
          </w:r>
          <w:r w:rsidR="00266AEC" w:rsidRPr="00265FD0">
            <w:rPr>
              <w:color w:val="333333"/>
              <w:szCs w:val="28"/>
              <w:shd w:val="clear" w:color="auto" w:fill="FFFFFF"/>
            </w:rPr>
            <w:fldChar w:fldCharType="end"/>
          </w:r>
        </w:sdtContent>
      </w:sdt>
      <w:r w:rsidR="005F6D6D" w:rsidRPr="00265FD0">
        <w:rPr>
          <w:rFonts w:hint="eastAsia"/>
          <w:color w:val="333333"/>
          <w:szCs w:val="28"/>
          <w:shd w:val="clear" w:color="auto" w:fill="FFFFFF"/>
        </w:rPr>
        <w:t>（下圖</w:t>
      </w:r>
      <w:r w:rsidR="005F6D6D" w:rsidRPr="00265FD0">
        <w:rPr>
          <w:rFonts w:hint="eastAsia"/>
          <w:color w:val="333333"/>
          <w:szCs w:val="28"/>
          <w:shd w:val="clear" w:color="auto" w:fill="FFFFFF"/>
        </w:rPr>
        <w:t>1</w:t>
      </w:r>
      <w:r w:rsidR="005F6D6D" w:rsidRPr="00265FD0">
        <w:rPr>
          <w:color w:val="333333"/>
          <w:szCs w:val="28"/>
          <w:shd w:val="clear" w:color="auto" w:fill="FFFFFF"/>
        </w:rPr>
        <w:t>-1-1</w:t>
      </w:r>
      <w:r w:rsidR="005F6D6D" w:rsidRPr="00265FD0">
        <w:rPr>
          <w:rFonts w:hint="eastAsia"/>
          <w:color w:val="333333"/>
          <w:szCs w:val="28"/>
          <w:shd w:val="clear" w:color="auto" w:fill="FFFFFF"/>
        </w:rPr>
        <w:t>）</w:t>
      </w:r>
      <w:r w:rsidR="00387E22" w:rsidRPr="00265FD0">
        <w:rPr>
          <w:rFonts w:hint="eastAsia"/>
          <w:color w:val="333333"/>
          <w:szCs w:val="28"/>
          <w:shd w:val="clear" w:color="auto" w:fill="FFFFFF"/>
        </w:rPr>
        <w:t>顯示</w:t>
      </w:r>
      <w:r w:rsidR="00DC4F14" w:rsidRPr="00265FD0">
        <w:rPr>
          <w:rFonts w:hint="eastAsia"/>
          <w:color w:val="333333"/>
          <w:szCs w:val="28"/>
          <w:shd w:val="clear" w:color="auto" w:fill="FFFFFF"/>
        </w:rPr>
        <w:t>，</w:t>
      </w:r>
      <w:r w:rsidR="00DC4F14" w:rsidRPr="00265FD0">
        <w:rPr>
          <w:rFonts w:hint="eastAsia"/>
          <w:color w:val="333333"/>
          <w:szCs w:val="28"/>
          <w:shd w:val="clear" w:color="auto" w:fill="FFFFFF"/>
        </w:rPr>
        <w:t>1</w:t>
      </w:r>
      <w:r w:rsidR="00DC4F14" w:rsidRPr="00265FD0">
        <w:rPr>
          <w:color w:val="333333"/>
          <w:szCs w:val="28"/>
          <w:shd w:val="clear" w:color="auto" w:fill="FFFFFF"/>
        </w:rPr>
        <w:t>6</w:t>
      </w:r>
      <w:r w:rsidR="00DC4F14" w:rsidRPr="00265FD0">
        <w:rPr>
          <w:rFonts w:hint="eastAsia"/>
          <w:color w:val="333333"/>
          <w:szCs w:val="28"/>
          <w:shd w:val="clear" w:color="auto" w:fill="FFFFFF"/>
        </w:rPr>
        <w:t>到</w:t>
      </w:r>
      <w:r w:rsidR="00DC4F14" w:rsidRPr="00265FD0">
        <w:rPr>
          <w:rFonts w:hint="eastAsia"/>
          <w:color w:val="333333"/>
          <w:szCs w:val="28"/>
          <w:shd w:val="clear" w:color="auto" w:fill="FFFFFF"/>
        </w:rPr>
        <w:t>6</w:t>
      </w:r>
      <w:r w:rsidR="00DC4F14" w:rsidRPr="00265FD0">
        <w:rPr>
          <w:color w:val="333333"/>
          <w:szCs w:val="28"/>
          <w:shd w:val="clear" w:color="auto" w:fill="FFFFFF"/>
        </w:rPr>
        <w:t>4</w:t>
      </w:r>
      <w:r w:rsidR="00DC4F14" w:rsidRPr="00265FD0">
        <w:rPr>
          <w:rFonts w:hint="eastAsia"/>
          <w:color w:val="333333"/>
          <w:szCs w:val="28"/>
          <w:shd w:val="clear" w:color="auto" w:fill="FFFFFF"/>
        </w:rPr>
        <w:t>歲的年齡區間，有</w:t>
      </w:r>
      <w:r w:rsidR="00DC4F14" w:rsidRPr="00265FD0">
        <w:rPr>
          <w:rFonts w:hint="eastAsia"/>
          <w:color w:val="333333"/>
          <w:szCs w:val="28"/>
          <w:shd w:val="clear" w:color="auto" w:fill="FFFFFF"/>
        </w:rPr>
        <w:t>9</w:t>
      </w:r>
      <w:r w:rsidR="00DC4F14" w:rsidRPr="00265FD0">
        <w:rPr>
          <w:color w:val="333333"/>
          <w:szCs w:val="28"/>
          <w:shd w:val="clear" w:color="auto" w:fill="FFFFFF"/>
        </w:rPr>
        <w:t>5.1%</w:t>
      </w:r>
      <w:r w:rsidR="00DC4F14" w:rsidRPr="00265FD0">
        <w:rPr>
          <w:rFonts w:hint="eastAsia"/>
          <w:color w:val="333333"/>
          <w:szCs w:val="28"/>
          <w:shd w:val="clear" w:color="auto" w:fill="FFFFFF"/>
        </w:rPr>
        <w:t>的民眾有智慧型手機</w:t>
      </w:r>
      <w:r w:rsidR="00ED00B7" w:rsidRPr="00265FD0">
        <w:rPr>
          <w:rFonts w:hint="eastAsia"/>
          <w:color w:val="333333"/>
          <w:szCs w:val="28"/>
          <w:shd w:val="clear" w:color="auto" w:fill="FFFFFF"/>
        </w:rPr>
        <w:t>，年減</w:t>
      </w:r>
      <w:r w:rsidR="00ED00B7" w:rsidRPr="00265FD0">
        <w:rPr>
          <w:rFonts w:hint="eastAsia"/>
          <w:color w:val="333333"/>
          <w:szCs w:val="28"/>
          <w:shd w:val="clear" w:color="auto" w:fill="FFFFFF"/>
        </w:rPr>
        <w:t>3%</w:t>
      </w:r>
      <w:r w:rsidR="00ED00B7" w:rsidRPr="00265FD0">
        <w:rPr>
          <w:rFonts w:hint="eastAsia"/>
          <w:color w:val="333333"/>
          <w:szCs w:val="28"/>
          <w:shd w:val="clear" w:color="auto" w:fill="FFFFFF"/>
        </w:rPr>
        <w:t>，已達到飽和狀態</w:t>
      </w:r>
      <w:r w:rsidR="00DC4F14" w:rsidRPr="00265FD0">
        <w:rPr>
          <w:rFonts w:hint="eastAsia"/>
          <w:color w:val="333333"/>
          <w:szCs w:val="28"/>
          <w:shd w:val="clear" w:color="auto" w:fill="FFFFFF"/>
        </w:rPr>
        <w:t>，</w:t>
      </w:r>
      <w:r w:rsidR="00DC4F14" w:rsidRPr="00265FD0">
        <w:rPr>
          <w:rFonts w:hint="eastAsia"/>
          <w:color w:val="333333"/>
          <w:szCs w:val="28"/>
          <w:shd w:val="clear" w:color="auto" w:fill="FFFFFF"/>
        </w:rPr>
        <w:t>3</w:t>
      </w:r>
      <w:r w:rsidR="00DC4F14" w:rsidRPr="00265FD0">
        <w:rPr>
          <w:color w:val="333333"/>
          <w:szCs w:val="28"/>
          <w:shd w:val="clear" w:color="auto" w:fill="FFFFFF"/>
        </w:rPr>
        <w:t>4.8%</w:t>
      </w:r>
      <w:r w:rsidR="00DC4F14" w:rsidRPr="00265FD0">
        <w:rPr>
          <w:rFonts w:hint="eastAsia"/>
          <w:color w:val="333333"/>
          <w:szCs w:val="28"/>
          <w:shd w:val="clear" w:color="auto" w:fill="FFFFFF"/>
        </w:rPr>
        <w:t>的民眾擁有</w:t>
      </w:r>
      <w:r w:rsidR="004B4383" w:rsidRPr="00265FD0">
        <w:rPr>
          <w:rFonts w:hint="eastAsia"/>
          <w:color w:val="333333"/>
          <w:szCs w:val="28"/>
          <w:shd w:val="clear" w:color="auto" w:fill="FFFFFF"/>
        </w:rPr>
        <w:t>智慧手錶或手環</w:t>
      </w:r>
      <w:r w:rsidR="00DC4F14" w:rsidRPr="00265FD0">
        <w:rPr>
          <w:rFonts w:hint="eastAsia"/>
          <w:color w:val="333333"/>
          <w:szCs w:val="28"/>
          <w:shd w:val="clear" w:color="auto" w:fill="FFFFFF"/>
        </w:rPr>
        <w:t>，</w:t>
      </w:r>
      <w:r w:rsidR="00C432C2" w:rsidRPr="00265FD0">
        <w:rPr>
          <w:rFonts w:hint="eastAsia"/>
          <w:color w:val="333333"/>
          <w:szCs w:val="28"/>
          <w:shd w:val="clear" w:color="auto" w:fill="FFFFFF"/>
        </w:rPr>
        <w:t>年增</w:t>
      </w:r>
      <w:r w:rsidR="00C432C2" w:rsidRPr="00265FD0">
        <w:rPr>
          <w:rFonts w:hint="eastAsia"/>
          <w:color w:val="333333"/>
          <w:szCs w:val="28"/>
          <w:shd w:val="clear" w:color="auto" w:fill="FFFFFF"/>
        </w:rPr>
        <w:t>7</w:t>
      </w:r>
      <w:r w:rsidR="00C432C2" w:rsidRPr="00265FD0">
        <w:rPr>
          <w:color w:val="333333"/>
          <w:szCs w:val="28"/>
          <w:shd w:val="clear" w:color="auto" w:fill="FFFFFF"/>
        </w:rPr>
        <w:t>.7%</w:t>
      </w:r>
      <w:r w:rsidR="00C432C2" w:rsidRPr="00265FD0">
        <w:rPr>
          <w:rFonts w:hint="eastAsia"/>
          <w:color w:val="333333"/>
          <w:szCs w:val="28"/>
          <w:shd w:val="clear" w:color="auto" w:fill="FFFFFF"/>
        </w:rPr>
        <w:t>，呈現</w:t>
      </w:r>
      <w:r w:rsidR="00ED00B7" w:rsidRPr="00265FD0">
        <w:rPr>
          <w:rFonts w:hint="eastAsia"/>
          <w:color w:val="333333"/>
          <w:szCs w:val="28"/>
          <w:shd w:val="clear" w:color="auto" w:fill="FFFFFF"/>
        </w:rPr>
        <w:t>小幅</w:t>
      </w:r>
      <w:r w:rsidR="00C432C2" w:rsidRPr="00265FD0">
        <w:rPr>
          <w:rFonts w:hint="eastAsia"/>
          <w:color w:val="333333"/>
          <w:szCs w:val="28"/>
          <w:shd w:val="clear" w:color="auto" w:fill="FFFFFF"/>
        </w:rPr>
        <w:t>增長</w:t>
      </w:r>
      <w:r w:rsidR="003023FE" w:rsidRPr="00265FD0">
        <w:rPr>
          <w:rFonts w:hint="eastAsia"/>
          <w:color w:val="333333"/>
          <w:szCs w:val="28"/>
          <w:shd w:val="clear" w:color="auto" w:fill="FFFFFF"/>
        </w:rPr>
        <w:t>，持續提升普及率。</w:t>
      </w:r>
    </w:p>
    <w:p w14:paraId="51C3EACB" w14:textId="77777777" w:rsidR="00EF51DD" w:rsidRPr="00265FD0" w:rsidRDefault="008B1FE4" w:rsidP="00EF51DD">
      <w:pPr>
        <w:keepNext/>
        <w:snapToGrid w:val="0"/>
        <w:jc w:val="center"/>
      </w:pPr>
      <w:r w:rsidRPr="00265FD0">
        <w:rPr>
          <w:rFonts w:hint="eastAsia"/>
          <w:noProof/>
        </w:rPr>
        <w:drawing>
          <wp:inline distT="0" distB="0" distL="0" distR="0" wp14:anchorId="4C9118BD" wp14:editId="08CFFB75">
            <wp:extent cx="5181600" cy="2911217"/>
            <wp:effectExtent l="0" t="0" r="0" b="381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07296" cy="2925654"/>
                    </a:xfrm>
                    <a:prstGeom prst="rect">
                      <a:avLst/>
                    </a:prstGeom>
                    <a:noFill/>
                    <a:ln>
                      <a:noFill/>
                    </a:ln>
                  </pic:spPr>
                </pic:pic>
              </a:graphicData>
            </a:graphic>
          </wp:inline>
        </w:drawing>
      </w:r>
    </w:p>
    <w:p w14:paraId="168DCE7C" w14:textId="01FC208C" w:rsidR="008B1FE4" w:rsidRPr="00265FD0" w:rsidRDefault="00EF51DD" w:rsidP="00EF51DD">
      <w:pPr>
        <w:pStyle w:val="ac"/>
      </w:pPr>
      <w:bookmarkStart w:id="7" w:name="_Toc151410935"/>
      <w:r w:rsidRPr="00265FD0">
        <w:t>▲</w:t>
      </w:r>
      <w:r w:rsidRPr="00265FD0">
        <w:rPr>
          <w:rFonts w:hint="eastAsia"/>
        </w:rPr>
        <w:t>圖</w:t>
      </w:r>
      <w:r w:rsidR="0053631E" w:rsidRPr="00265FD0">
        <w:fldChar w:fldCharType="begin"/>
      </w:r>
      <w:r w:rsidR="0053631E" w:rsidRPr="00265FD0">
        <w:instrText xml:space="preserve"> </w:instrText>
      </w:r>
      <w:r w:rsidR="0053631E" w:rsidRPr="00265FD0">
        <w:rPr>
          <w:rFonts w:hint="eastAsia"/>
        </w:rPr>
        <w:instrText>STYLEREF 2 \s</w:instrText>
      </w:r>
      <w:r w:rsidR="0053631E" w:rsidRPr="00265FD0">
        <w:instrText xml:space="preserve"> </w:instrText>
      </w:r>
      <w:r w:rsidR="0053631E" w:rsidRPr="00265FD0">
        <w:fldChar w:fldCharType="separate"/>
      </w:r>
      <w:r w:rsidR="00F239B7">
        <w:rPr>
          <w:noProof/>
        </w:rPr>
        <w:t>1-1</w:t>
      </w:r>
      <w:r w:rsidR="0053631E" w:rsidRPr="00265FD0">
        <w:fldChar w:fldCharType="end"/>
      </w:r>
      <w:r w:rsidR="0053631E" w:rsidRPr="00265FD0">
        <w:noBreakHyphen/>
      </w:r>
      <w:r w:rsidR="0053631E" w:rsidRPr="00265FD0">
        <w:fldChar w:fldCharType="begin"/>
      </w:r>
      <w:r w:rsidR="0053631E" w:rsidRPr="00265FD0">
        <w:instrText xml:space="preserve"> </w:instrText>
      </w:r>
      <w:r w:rsidR="0053631E" w:rsidRPr="00265FD0">
        <w:rPr>
          <w:rFonts w:hint="eastAsia"/>
        </w:rPr>
        <w:instrText xml:space="preserve">SEQ </w:instrText>
      </w:r>
      <w:r w:rsidR="0053631E" w:rsidRPr="00265FD0">
        <w:rPr>
          <w:rFonts w:hint="eastAsia"/>
        </w:rPr>
        <w:instrText>圖</w:instrText>
      </w:r>
      <w:r w:rsidR="0053631E" w:rsidRPr="00265FD0">
        <w:rPr>
          <w:rFonts w:hint="eastAsia"/>
        </w:rPr>
        <w:instrText xml:space="preserve"> \* ARABIC \s 2</w:instrText>
      </w:r>
      <w:r w:rsidR="0053631E" w:rsidRPr="00265FD0">
        <w:instrText xml:space="preserve"> </w:instrText>
      </w:r>
      <w:r w:rsidR="0053631E" w:rsidRPr="00265FD0">
        <w:fldChar w:fldCharType="separate"/>
      </w:r>
      <w:r w:rsidR="00F239B7">
        <w:rPr>
          <w:noProof/>
        </w:rPr>
        <w:t>1</w:t>
      </w:r>
      <w:r w:rsidR="0053631E" w:rsidRPr="00265FD0">
        <w:fldChar w:fldCharType="end"/>
      </w:r>
      <w:r w:rsidRPr="00265FD0">
        <w:rPr>
          <w:rFonts w:hint="eastAsia"/>
        </w:rPr>
        <w:t>、臺灣裝置持有數</w:t>
      </w:r>
      <w:bookmarkEnd w:id="7"/>
    </w:p>
    <w:p w14:paraId="26F0755A" w14:textId="0CB347B7" w:rsidR="00533C78" w:rsidRPr="00265FD0" w:rsidRDefault="003023FE" w:rsidP="00E84476">
      <w:pPr>
        <w:snapToGrid w:val="0"/>
        <w:ind w:firstLineChars="200" w:firstLine="560"/>
        <w:jc w:val="both"/>
        <w:rPr>
          <w:color w:val="333333"/>
          <w:szCs w:val="28"/>
          <w:shd w:val="clear" w:color="auto" w:fill="FFFFFF"/>
        </w:rPr>
      </w:pPr>
      <w:r w:rsidRPr="00265FD0">
        <w:rPr>
          <w:rFonts w:hint="eastAsia"/>
          <w:color w:val="333333"/>
          <w:szCs w:val="28"/>
          <w:shd w:val="clear" w:color="auto" w:fill="FFFFFF"/>
        </w:rPr>
        <w:t>近年來，因為</w:t>
      </w:r>
      <w:r w:rsidR="004F2BF7" w:rsidRPr="00265FD0">
        <w:rPr>
          <w:rFonts w:hint="eastAsia"/>
          <w:color w:val="333333"/>
          <w:szCs w:val="28"/>
          <w:shd w:val="clear" w:color="auto" w:fill="FFFFFF"/>
        </w:rPr>
        <w:t>醫療技術的進步，</w:t>
      </w:r>
      <w:r w:rsidRPr="00265FD0">
        <w:rPr>
          <w:rFonts w:hint="eastAsia"/>
          <w:color w:val="333333"/>
          <w:szCs w:val="28"/>
          <w:shd w:val="clear" w:color="auto" w:fill="FFFFFF"/>
        </w:rPr>
        <w:t>人類的平均壽命</w:t>
      </w:r>
      <w:r w:rsidR="004F2BF7" w:rsidRPr="00265FD0">
        <w:rPr>
          <w:rFonts w:hint="eastAsia"/>
          <w:color w:val="333333"/>
          <w:szCs w:val="28"/>
          <w:shd w:val="clear" w:color="auto" w:fill="FFFFFF"/>
        </w:rPr>
        <w:t>得以</w:t>
      </w:r>
      <w:r w:rsidRPr="00265FD0">
        <w:rPr>
          <w:rFonts w:hint="eastAsia"/>
          <w:color w:val="333333"/>
          <w:szCs w:val="28"/>
          <w:shd w:val="clear" w:color="auto" w:fill="FFFFFF"/>
        </w:rPr>
        <w:t>延長</w:t>
      </w:r>
      <w:r w:rsidR="00836260" w:rsidRPr="00265FD0">
        <w:rPr>
          <w:rFonts w:hint="eastAsia"/>
          <w:color w:val="333333"/>
          <w:szCs w:val="28"/>
          <w:shd w:val="clear" w:color="auto" w:fill="FFFFFF"/>
        </w:rPr>
        <w:t>，國家發展委員會預估臺灣將在</w:t>
      </w:r>
      <w:r w:rsidR="00836260" w:rsidRPr="00265FD0">
        <w:rPr>
          <w:rFonts w:hint="eastAsia"/>
          <w:color w:val="333333"/>
          <w:szCs w:val="28"/>
          <w:shd w:val="clear" w:color="auto" w:fill="FFFFFF"/>
        </w:rPr>
        <w:t>2</w:t>
      </w:r>
      <w:r w:rsidR="00836260" w:rsidRPr="00265FD0">
        <w:rPr>
          <w:color w:val="333333"/>
          <w:szCs w:val="28"/>
          <w:shd w:val="clear" w:color="auto" w:fill="FFFFFF"/>
        </w:rPr>
        <w:t>025</w:t>
      </w:r>
      <w:r w:rsidR="00836260" w:rsidRPr="00265FD0">
        <w:rPr>
          <w:rFonts w:hint="eastAsia"/>
          <w:color w:val="333333"/>
          <w:szCs w:val="28"/>
          <w:shd w:val="clear" w:color="auto" w:fill="FFFFFF"/>
        </w:rPr>
        <w:t>年邁入超高齡社會，全民健康保險的支出恐將</w:t>
      </w:r>
      <w:r w:rsidR="00C16639" w:rsidRPr="00265FD0">
        <w:rPr>
          <w:rFonts w:hint="eastAsia"/>
          <w:color w:val="333333"/>
          <w:szCs w:val="28"/>
          <w:shd w:val="clear" w:color="auto" w:fill="FFFFFF"/>
        </w:rPr>
        <w:t>出現不小的增幅</w:t>
      </w:r>
      <w:r w:rsidR="00836260" w:rsidRPr="00265FD0">
        <w:rPr>
          <w:rFonts w:hint="eastAsia"/>
          <w:color w:val="333333"/>
          <w:szCs w:val="28"/>
          <w:shd w:val="clear" w:color="auto" w:fill="FFFFFF"/>
        </w:rPr>
        <w:t>，因此「預防勝於治療」的觀念</w:t>
      </w:r>
      <w:r w:rsidR="00C16639" w:rsidRPr="00265FD0">
        <w:rPr>
          <w:rFonts w:hint="eastAsia"/>
          <w:color w:val="333333"/>
          <w:szCs w:val="28"/>
          <w:shd w:val="clear" w:color="auto" w:fill="FFFFFF"/>
        </w:rPr>
        <w:t>極其</w:t>
      </w:r>
      <w:r w:rsidR="00836260" w:rsidRPr="00265FD0">
        <w:rPr>
          <w:rFonts w:hint="eastAsia"/>
          <w:color w:val="333333"/>
          <w:szCs w:val="28"/>
          <w:shd w:val="clear" w:color="auto" w:fill="FFFFFF"/>
        </w:rPr>
        <w:t>重要</w:t>
      </w:r>
      <w:r w:rsidR="00C16639" w:rsidRPr="00265FD0">
        <w:rPr>
          <w:rFonts w:hint="eastAsia"/>
          <w:color w:val="333333"/>
          <w:szCs w:val="28"/>
          <w:shd w:val="clear" w:color="auto" w:fill="FFFFFF"/>
        </w:rPr>
        <w:t>，</w:t>
      </w:r>
      <w:r w:rsidR="00ED00B7" w:rsidRPr="00265FD0">
        <w:rPr>
          <w:rFonts w:hint="eastAsia"/>
          <w:color w:val="333333"/>
          <w:szCs w:val="28"/>
          <w:shd w:val="clear" w:color="auto" w:fill="FFFFFF"/>
        </w:rPr>
        <w:t>根據</w:t>
      </w:r>
      <w:r w:rsidR="00F24710" w:rsidRPr="00265FD0">
        <w:rPr>
          <w:rFonts w:hint="eastAsia"/>
          <w:color w:val="333333"/>
          <w:szCs w:val="28"/>
          <w:shd w:val="clear" w:color="auto" w:fill="FFFFFF"/>
        </w:rPr>
        <w:t>調查</w:t>
      </w:r>
      <w:sdt>
        <w:sdtPr>
          <w:rPr>
            <w:color w:val="333333"/>
            <w:szCs w:val="28"/>
            <w:shd w:val="clear" w:color="auto" w:fill="FFFFFF"/>
          </w:rPr>
          <w:id w:val="-1451933387"/>
          <w:citation/>
        </w:sdtPr>
        <w:sdtEndPr/>
        <w:sdtContent>
          <w:r w:rsidR="00266AEC" w:rsidRPr="00265FD0">
            <w:rPr>
              <w:color w:val="333333"/>
              <w:szCs w:val="28"/>
              <w:shd w:val="clear" w:color="auto" w:fill="FFFFFF"/>
            </w:rPr>
            <w:fldChar w:fldCharType="begin"/>
          </w:r>
          <w:r w:rsidR="00266AEC" w:rsidRPr="00265FD0">
            <w:rPr>
              <w:color w:val="333333"/>
              <w:szCs w:val="28"/>
              <w:shd w:val="clear" w:color="auto" w:fill="FFFFFF"/>
            </w:rPr>
            <w:instrText xml:space="preserve"> </w:instrText>
          </w:r>
          <w:r w:rsidR="00266AEC" w:rsidRPr="00265FD0">
            <w:rPr>
              <w:rFonts w:hint="eastAsia"/>
              <w:color w:val="333333"/>
              <w:szCs w:val="28"/>
              <w:shd w:val="clear" w:color="auto" w:fill="FFFFFF"/>
            </w:rPr>
            <w:instrText>CITATION Kan221 \l 1028</w:instrText>
          </w:r>
          <w:r w:rsidR="00266AEC" w:rsidRPr="00265FD0">
            <w:rPr>
              <w:color w:val="333333"/>
              <w:szCs w:val="28"/>
              <w:shd w:val="clear" w:color="auto" w:fill="FFFFFF"/>
            </w:rPr>
            <w:instrText xml:space="preserve"> </w:instrText>
          </w:r>
          <w:r w:rsidR="00266AEC" w:rsidRPr="00265FD0">
            <w:rPr>
              <w:color w:val="333333"/>
              <w:szCs w:val="28"/>
              <w:shd w:val="clear" w:color="auto" w:fill="FFFFFF"/>
            </w:rPr>
            <w:fldChar w:fldCharType="separate"/>
          </w:r>
          <w:r w:rsidR="00266AEC" w:rsidRPr="00265FD0">
            <w:rPr>
              <w:rFonts w:hint="eastAsia"/>
              <w:noProof/>
              <w:color w:val="333333"/>
              <w:szCs w:val="28"/>
              <w:shd w:val="clear" w:color="auto" w:fill="FFFFFF"/>
            </w:rPr>
            <w:t xml:space="preserve"> </w:t>
          </w:r>
          <w:r w:rsidR="00266AEC" w:rsidRPr="00265FD0">
            <w:rPr>
              <w:rFonts w:hint="eastAsia"/>
            </w:rPr>
            <w:t>(</w:t>
          </w:r>
          <w:r w:rsidR="00266AEC" w:rsidRPr="00265FD0">
            <w:rPr>
              <w:rFonts w:hint="eastAsia"/>
            </w:rPr>
            <w:t>凱度洞察</w:t>
          </w:r>
          <w:r w:rsidR="00266AEC" w:rsidRPr="00265FD0">
            <w:rPr>
              <w:rFonts w:hint="eastAsia"/>
            </w:rPr>
            <w:t>/LifePoints, 2022)</w:t>
          </w:r>
          <w:r w:rsidR="00266AEC" w:rsidRPr="00265FD0">
            <w:rPr>
              <w:color w:val="333333"/>
              <w:szCs w:val="28"/>
              <w:shd w:val="clear" w:color="auto" w:fill="FFFFFF"/>
            </w:rPr>
            <w:fldChar w:fldCharType="end"/>
          </w:r>
        </w:sdtContent>
      </w:sdt>
      <w:r w:rsidR="00620206" w:rsidRPr="00265FD0">
        <w:rPr>
          <w:rFonts w:hint="eastAsia"/>
          <w:color w:val="333333"/>
          <w:szCs w:val="28"/>
          <w:shd w:val="clear" w:color="auto" w:fill="FFFFFF"/>
        </w:rPr>
        <w:t>（下圖</w:t>
      </w:r>
      <w:r w:rsidR="00620206" w:rsidRPr="00265FD0">
        <w:rPr>
          <w:rFonts w:hint="eastAsia"/>
          <w:color w:val="333333"/>
          <w:szCs w:val="28"/>
          <w:shd w:val="clear" w:color="auto" w:fill="FFFFFF"/>
        </w:rPr>
        <w:t>1</w:t>
      </w:r>
      <w:r w:rsidR="00620206" w:rsidRPr="00265FD0">
        <w:rPr>
          <w:color w:val="333333"/>
          <w:szCs w:val="28"/>
          <w:shd w:val="clear" w:color="auto" w:fill="FFFFFF"/>
        </w:rPr>
        <w:t>-1-2</w:t>
      </w:r>
      <w:r w:rsidR="00620206" w:rsidRPr="00265FD0">
        <w:rPr>
          <w:rFonts w:hint="eastAsia"/>
          <w:color w:val="333333"/>
          <w:szCs w:val="28"/>
          <w:shd w:val="clear" w:color="auto" w:fill="FFFFFF"/>
        </w:rPr>
        <w:t>）</w:t>
      </w:r>
      <w:r w:rsidR="008B1FE4" w:rsidRPr="00265FD0">
        <w:rPr>
          <w:rFonts w:hint="eastAsia"/>
          <w:color w:val="333333"/>
          <w:szCs w:val="28"/>
          <w:shd w:val="clear" w:color="auto" w:fill="FFFFFF"/>
        </w:rPr>
        <w:t>指出</w:t>
      </w:r>
      <w:r w:rsidR="00C16639" w:rsidRPr="00265FD0">
        <w:rPr>
          <w:rFonts w:hint="eastAsia"/>
          <w:color w:val="333333"/>
          <w:szCs w:val="28"/>
          <w:shd w:val="clear" w:color="auto" w:fill="FFFFFF"/>
        </w:rPr>
        <w:t>，</w:t>
      </w:r>
      <w:r w:rsidR="00A84769">
        <w:rPr>
          <w:rFonts w:hint="eastAsia"/>
          <w:color w:val="333333"/>
          <w:szCs w:val="28"/>
          <w:shd w:val="clear" w:color="auto" w:fill="FFFFFF"/>
        </w:rPr>
        <w:t>臺灣</w:t>
      </w:r>
      <w:r w:rsidR="00ED00B7" w:rsidRPr="00265FD0">
        <w:rPr>
          <w:rFonts w:hint="eastAsia"/>
          <w:color w:val="333333"/>
          <w:szCs w:val="28"/>
          <w:shd w:val="clear" w:color="auto" w:fill="FFFFFF"/>
        </w:rPr>
        <w:t>消費者購買智慧穿戴產品的動機，約七成</w:t>
      </w:r>
      <w:r w:rsidRPr="00265FD0">
        <w:rPr>
          <w:rFonts w:hint="eastAsia"/>
          <w:color w:val="333333"/>
          <w:szCs w:val="28"/>
          <w:shd w:val="clear" w:color="auto" w:fill="FFFFFF"/>
        </w:rPr>
        <w:t>是因</w:t>
      </w:r>
      <w:r w:rsidR="00ED00B7" w:rsidRPr="00265FD0">
        <w:rPr>
          <w:rFonts w:hint="eastAsia"/>
          <w:color w:val="333333"/>
          <w:szCs w:val="28"/>
          <w:shd w:val="clear" w:color="auto" w:fill="FFFFFF"/>
        </w:rPr>
        <w:t>想了解身體的健康狀況與運動情形</w:t>
      </w:r>
      <w:r w:rsidR="00C16639" w:rsidRPr="00265FD0">
        <w:rPr>
          <w:rFonts w:hint="eastAsia"/>
          <w:color w:val="333333"/>
          <w:szCs w:val="28"/>
          <w:shd w:val="clear" w:color="auto" w:fill="FFFFFF"/>
        </w:rPr>
        <w:t>；</w:t>
      </w:r>
      <w:r w:rsidRPr="00265FD0">
        <w:rPr>
          <w:rFonts w:hint="eastAsia"/>
          <w:color w:val="333333"/>
          <w:szCs w:val="28"/>
          <w:shd w:val="clear" w:color="auto" w:fill="FFFFFF"/>
        </w:rPr>
        <w:t>約六成是因可以與其他電子產品做連結、資料同步，依照這份調查可以推斷出，大部分的穿戴式裝置消費者都希望蒐集自身的健康狀況，並與手機</w:t>
      </w:r>
      <w:r w:rsidR="00053EAA" w:rsidRPr="00265FD0">
        <w:rPr>
          <w:rFonts w:hint="eastAsia"/>
          <w:color w:val="333333"/>
          <w:szCs w:val="28"/>
          <w:shd w:val="clear" w:color="auto" w:fill="FFFFFF"/>
        </w:rPr>
        <w:t>應用程式</w:t>
      </w:r>
      <w:r w:rsidRPr="00265FD0">
        <w:rPr>
          <w:rFonts w:hint="eastAsia"/>
          <w:color w:val="333333"/>
          <w:szCs w:val="28"/>
          <w:shd w:val="clear" w:color="auto" w:fill="FFFFFF"/>
        </w:rPr>
        <w:t>做搭配使用，</w:t>
      </w:r>
      <w:r w:rsidR="00C16639" w:rsidRPr="00265FD0">
        <w:rPr>
          <w:rFonts w:hint="eastAsia"/>
          <w:color w:val="333333"/>
          <w:szCs w:val="28"/>
          <w:shd w:val="clear" w:color="auto" w:fill="FFFFFF"/>
        </w:rPr>
        <w:t>更容易的監控自身的健康狀況</w:t>
      </w:r>
      <w:r w:rsidR="00053EAA" w:rsidRPr="00265FD0">
        <w:rPr>
          <w:rFonts w:hint="eastAsia"/>
          <w:color w:val="333333"/>
          <w:szCs w:val="28"/>
          <w:shd w:val="clear" w:color="auto" w:fill="FFFFFF"/>
        </w:rPr>
        <w:t>，提早發現健康隱憂</w:t>
      </w:r>
      <w:r w:rsidR="008D7FAC" w:rsidRPr="00265FD0">
        <w:rPr>
          <w:rFonts w:hint="eastAsia"/>
          <w:color w:val="333333"/>
          <w:szCs w:val="28"/>
          <w:shd w:val="clear" w:color="auto" w:fill="FFFFFF"/>
        </w:rPr>
        <w:t>，</w:t>
      </w:r>
      <w:r w:rsidR="00053EAA" w:rsidRPr="00265FD0">
        <w:rPr>
          <w:rFonts w:hint="eastAsia"/>
          <w:color w:val="333333"/>
          <w:szCs w:val="28"/>
          <w:shd w:val="clear" w:color="auto" w:fill="FFFFFF"/>
        </w:rPr>
        <w:t>做好自我管理，迎向健康人生</w:t>
      </w:r>
      <w:r w:rsidR="00C16639" w:rsidRPr="00265FD0">
        <w:rPr>
          <w:rFonts w:hint="eastAsia"/>
          <w:color w:val="333333"/>
          <w:szCs w:val="28"/>
          <w:shd w:val="clear" w:color="auto" w:fill="FFFFFF"/>
        </w:rPr>
        <w:t>。</w:t>
      </w:r>
    </w:p>
    <w:p w14:paraId="36C62DE5" w14:textId="77777777" w:rsidR="008B1FE4" w:rsidRPr="00265FD0" w:rsidRDefault="00E11ED5" w:rsidP="008B1FE4">
      <w:pPr>
        <w:keepNext/>
        <w:snapToGrid w:val="0"/>
        <w:ind w:firstLineChars="200" w:firstLine="560"/>
        <w:jc w:val="center"/>
      </w:pPr>
      <w:r w:rsidRPr="00265FD0">
        <w:rPr>
          <w:rFonts w:hint="eastAsia"/>
          <w:noProof/>
          <w:color w:val="333333"/>
          <w:szCs w:val="28"/>
          <w:shd w:val="clear" w:color="auto" w:fill="FFFFFF"/>
        </w:rPr>
        <w:lastRenderedPageBreak/>
        <w:drawing>
          <wp:inline distT="0" distB="0" distL="0" distR="0" wp14:anchorId="52086788" wp14:editId="6516920B">
            <wp:extent cx="5202163" cy="1927860"/>
            <wp:effectExtent l="0" t="0" r="0"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05293" cy="1966079"/>
                    </a:xfrm>
                    <a:prstGeom prst="rect">
                      <a:avLst/>
                    </a:prstGeom>
                    <a:noFill/>
                    <a:ln>
                      <a:noFill/>
                    </a:ln>
                  </pic:spPr>
                </pic:pic>
              </a:graphicData>
            </a:graphic>
          </wp:inline>
        </w:drawing>
      </w:r>
    </w:p>
    <w:p w14:paraId="0229253D" w14:textId="74654619" w:rsidR="00E84476" w:rsidRPr="00265FD0" w:rsidRDefault="008B1FE4" w:rsidP="006A165D">
      <w:pPr>
        <w:pStyle w:val="ac"/>
        <w:rPr>
          <w:color w:val="333333"/>
          <w:szCs w:val="28"/>
          <w:shd w:val="clear" w:color="auto" w:fill="FFFFFF"/>
        </w:rPr>
      </w:pPr>
      <w:bookmarkStart w:id="8" w:name="_Toc151410936"/>
      <w:r w:rsidRPr="00265FD0">
        <w:t>▲</w:t>
      </w:r>
      <w:r w:rsidRPr="00265FD0">
        <w:rPr>
          <w:rFonts w:hint="eastAsia"/>
        </w:rPr>
        <w:t>圖</w:t>
      </w:r>
      <w:r w:rsidR="0053631E" w:rsidRPr="00265FD0">
        <w:fldChar w:fldCharType="begin"/>
      </w:r>
      <w:r w:rsidR="0053631E" w:rsidRPr="00265FD0">
        <w:instrText xml:space="preserve"> </w:instrText>
      </w:r>
      <w:r w:rsidR="0053631E" w:rsidRPr="00265FD0">
        <w:rPr>
          <w:rFonts w:hint="eastAsia"/>
        </w:rPr>
        <w:instrText>STYLEREF 2 \s</w:instrText>
      </w:r>
      <w:r w:rsidR="0053631E" w:rsidRPr="00265FD0">
        <w:instrText xml:space="preserve"> </w:instrText>
      </w:r>
      <w:r w:rsidR="0053631E" w:rsidRPr="00265FD0">
        <w:fldChar w:fldCharType="separate"/>
      </w:r>
      <w:r w:rsidR="00F239B7">
        <w:rPr>
          <w:noProof/>
        </w:rPr>
        <w:t>1-1</w:t>
      </w:r>
      <w:r w:rsidR="0053631E" w:rsidRPr="00265FD0">
        <w:fldChar w:fldCharType="end"/>
      </w:r>
      <w:r w:rsidR="0053631E" w:rsidRPr="00265FD0">
        <w:noBreakHyphen/>
      </w:r>
      <w:r w:rsidR="0053631E" w:rsidRPr="00265FD0">
        <w:fldChar w:fldCharType="begin"/>
      </w:r>
      <w:r w:rsidR="0053631E" w:rsidRPr="00265FD0">
        <w:instrText xml:space="preserve"> </w:instrText>
      </w:r>
      <w:r w:rsidR="0053631E" w:rsidRPr="00265FD0">
        <w:rPr>
          <w:rFonts w:hint="eastAsia"/>
        </w:rPr>
        <w:instrText xml:space="preserve">SEQ </w:instrText>
      </w:r>
      <w:r w:rsidR="0053631E" w:rsidRPr="00265FD0">
        <w:rPr>
          <w:rFonts w:hint="eastAsia"/>
        </w:rPr>
        <w:instrText>圖</w:instrText>
      </w:r>
      <w:r w:rsidR="0053631E" w:rsidRPr="00265FD0">
        <w:rPr>
          <w:rFonts w:hint="eastAsia"/>
        </w:rPr>
        <w:instrText xml:space="preserve"> \* ARABIC \s 2</w:instrText>
      </w:r>
      <w:r w:rsidR="0053631E" w:rsidRPr="00265FD0">
        <w:instrText xml:space="preserve"> </w:instrText>
      </w:r>
      <w:r w:rsidR="0053631E" w:rsidRPr="00265FD0">
        <w:fldChar w:fldCharType="separate"/>
      </w:r>
      <w:r w:rsidR="00F239B7">
        <w:rPr>
          <w:noProof/>
        </w:rPr>
        <w:t>2</w:t>
      </w:r>
      <w:r w:rsidR="0053631E" w:rsidRPr="00265FD0">
        <w:fldChar w:fldCharType="end"/>
      </w:r>
      <w:r w:rsidRPr="00265FD0">
        <w:rPr>
          <w:rFonts w:hint="eastAsia"/>
        </w:rPr>
        <w:t>、智慧穿戴裝置使用普及率</w:t>
      </w:r>
      <w:bookmarkEnd w:id="8"/>
    </w:p>
    <w:p w14:paraId="5800BE4E" w14:textId="6B8C920F" w:rsidR="00001A1F" w:rsidRPr="00265FD0" w:rsidRDefault="00001A1F" w:rsidP="00011C75">
      <w:pPr>
        <w:pStyle w:val="2"/>
        <w:rPr>
          <w:shd w:val="clear" w:color="auto" w:fill="FFFFFF"/>
          <w:lang w:eastAsia="zh-CN"/>
        </w:rPr>
      </w:pPr>
      <w:bookmarkStart w:id="9" w:name="_Toc149829308"/>
      <w:r w:rsidRPr="00265FD0">
        <w:rPr>
          <w:shd w:val="clear" w:color="auto" w:fill="FFFFFF"/>
          <w:lang w:eastAsia="zh-CN"/>
        </w:rPr>
        <w:t>動機</w:t>
      </w:r>
      <w:bookmarkEnd w:id="9"/>
    </w:p>
    <w:p w14:paraId="7B399128" w14:textId="70DF3E77" w:rsidR="00533C78" w:rsidRPr="00265FD0" w:rsidRDefault="00C16639" w:rsidP="003F0831">
      <w:pPr>
        <w:pStyle w:val="Web"/>
        <w:snapToGrid w:val="0"/>
        <w:spacing w:before="0" w:beforeAutospacing="0" w:after="0" w:afterAutospacing="0"/>
        <w:ind w:firstLineChars="200" w:firstLine="560"/>
        <w:jc w:val="both"/>
        <w:rPr>
          <w:rFonts w:ascii="Times New Roman" w:eastAsia="標楷體" w:hAnsi="Times New Roman" w:cs="Times New Roman"/>
          <w:color w:val="000000"/>
          <w:sz w:val="28"/>
          <w:szCs w:val="28"/>
        </w:rPr>
      </w:pPr>
      <w:r w:rsidRPr="00265FD0">
        <w:rPr>
          <w:rFonts w:ascii="Times New Roman" w:eastAsia="標楷體" w:hAnsi="Times New Roman" w:cs="Times New Roman" w:hint="eastAsia"/>
          <w:color w:val="000000"/>
          <w:sz w:val="28"/>
          <w:szCs w:val="28"/>
        </w:rPr>
        <w:t>目前市面</w:t>
      </w:r>
      <w:r w:rsidR="00053EAA" w:rsidRPr="00265FD0">
        <w:rPr>
          <w:rFonts w:ascii="Times New Roman" w:eastAsia="標楷體" w:hAnsi="Times New Roman" w:cs="Times New Roman" w:hint="eastAsia"/>
          <w:color w:val="000000"/>
          <w:sz w:val="28"/>
          <w:szCs w:val="28"/>
        </w:rPr>
        <w:t>上的各種自我健康管理類型的應用程式眾多，</w:t>
      </w:r>
      <w:r w:rsidR="00857B44" w:rsidRPr="00265FD0">
        <w:rPr>
          <w:rFonts w:ascii="Times New Roman" w:eastAsia="標楷體" w:hAnsi="Times New Roman" w:cs="Times New Roman" w:hint="eastAsia"/>
          <w:color w:val="000000"/>
          <w:sz w:val="28"/>
          <w:szCs w:val="28"/>
        </w:rPr>
        <w:t>除了一些廠商為了</w:t>
      </w:r>
      <w:r w:rsidR="00CE2C9A" w:rsidRPr="00265FD0">
        <w:rPr>
          <w:rFonts w:ascii="Times New Roman" w:eastAsia="標楷體" w:hAnsi="Times New Roman" w:cs="Times New Roman" w:hint="eastAsia"/>
          <w:color w:val="000000"/>
          <w:sz w:val="28"/>
          <w:szCs w:val="28"/>
        </w:rPr>
        <w:t>整合並</w:t>
      </w:r>
      <w:r w:rsidR="00857B44" w:rsidRPr="00265FD0">
        <w:rPr>
          <w:rFonts w:ascii="Times New Roman" w:eastAsia="標楷體" w:hAnsi="Times New Roman" w:cs="Times New Roman" w:hint="eastAsia"/>
          <w:color w:val="000000"/>
          <w:sz w:val="28"/>
          <w:szCs w:val="28"/>
        </w:rPr>
        <w:t>連結自家產品推出的</w:t>
      </w:r>
      <w:r w:rsidR="001A47DC" w:rsidRPr="00265FD0">
        <w:rPr>
          <w:rFonts w:ascii="Times New Roman" w:eastAsia="標楷體" w:hAnsi="Times New Roman" w:cs="Times New Roman" w:hint="eastAsia"/>
          <w:color w:val="000000"/>
          <w:sz w:val="28"/>
          <w:szCs w:val="28"/>
        </w:rPr>
        <w:t>App</w:t>
      </w:r>
      <w:r w:rsidR="00857B44" w:rsidRPr="00265FD0">
        <w:rPr>
          <w:rFonts w:ascii="Times New Roman" w:eastAsia="標楷體" w:hAnsi="Times New Roman" w:cs="Times New Roman" w:hint="eastAsia"/>
          <w:color w:val="000000"/>
          <w:sz w:val="28"/>
          <w:szCs w:val="28"/>
        </w:rPr>
        <w:t>，</w:t>
      </w:r>
      <w:r w:rsidR="00F719B3" w:rsidRPr="00265FD0">
        <w:rPr>
          <w:rFonts w:ascii="Times New Roman" w:eastAsia="標楷體" w:hAnsi="Times New Roman" w:cs="Times New Roman" w:hint="eastAsia"/>
          <w:color w:val="000000"/>
          <w:sz w:val="28"/>
          <w:szCs w:val="28"/>
        </w:rPr>
        <w:t>大致上</w:t>
      </w:r>
      <w:r w:rsidR="00857B44" w:rsidRPr="00265FD0">
        <w:rPr>
          <w:rFonts w:ascii="Times New Roman" w:eastAsia="標楷體" w:hAnsi="Times New Roman" w:cs="Times New Roman" w:hint="eastAsia"/>
          <w:color w:val="000000"/>
          <w:sz w:val="28"/>
          <w:szCs w:val="28"/>
        </w:rPr>
        <w:t>可</w:t>
      </w:r>
      <w:r w:rsidR="00F719B3" w:rsidRPr="00265FD0">
        <w:rPr>
          <w:rFonts w:ascii="Times New Roman" w:eastAsia="標楷體" w:hAnsi="Times New Roman" w:cs="Times New Roman" w:hint="eastAsia"/>
          <w:color w:val="000000"/>
          <w:sz w:val="28"/>
          <w:szCs w:val="28"/>
        </w:rPr>
        <w:t>分為</w:t>
      </w:r>
      <w:r w:rsidR="00857B44" w:rsidRPr="00265FD0">
        <w:rPr>
          <w:rFonts w:ascii="Times New Roman" w:eastAsia="標楷體" w:hAnsi="Times New Roman" w:cs="Times New Roman" w:hint="eastAsia"/>
          <w:color w:val="000000"/>
          <w:sz w:val="28"/>
          <w:szCs w:val="28"/>
        </w:rPr>
        <w:t>健身運動、睡眠</w:t>
      </w:r>
      <w:r w:rsidR="00484BAA" w:rsidRPr="00265FD0">
        <w:rPr>
          <w:rFonts w:ascii="Times New Roman" w:eastAsia="標楷體" w:hAnsi="Times New Roman" w:cs="Times New Roman" w:hint="eastAsia"/>
          <w:color w:val="000000"/>
          <w:sz w:val="28"/>
          <w:szCs w:val="28"/>
        </w:rPr>
        <w:t>追蹤</w:t>
      </w:r>
      <w:r w:rsidR="00857B44" w:rsidRPr="00265FD0">
        <w:rPr>
          <w:rFonts w:ascii="Times New Roman" w:eastAsia="標楷體" w:hAnsi="Times New Roman" w:cs="Times New Roman" w:hint="eastAsia"/>
          <w:color w:val="000000"/>
          <w:sz w:val="28"/>
          <w:szCs w:val="28"/>
        </w:rPr>
        <w:t>、飲食</w:t>
      </w:r>
      <w:r w:rsidR="00484BAA" w:rsidRPr="00265FD0">
        <w:rPr>
          <w:rFonts w:ascii="Times New Roman" w:eastAsia="標楷體" w:hAnsi="Times New Roman" w:cs="Times New Roman" w:hint="eastAsia"/>
          <w:color w:val="000000"/>
          <w:sz w:val="28"/>
          <w:szCs w:val="28"/>
        </w:rPr>
        <w:t>與卡路里計算</w:t>
      </w:r>
      <w:r w:rsidR="00857B44" w:rsidRPr="00265FD0">
        <w:rPr>
          <w:rFonts w:ascii="Times New Roman" w:eastAsia="標楷體" w:hAnsi="Times New Roman" w:cs="Times New Roman" w:hint="eastAsia"/>
          <w:color w:val="000000"/>
          <w:sz w:val="28"/>
          <w:szCs w:val="28"/>
        </w:rPr>
        <w:t>、</w:t>
      </w:r>
      <w:r w:rsidR="00484BAA" w:rsidRPr="00265FD0">
        <w:rPr>
          <w:rFonts w:ascii="Times New Roman" w:eastAsia="標楷體" w:hAnsi="Times New Roman" w:cs="Times New Roman" w:hint="eastAsia"/>
          <w:color w:val="000000"/>
          <w:sz w:val="28"/>
          <w:szCs w:val="28"/>
        </w:rPr>
        <w:t>身體數值測量等諸多類型的應用程式，其中各類型又可細分為各種</w:t>
      </w:r>
      <w:r w:rsidR="00AE70CF" w:rsidRPr="00265FD0">
        <w:rPr>
          <w:rFonts w:ascii="Times New Roman" w:eastAsia="標楷體" w:hAnsi="Times New Roman" w:cs="Times New Roman" w:hint="eastAsia"/>
          <w:color w:val="000000"/>
          <w:sz w:val="28"/>
          <w:szCs w:val="28"/>
        </w:rPr>
        <w:t>功能型</w:t>
      </w:r>
      <w:r w:rsidR="001A47DC" w:rsidRPr="00265FD0">
        <w:rPr>
          <w:rFonts w:ascii="Times New Roman" w:eastAsia="標楷體" w:hAnsi="Times New Roman" w:cs="Times New Roman" w:hint="eastAsia"/>
          <w:color w:val="000000"/>
          <w:sz w:val="28"/>
          <w:szCs w:val="28"/>
        </w:rPr>
        <w:t>App</w:t>
      </w:r>
      <w:r w:rsidR="00484BAA" w:rsidRPr="00265FD0">
        <w:rPr>
          <w:rFonts w:ascii="Times New Roman" w:eastAsia="標楷體" w:hAnsi="Times New Roman" w:cs="Times New Roman" w:hint="eastAsia"/>
          <w:color w:val="000000"/>
          <w:sz w:val="28"/>
          <w:szCs w:val="28"/>
        </w:rPr>
        <w:t>，例如計步器、心率測量、血壓測量、減重等，</w:t>
      </w:r>
      <w:r w:rsidR="00AE70CF" w:rsidRPr="00265FD0">
        <w:rPr>
          <w:rFonts w:ascii="Times New Roman" w:eastAsia="標楷體" w:hAnsi="Times New Roman" w:cs="Times New Roman" w:hint="eastAsia"/>
          <w:color w:val="000000"/>
          <w:sz w:val="28"/>
          <w:szCs w:val="28"/>
        </w:rPr>
        <w:t>不僅種類繁多，且功能過於單一，使用者須下載多個獨立的應用程式，如同碎片</w:t>
      </w:r>
      <w:r w:rsidR="005D1144" w:rsidRPr="00265FD0">
        <w:rPr>
          <w:rFonts w:ascii="Times New Roman" w:eastAsia="標楷體" w:hAnsi="Times New Roman" w:cs="Times New Roman" w:hint="eastAsia"/>
          <w:color w:val="000000"/>
          <w:sz w:val="28"/>
          <w:szCs w:val="28"/>
        </w:rPr>
        <w:t>般</w:t>
      </w:r>
      <w:r w:rsidR="00AE70CF" w:rsidRPr="00265FD0">
        <w:rPr>
          <w:rFonts w:ascii="Times New Roman" w:eastAsia="標楷體" w:hAnsi="Times New Roman" w:cs="Times New Roman" w:hint="eastAsia"/>
          <w:color w:val="000000"/>
          <w:sz w:val="28"/>
          <w:szCs w:val="28"/>
        </w:rPr>
        <w:t>儲存在手機內，</w:t>
      </w:r>
      <w:r w:rsidR="005D1144" w:rsidRPr="00265FD0">
        <w:rPr>
          <w:rFonts w:ascii="Times New Roman" w:eastAsia="標楷體" w:hAnsi="Times New Roman" w:cs="Times New Roman" w:hint="eastAsia"/>
          <w:color w:val="000000"/>
          <w:sz w:val="28"/>
          <w:szCs w:val="28"/>
        </w:rPr>
        <w:t>不利於使用者進行</w:t>
      </w:r>
      <w:r w:rsidR="00C1750C" w:rsidRPr="00265FD0">
        <w:rPr>
          <w:rFonts w:ascii="Times New Roman" w:eastAsia="標楷體" w:hAnsi="Times New Roman" w:cs="Times New Roman" w:hint="eastAsia"/>
          <w:color w:val="000000"/>
          <w:sz w:val="28"/>
          <w:szCs w:val="28"/>
        </w:rPr>
        <w:t>運用</w:t>
      </w:r>
      <w:r w:rsidR="000058B5" w:rsidRPr="00265FD0">
        <w:rPr>
          <w:rFonts w:ascii="Times New Roman" w:eastAsia="標楷體" w:hAnsi="Times New Roman" w:cs="Times New Roman" w:hint="eastAsia"/>
          <w:color w:val="000000"/>
          <w:sz w:val="28"/>
          <w:szCs w:val="28"/>
        </w:rPr>
        <w:t>，所以我們希望建立整合平台，將相關數據整合在一個</w:t>
      </w:r>
      <w:r w:rsidR="001A47DC" w:rsidRPr="00265FD0">
        <w:rPr>
          <w:rFonts w:ascii="Times New Roman" w:eastAsia="標楷體" w:hAnsi="Times New Roman" w:cs="Times New Roman" w:hint="eastAsia"/>
          <w:color w:val="000000"/>
          <w:sz w:val="28"/>
          <w:szCs w:val="28"/>
        </w:rPr>
        <w:t>App</w:t>
      </w:r>
      <w:r w:rsidR="000058B5" w:rsidRPr="00265FD0">
        <w:rPr>
          <w:rFonts w:ascii="Times New Roman" w:eastAsia="標楷體" w:hAnsi="Times New Roman" w:cs="Times New Roman" w:hint="eastAsia"/>
          <w:color w:val="000000"/>
          <w:sz w:val="28"/>
          <w:szCs w:val="28"/>
        </w:rPr>
        <w:t>中運用，讓使用者能</w:t>
      </w:r>
      <w:r w:rsidR="00C1750C" w:rsidRPr="00265FD0">
        <w:rPr>
          <w:rFonts w:ascii="Times New Roman" w:eastAsia="標楷體" w:hAnsi="Times New Roman" w:cs="Times New Roman" w:hint="eastAsia"/>
          <w:color w:val="000000"/>
          <w:sz w:val="28"/>
          <w:szCs w:val="28"/>
        </w:rPr>
        <w:t>輕易的掌握個人身體數據，並進行有效的健康管理</w:t>
      </w:r>
      <w:r w:rsidR="003F0831" w:rsidRPr="00265FD0">
        <w:rPr>
          <w:rFonts w:ascii="Times New Roman" w:eastAsia="標楷體" w:hAnsi="Times New Roman" w:cs="Times New Roman" w:hint="eastAsia"/>
          <w:color w:val="000000"/>
          <w:sz w:val="28"/>
          <w:szCs w:val="28"/>
        </w:rPr>
        <w:t>。</w:t>
      </w:r>
    </w:p>
    <w:p w14:paraId="138A2D92" w14:textId="1AC91708" w:rsidR="004F1EC8" w:rsidRPr="00265FD0" w:rsidRDefault="00533C78" w:rsidP="00533C78">
      <w:pPr>
        <w:rPr>
          <w:color w:val="000000"/>
          <w:kern w:val="0"/>
          <w:szCs w:val="28"/>
        </w:rPr>
      </w:pPr>
      <w:r w:rsidRPr="00265FD0">
        <w:rPr>
          <w:color w:val="000000"/>
          <w:szCs w:val="28"/>
        </w:rPr>
        <w:br w:type="page"/>
      </w:r>
    </w:p>
    <w:p w14:paraId="7E2CA1D4" w14:textId="25854152" w:rsidR="00001A1F" w:rsidRPr="00265FD0" w:rsidRDefault="00001A1F" w:rsidP="008F339C">
      <w:pPr>
        <w:pStyle w:val="2"/>
        <w:rPr>
          <w:rFonts w:cs="Times New Roman"/>
        </w:rPr>
      </w:pPr>
      <w:bookmarkStart w:id="10" w:name="_Toc149829309"/>
      <w:r w:rsidRPr="00265FD0">
        <w:rPr>
          <w:rFonts w:cs="Times New Roman"/>
        </w:rPr>
        <w:lastRenderedPageBreak/>
        <w:t>系統目的與目標</w:t>
      </w:r>
      <w:bookmarkEnd w:id="10"/>
    </w:p>
    <w:p w14:paraId="0427B671" w14:textId="1FBA1A20" w:rsidR="00717213" w:rsidRPr="00265FD0" w:rsidRDefault="00717213" w:rsidP="00717213">
      <w:pPr>
        <w:snapToGrid w:val="0"/>
        <w:ind w:firstLineChars="200" w:firstLine="560"/>
        <w:jc w:val="both"/>
      </w:pPr>
      <w:r w:rsidRPr="00265FD0">
        <w:rPr>
          <w:rFonts w:hint="eastAsia"/>
        </w:rPr>
        <w:t>本系統期望能利用使用者長時間配戴穿戴式裝置的習慣，收集</w:t>
      </w:r>
      <w:r w:rsidR="00671555" w:rsidRPr="00265FD0">
        <w:rPr>
          <w:rFonts w:hint="eastAsia"/>
        </w:rPr>
        <w:t>大量的身體</w:t>
      </w:r>
      <w:r w:rsidRPr="00265FD0">
        <w:rPr>
          <w:rFonts w:hint="eastAsia"/>
        </w:rPr>
        <w:t>數據</w:t>
      </w:r>
      <w:r w:rsidR="00671555" w:rsidRPr="00265FD0">
        <w:rPr>
          <w:rFonts w:hint="eastAsia"/>
        </w:rPr>
        <w:t>，將資料整合至手機上</w:t>
      </w:r>
      <w:r w:rsidRPr="00265FD0">
        <w:rPr>
          <w:rFonts w:hint="eastAsia"/>
        </w:rPr>
        <w:t>，</w:t>
      </w:r>
      <w:r w:rsidR="00486A29" w:rsidRPr="00265FD0">
        <w:rPr>
          <w:rFonts w:hint="eastAsia"/>
        </w:rPr>
        <w:t>協助使用者掌握身體健康狀態，並</w:t>
      </w:r>
      <w:r w:rsidR="00671555" w:rsidRPr="00265FD0">
        <w:rPr>
          <w:rFonts w:hint="eastAsia"/>
        </w:rPr>
        <w:t>在確保個人隱私安全的情況下，進行</w:t>
      </w:r>
      <w:r w:rsidR="00486A29" w:rsidRPr="00265FD0">
        <w:rPr>
          <w:rFonts w:hint="eastAsia"/>
        </w:rPr>
        <w:t>健康</w:t>
      </w:r>
      <w:r w:rsidR="00C1750C" w:rsidRPr="00265FD0">
        <w:rPr>
          <w:rFonts w:hint="eastAsia"/>
        </w:rPr>
        <w:t>分數評估</w:t>
      </w:r>
      <w:r w:rsidR="00671555" w:rsidRPr="00265FD0">
        <w:rPr>
          <w:rFonts w:hint="eastAsia"/>
        </w:rPr>
        <w:t>，提供使用者有價值的參考資訊，</w:t>
      </w:r>
      <w:r w:rsidR="00486A29" w:rsidRPr="00265FD0">
        <w:rPr>
          <w:rFonts w:hint="eastAsia"/>
        </w:rPr>
        <w:t>以便進行有效的管理與改善</w:t>
      </w:r>
      <w:r w:rsidR="00671555" w:rsidRPr="00265FD0">
        <w:rPr>
          <w:rFonts w:hint="eastAsia"/>
        </w:rPr>
        <w:t>，</w:t>
      </w:r>
      <w:r w:rsidR="00486A29" w:rsidRPr="00265FD0">
        <w:rPr>
          <w:rFonts w:hint="eastAsia"/>
        </w:rPr>
        <w:t>且提</w:t>
      </w:r>
      <w:r w:rsidR="00C1750C" w:rsidRPr="00265FD0">
        <w:rPr>
          <w:rFonts w:hint="eastAsia"/>
        </w:rPr>
        <w:t>供即時新聞資訊</w:t>
      </w:r>
      <w:r w:rsidR="00486A29" w:rsidRPr="00265FD0">
        <w:rPr>
          <w:rFonts w:hint="eastAsia"/>
        </w:rPr>
        <w:t>，</w:t>
      </w:r>
      <w:r w:rsidR="00C1750C" w:rsidRPr="00265FD0">
        <w:rPr>
          <w:rFonts w:hint="eastAsia"/>
        </w:rPr>
        <w:t>讓</w:t>
      </w:r>
      <w:r w:rsidR="00486A29" w:rsidRPr="00265FD0">
        <w:rPr>
          <w:rFonts w:hint="eastAsia"/>
        </w:rPr>
        <w:t>使用者</w:t>
      </w:r>
      <w:r w:rsidR="00C1750C" w:rsidRPr="00265FD0">
        <w:rPr>
          <w:rFonts w:hint="eastAsia"/>
        </w:rPr>
        <w:t>吸收最新的健康新知</w:t>
      </w:r>
      <w:r w:rsidR="00486A29" w:rsidRPr="00265FD0">
        <w:rPr>
          <w:rFonts w:hint="eastAsia"/>
        </w:rPr>
        <w:t>，</w:t>
      </w:r>
      <w:r w:rsidR="003017C5" w:rsidRPr="00265FD0">
        <w:rPr>
          <w:rFonts w:hint="eastAsia"/>
        </w:rPr>
        <w:t>解除對健康有關疑惑</w:t>
      </w:r>
      <w:r w:rsidR="00245A34" w:rsidRPr="00265FD0">
        <w:rPr>
          <w:rFonts w:hint="eastAsia"/>
        </w:rPr>
        <w:t>。系統目標</w:t>
      </w:r>
      <w:r w:rsidR="00486A29" w:rsidRPr="00265FD0">
        <w:rPr>
          <w:rFonts w:hint="eastAsia"/>
        </w:rPr>
        <w:t>大致上可分為以下六點：</w:t>
      </w:r>
    </w:p>
    <w:p w14:paraId="11492EBD" w14:textId="54BA9401" w:rsidR="00001A1F" w:rsidRPr="00265FD0" w:rsidRDefault="00001A1F" w:rsidP="004B3C21">
      <w:pPr>
        <w:pStyle w:val="Web"/>
        <w:snapToGrid w:val="0"/>
        <w:ind w:left="240" w:firstLine="480"/>
        <w:rPr>
          <w:rFonts w:ascii="Times New Roman" w:eastAsia="標楷體" w:hAnsi="Times New Roman" w:cs="Times New Roman"/>
          <w:color w:val="000000"/>
          <w:sz w:val="28"/>
          <w:szCs w:val="28"/>
        </w:rPr>
      </w:pPr>
      <w:r w:rsidRPr="00265FD0">
        <w:rPr>
          <w:rFonts w:ascii="Times New Roman" w:eastAsia="標楷體" w:hAnsi="Times New Roman" w:cs="Times New Roman"/>
          <w:color w:val="000000"/>
          <w:sz w:val="28"/>
          <w:szCs w:val="28"/>
        </w:rPr>
        <w:t>1.</w:t>
      </w:r>
      <w:r w:rsidR="00AC423D" w:rsidRPr="00265FD0">
        <w:rPr>
          <w:rFonts w:ascii="Times New Roman" w:eastAsia="標楷體" w:hAnsi="Times New Roman" w:cs="Times New Roman" w:hint="eastAsia"/>
          <w:color w:val="000000"/>
          <w:sz w:val="28"/>
          <w:szCs w:val="28"/>
        </w:rPr>
        <w:t>提供使用者設定個人資料，如體重</w:t>
      </w:r>
      <w:r w:rsidR="00E14A05" w:rsidRPr="00265FD0">
        <w:rPr>
          <w:rFonts w:ascii="Times New Roman" w:eastAsia="標楷體" w:hAnsi="Times New Roman" w:cs="Times New Roman" w:hint="eastAsia"/>
          <w:color w:val="000000"/>
          <w:sz w:val="28"/>
          <w:szCs w:val="28"/>
        </w:rPr>
        <w:t>、年齡</w:t>
      </w:r>
      <w:r w:rsidR="00AC423D" w:rsidRPr="00265FD0">
        <w:rPr>
          <w:rFonts w:ascii="Times New Roman" w:eastAsia="標楷體" w:hAnsi="Times New Roman" w:cs="Times New Roman" w:hint="eastAsia"/>
          <w:color w:val="000000"/>
          <w:sz w:val="28"/>
          <w:szCs w:val="28"/>
        </w:rPr>
        <w:t>等</w:t>
      </w:r>
      <w:r w:rsidR="003017C5" w:rsidRPr="00265FD0">
        <w:rPr>
          <w:rFonts w:ascii="Times New Roman" w:eastAsia="標楷體" w:hAnsi="Times New Roman" w:cs="Times New Roman" w:hint="eastAsia"/>
          <w:color w:val="000000"/>
          <w:sz w:val="28"/>
          <w:szCs w:val="28"/>
        </w:rPr>
        <w:t>隱私資訊</w:t>
      </w:r>
      <w:r w:rsidR="00E14A05" w:rsidRPr="00265FD0">
        <w:rPr>
          <w:rFonts w:ascii="Times New Roman" w:eastAsia="標楷體" w:hAnsi="Times New Roman" w:cs="Times New Roman" w:hint="eastAsia"/>
          <w:color w:val="000000"/>
          <w:sz w:val="28"/>
          <w:szCs w:val="28"/>
        </w:rPr>
        <w:t>。</w:t>
      </w:r>
    </w:p>
    <w:p w14:paraId="3F92D1B7" w14:textId="5A0FAE1E" w:rsidR="00001A1F" w:rsidRPr="00265FD0" w:rsidRDefault="00001A1F" w:rsidP="004B3C21">
      <w:pPr>
        <w:pStyle w:val="Web"/>
        <w:snapToGrid w:val="0"/>
        <w:ind w:left="240" w:firstLine="480"/>
        <w:rPr>
          <w:rFonts w:ascii="Times New Roman" w:eastAsia="標楷體" w:hAnsi="Times New Roman" w:cs="Times New Roman"/>
          <w:color w:val="000000"/>
          <w:sz w:val="28"/>
          <w:szCs w:val="28"/>
        </w:rPr>
      </w:pPr>
      <w:r w:rsidRPr="00265FD0">
        <w:rPr>
          <w:rFonts w:ascii="Times New Roman" w:eastAsia="標楷體" w:hAnsi="Times New Roman" w:cs="Times New Roman"/>
          <w:color w:val="000000"/>
          <w:sz w:val="28"/>
          <w:szCs w:val="28"/>
        </w:rPr>
        <w:t>2.</w:t>
      </w:r>
      <w:r w:rsidR="00C1750C" w:rsidRPr="00265FD0">
        <w:rPr>
          <w:rFonts w:ascii="Times New Roman" w:eastAsia="標楷體" w:hAnsi="Times New Roman" w:cs="Times New Roman" w:hint="eastAsia"/>
          <w:color w:val="000000"/>
          <w:sz w:val="28"/>
          <w:szCs w:val="28"/>
        </w:rPr>
        <w:t>對使用者密碼進行加密，以</w:t>
      </w:r>
      <w:r w:rsidR="00E14A05" w:rsidRPr="00265FD0">
        <w:rPr>
          <w:rFonts w:ascii="Times New Roman" w:eastAsia="標楷體" w:hAnsi="Times New Roman" w:cs="Times New Roman" w:hint="eastAsia"/>
          <w:color w:val="000000"/>
          <w:sz w:val="28"/>
          <w:szCs w:val="28"/>
        </w:rPr>
        <w:t>確保個人</w:t>
      </w:r>
      <w:r w:rsidR="00C1750C" w:rsidRPr="00265FD0">
        <w:rPr>
          <w:rFonts w:ascii="Times New Roman" w:eastAsia="標楷體" w:hAnsi="Times New Roman" w:cs="Times New Roman" w:hint="eastAsia"/>
          <w:color w:val="000000"/>
          <w:sz w:val="28"/>
          <w:szCs w:val="28"/>
        </w:rPr>
        <w:t>帳號安全</w:t>
      </w:r>
      <w:r w:rsidR="00E14A05" w:rsidRPr="00265FD0">
        <w:rPr>
          <w:rFonts w:ascii="Times New Roman" w:eastAsia="標楷體" w:hAnsi="Times New Roman" w:cs="Times New Roman" w:hint="eastAsia"/>
          <w:color w:val="000000"/>
          <w:sz w:val="28"/>
          <w:szCs w:val="28"/>
        </w:rPr>
        <w:t>。</w:t>
      </w:r>
    </w:p>
    <w:p w14:paraId="7E843723" w14:textId="3AF2C0CF" w:rsidR="00001A1F" w:rsidRPr="00265FD0" w:rsidRDefault="00001A1F" w:rsidP="00E14A05">
      <w:pPr>
        <w:pStyle w:val="Web"/>
        <w:snapToGrid w:val="0"/>
        <w:ind w:left="240" w:firstLine="480"/>
        <w:rPr>
          <w:rFonts w:ascii="Times New Roman" w:eastAsia="標楷體" w:hAnsi="Times New Roman" w:cs="Times New Roman"/>
          <w:color w:val="000000"/>
          <w:sz w:val="28"/>
          <w:szCs w:val="28"/>
        </w:rPr>
      </w:pPr>
      <w:r w:rsidRPr="00265FD0">
        <w:rPr>
          <w:rFonts w:ascii="Times New Roman" w:eastAsia="標楷體" w:hAnsi="Times New Roman" w:cs="Times New Roman"/>
          <w:color w:val="000000"/>
          <w:sz w:val="28"/>
          <w:szCs w:val="28"/>
        </w:rPr>
        <w:t>3.</w:t>
      </w:r>
      <w:r w:rsidR="00E14A05" w:rsidRPr="00265FD0">
        <w:rPr>
          <w:rFonts w:ascii="Times New Roman" w:eastAsia="標楷體" w:hAnsi="Times New Roman" w:cs="Times New Roman" w:hint="eastAsia"/>
          <w:color w:val="000000"/>
          <w:sz w:val="28"/>
          <w:szCs w:val="28"/>
        </w:rPr>
        <w:t>連接智慧手錶上的感測器，取得使用者的心率、血壓等數據。</w:t>
      </w:r>
    </w:p>
    <w:p w14:paraId="3E5709F6" w14:textId="0A9C0663" w:rsidR="00D35B11" w:rsidRPr="00265FD0" w:rsidRDefault="00D35B11" w:rsidP="00AC423D">
      <w:pPr>
        <w:pStyle w:val="Web"/>
        <w:snapToGrid w:val="0"/>
        <w:ind w:left="240" w:firstLine="480"/>
        <w:rPr>
          <w:rFonts w:ascii="Times New Roman" w:eastAsia="標楷體" w:hAnsi="Times New Roman" w:cs="Times New Roman"/>
          <w:color w:val="000000"/>
          <w:sz w:val="28"/>
          <w:szCs w:val="28"/>
        </w:rPr>
      </w:pPr>
      <w:r w:rsidRPr="00265FD0">
        <w:rPr>
          <w:rFonts w:ascii="Times New Roman" w:eastAsia="標楷體" w:hAnsi="Times New Roman" w:cs="Times New Roman"/>
          <w:color w:val="000000"/>
          <w:sz w:val="28"/>
          <w:szCs w:val="28"/>
        </w:rPr>
        <w:t>4.</w:t>
      </w:r>
      <w:r w:rsidR="003017C5" w:rsidRPr="00265FD0">
        <w:rPr>
          <w:rFonts w:ascii="Times New Roman" w:eastAsia="標楷體" w:hAnsi="Times New Roman" w:cs="Times New Roman" w:hint="eastAsia"/>
          <w:color w:val="000000"/>
          <w:sz w:val="28"/>
          <w:szCs w:val="28"/>
        </w:rPr>
        <w:t>對個人身體數據</w:t>
      </w:r>
      <w:r w:rsidRPr="00265FD0">
        <w:rPr>
          <w:rFonts w:ascii="Times New Roman" w:eastAsia="標楷體" w:hAnsi="Times New Roman" w:cs="Times New Roman" w:hint="eastAsia"/>
          <w:color w:val="000000"/>
          <w:sz w:val="28"/>
          <w:szCs w:val="28"/>
        </w:rPr>
        <w:t>進行</w:t>
      </w:r>
      <w:r w:rsidR="003017C5" w:rsidRPr="00265FD0">
        <w:rPr>
          <w:rFonts w:ascii="Times New Roman" w:eastAsia="標楷體" w:hAnsi="Times New Roman" w:cs="Times New Roman" w:hint="eastAsia"/>
          <w:color w:val="000000"/>
          <w:sz w:val="28"/>
          <w:szCs w:val="28"/>
        </w:rPr>
        <w:t>健康分數評估，並提供改善建議</w:t>
      </w:r>
      <w:r w:rsidRPr="00265FD0">
        <w:rPr>
          <w:rFonts w:ascii="Times New Roman" w:eastAsia="標楷體" w:hAnsi="Times New Roman" w:cs="Times New Roman" w:hint="eastAsia"/>
          <w:color w:val="000000"/>
          <w:sz w:val="28"/>
          <w:szCs w:val="28"/>
        </w:rPr>
        <w:t>。</w:t>
      </w:r>
    </w:p>
    <w:p w14:paraId="6032E7A1" w14:textId="497830D7" w:rsidR="00D35B11" w:rsidRPr="00265FD0" w:rsidRDefault="00D35B11" w:rsidP="00AC423D">
      <w:pPr>
        <w:pStyle w:val="Web"/>
        <w:snapToGrid w:val="0"/>
        <w:ind w:left="240" w:firstLine="480"/>
        <w:rPr>
          <w:rFonts w:ascii="Times New Roman" w:eastAsia="標楷體" w:hAnsi="Times New Roman" w:cs="Times New Roman"/>
          <w:color w:val="000000"/>
          <w:sz w:val="28"/>
          <w:szCs w:val="28"/>
        </w:rPr>
      </w:pPr>
      <w:r w:rsidRPr="00265FD0">
        <w:rPr>
          <w:rFonts w:ascii="Times New Roman" w:eastAsia="標楷體" w:hAnsi="Times New Roman" w:cs="Times New Roman"/>
          <w:color w:val="000000"/>
          <w:sz w:val="28"/>
          <w:szCs w:val="28"/>
        </w:rPr>
        <w:t>5.</w:t>
      </w:r>
      <w:r w:rsidRPr="00265FD0">
        <w:rPr>
          <w:rFonts w:ascii="Times New Roman" w:eastAsia="標楷體" w:hAnsi="Times New Roman" w:cs="Times New Roman" w:hint="eastAsia"/>
          <w:color w:val="000000"/>
          <w:sz w:val="28"/>
          <w:szCs w:val="28"/>
        </w:rPr>
        <w:t>提供</w:t>
      </w:r>
      <w:r w:rsidR="00C1750C" w:rsidRPr="00265FD0">
        <w:rPr>
          <w:rFonts w:ascii="Times New Roman" w:eastAsia="標楷體" w:hAnsi="Times New Roman" w:cs="Times New Roman" w:hint="eastAsia"/>
          <w:color w:val="000000"/>
          <w:sz w:val="28"/>
          <w:szCs w:val="28"/>
        </w:rPr>
        <w:t>即時健康新聞資訊</w:t>
      </w:r>
      <w:r w:rsidR="003017C5" w:rsidRPr="00265FD0">
        <w:rPr>
          <w:rFonts w:ascii="Times New Roman" w:eastAsia="標楷體" w:hAnsi="Times New Roman" w:cs="Times New Roman" w:hint="eastAsia"/>
          <w:color w:val="000000"/>
          <w:sz w:val="28"/>
          <w:szCs w:val="28"/>
        </w:rPr>
        <w:t>瀏覽</w:t>
      </w:r>
      <w:r w:rsidRPr="00265FD0">
        <w:rPr>
          <w:rFonts w:ascii="Times New Roman" w:eastAsia="標楷體" w:hAnsi="Times New Roman" w:cs="Times New Roman" w:hint="eastAsia"/>
          <w:color w:val="000000"/>
          <w:sz w:val="28"/>
          <w:szCs w:val="28"/>
        </w:rPr>
        <w:t>，</w:t>
      </w:r>
      <w:r w:rsidR="003017C5" w:rsidRPr="00265FD0">
        <w:rPr>
          <w:rFonts w:ascii="Times New Roman" w:eastAsia="標楷體" w:hAnsi="Times New Roman" w:cs="Times New Roman" w:hint="eastAsia"/>
          <w:color w:val="000000"/>
          <w:sz w:val="28"/>
          <w:szCs w:val="28"/>
        </w:rPr>
        <w:t>充實健康相關知識量</w:t>
      </w:r>
      <w:r w:rsidR="00B15E15" w:rsidRPr="00265FD0">
        <w:rPr>
          <w:rFonts w:ascii="Times New Roman" w:eastAsia="標楷體" w:hAnsi="Times New Roman" w:cs="Times New Roman" w:hint="eastAsia"/>
          <w:color w:val="000000"/>
          <w:sz w:val="28"/>
          <w:szCs w:val="28"/>
        </w:rPr>
        <w:t>。</w:t>
      </w:r>
    </w:p>
    <w:p w14:paraId="5F142E2A" w14:textId="1F946148" w:rsidR="00137364" w:rsidRPr="00265FD0" w:rsidRDefault="00D35B11" w:rsidP="00C3044D">
      <w:pPr>
        <w:pStyle w:val="Web"/>
        <w:snapToGrid w:val="0"/>
        <w:ind w:left="240" w:firstLine="480"/>
        <w:rPr>
          <w:rFonts w:ascii="Times New Roman" w:eastAsia="標楷體" w:hAnsi="Times New Roman" w:cs="Times New Roman"/>
          <w:color w:val="000000"/>
          <w:sz w:val="28"/>
          <w:szCs w:val="28"/>
        </w:rPr>
      </w:pPr>
      <w:r w:rsidRPr="00265FD0">
        <w:rPr>
          <w:rFonts w:ascii="Times New Roman" w:eastAsia="標楷體" w:hAnsi="Times New Roman" w:cs="Times New Roman"/>
          <w:color w:val="000000"/>
          <w:sz w:val="28"/>
          <w:szCs w:val="28"/>
        </w:rPr>
        <w:t>6.</w:t>
      </w:r>
      <w:r w:rsidR="00AC423D" w:rsidRPr="00265FD0">
        <w:rPr>
          <w:rFonts w:ascii="Times New Roman" w:eastAsia="標楷體" w:hAnsi="Times New Roman" w:cs="Times New Roman"/>
          <w:color w:val="000000"/>
          <w:sz w:val="28"/>
          <w:szCs w:val="28"/>
        </w:rPr>
        <w:t>利用推播通知來提醒使用者</w:t>
      </w:r>
      <w:r w:rsidR="00AC423D" w:rsidRPr="00265FD0">
        <w:rPr>
          <w:rFonts w:ascii="Times New Roman" w:eastAsia="標楷體" w:hAnsi="Times New Roman" w:cs="Times New Roman" w:hint="eastAsia"/>
          <w:color w:val="000000"/>
          <w:sz w:val="28"/>
          <w:szCs w:val="28"/>
        </w:rPr>
        <w:t>睡眠時間及量測體重時間。</w:t>
      </w:r>
    </w:p>
    <w:p w14:paraId="21B97AC2" w14:textId="77777777" w:rsidR="00001A1F" w:rsidRPr="00265FD0" w:rsidRDefault="00001A1F" w:rsidP="008F339C">
      <w:pPr>
        <w:pStyle w:val="2"/>
        <w:rPr>
          <w:rFonts w:cs="Times New Roman"/>
        </w:rPr>
      </w:pPr>
      <w:bookmarkStart w:id="11" w:name="_Toc149829310"/>
      <w:r w:rsidRPr="00265FD0">
        <w:rPr>
          <w:rFonts w:cs="Times New Roman"/>
        </w:rPr>
        <w:t>預期成果</w:t>
      </w:r>
      <w:bookmarkEnd w:id="11"/>
    </w:p>
    <w:p w14:paraId="271A55C0" w14:textId="1731DBD2" w:rsidR="00CF303D" w:rsidRPr="00265FD0" w:rsidRDefault="00CF303D" w:rsidP="004B67EA">
      <w:pPr>
        <w:pStyle w:val="Web"/>
        <w:snapToGrid w:val="0"/>
        <w:spacing w:before="240"/>
        <w:ind w:leftChars="229" w:left="641"/>
        <w:rPr>
          <w:rFonts w:ascii="Times New Roman" w:eastAsia="標楷體" w:hAnsi="Times New Roman" w:cs="Times New Roman"/>
          <w:color w:val="000000"/>
          <w:sz w:val="28"/>
          <w:szCs w:val="28"/>
        </w:rPr>
      </w:pPr>
      <w:r w:rsidRPr="00265FD0">
        <w:rPr>
          <w:rFonts w:ascii="Times New Roman" w:eastAsia="標楷體" w:hAnsi="Times New Roman" w:cs="Times New Roman"/>
          <w:color w:val="000000"/>
          <w:sz w:val="28"/>
          <w:szCs w:val="28"/>
        </w:rPr>
        <w:t>1.</w:t>
      </w:r>
      <w:r w:rsidR="00137364" w:rsidRPr="00265FD0">
        <w:rPr>
          <w:rFonts w:ascii="Times New Roman" w:eastAsia="標楷體" w:hAnsi="Times New Roman" w:cs="Times New Roman" w:hint="eastAsia"/>
          <w:color w:val="000000"/>
          <w:sz w:val="28"/>
          <w:szCs w:val="28"/>
        </w:rPr>
        <w:t>取得使用者同意隱私權授權後，</w:t>
      </w:r>
      <w:r w:rsidR="003017C5" w:rsidRPr="00265FD0">
        <w:rPr>
          <w:rFonts w:ascii="Times New Roman" w:eastAsia="標楷體" w:hAnsi="Times New Roman" w:cs="Times New Roman" w:hint="eastAsia"/>
          <w:color w:val="000000"/>
          <w:sz w:val="28"/>
          <w:szCs w:val="28"/>
        </w:rPr>
        <w:t>計算健康分數，並給予建議</w:t>
      </w:r>
      <w:r w:rsidR="00137364" w:rsidRPr="00265FD0">
        <w:rPr>
          <w:rFonts w:ascii="Times New Roman" w:eastAsia="標楷體" w:hAnsi="Times New Roman" w:cs="Times New Roman" w:hint="eastAsia"/>
          <w:color w:val="000000"/>
          <w:sz w:val="28"/>
          <w:szCs w:val="28"/>
        </w:rPr>
        <w:t>。</w:t>
      </w:r>
    </w:p>
    <w:p w14:paraId="385877AC" w14:textId="7261B291" w:rsidR="00CF303D" w:rsidRPr="00265FD0" w:rsidRDefault="00CF303D" w:rsidP="00CF303D">
      <w:pPr>
        <w:pStyle w:val="Web"/>
        <w:snapToGrid w:val="0"/>
        <w:spacing w:before="240"/>
        <w:ind w:leftChars="229" w:left="641"/>
        <w:rPr>
          <w:rFonts w:ascii="Times New Roman" w:eastAsia="標楷體" w:hAnsi="Times New Roman" w:cs="Times New Roman"/>
          <w:color w:val="000000"/>
          <w:sz w:val="28"/>
          <w:szCs w:val="28"/>
        </w:rPr>
      </w:pPr>
      <w:r w:rsidRPr="00265FD0">
        <w:rPr>
          <w:rFonts w:ascii="Times New Roman" w:eastAsia="標楷體" w:hAnsi="Times New Roman" w:cs="Times New Roman"/>
          <w:color w:val="000000"/>
          <w:sz w:val="28"/>
          <w:szCs w:val="28"/>
        </w:rPr>
        <w:t>2.</w:t>
      </w:r>
      <w:r w:rsidR="00137364" w:rsidRPr="00265FD0">
        <w:rPr>
          <w:rFonts w:ascii="Times New Roman" w:eastAsia="標楷體" w:hAnsi="Times New Roman" w:cs="Times New Roman"/>
          <w:color w:val="000000"/>
          <w:sz w:val="28"/>
          <w:szCs w:val="28"/>
        </w:rPr>
        <w:t>藉由</w:t>
      </w:r>
      <w:r w:rsidR="00137364" w:rsidRPr="00265FD0">
        <w:rPr>
          <w:rFonts w:ascii="Times New Roman" w:eastAsia="標楷體" w:hAnsi="Times New Roman" w:cs="Times New Roman" w:hint="eastAsia"/>
          <w:color w:val="000000"/>
          <w:sz w:val="28"/>
          <w:szCs w:val="28"/>
        </w:rPr>
        <w:t>簡潔、流暢的介面設計，提升使用者使用</w:t>
      </w:r>
      <w:r w:rsidR="007335D9" w:rsidRPr="00265FD0">
        <w:rPr>
          <w:rFonts w:ascii="Times New Roman" w:eastAsia="標楷體" w:hAnsi="Times New Roman" w:cs="Times New Roman" w:hint="eastAsia"/>
          <w:color w:val="000000"/>
          <w:sz w:val="28"/>
          <w:szCs w:val="28"/>
        </w:rPr>
        <w:t>體驗</w:t>
      </w:r>
      <w:r w:rsidR="00137364" w:rsidRPr="00265FD0">
        <w:rPr>
          <w:rFonts w:ascii="Times New Roman" w:eastAsia="標楷體" w:hAnsi="Times New Roman" w:cs="Times New Roman"/>
          <w:color w:val="000000"/>
          <w:sz w:val="28"/>
          <w:szCs w:val="28"/>
        </w:rPr>
        <w:t>。</w:t>
      </w:r>
    </w:p>
    <w:p w14:paraId="5A408D6E" w14:textId="39A50DD0" w:rsidR="00134096" w:rsidRPr="00265FD0" w:rsidRDefault="00134096" w:rsidP="00CF303D">
      <w:pPr>
        <w:pStyle w:val="Web"/>
        <w:snapToGrid w:val="0"/>
        <w:spacing w:before="240"/>
        <w:ind w:leftChars="229" w:left="641"/>
        <w:rPr>
          <w:rFonts w:ascii="Times New Roman" w:eastAsia="標楷體" w:hAnsi="Times New Roman" w:cs="Times New Roman"/>
          <w:color w:val="000000"/>
          <w:sz w:val="28"/>
          <w:szCs w:val="28"/>
        </w:rPr>
      </w:pPr>
      <w:r w:rsidRPr="00265FD0">
        <w:rPr>
          <w:rFonts w:ascii="Times New Roman" w:eastAsia="標楷體" w:hAnsi="Times New Roman" w:cs="Times New Roman" w:hint="eastAsia"/>
          <w:color w:val="000000"/>
          <w:sz w:val="28"/>
          <w:szCs w:val="28"/>
        </w:rPr>
        <w:t>3</w:t>
      </w:r>
      <w:r w:rsidRPr="00265FD0">
        <w:rPr>
          <w:rFonts w:ascii="Times New Roman" w:eastAsia="標楷體" w:hAnsi="Times New Roman" w:cs="Times New Roman"/>
          <w:color w:val="000000"/>
          <w:sz w:val="28"/>
          <w:szCs w:val="28"/>
        </w:rPr>
        <w:t>.</w:t>
      </w:r>
      <w:r w:rsidR="00B15E15" w:rsidRPr="00265FD0">
        <w:rPr>
          <w:rFonts w:ascii="Times New Roman" w:eastAsia="標楷體" w:hAnsi="Times New Roman" w:cs="Times New Roman" w:hint="eastAsia"/>
          <w:color w:val="000000"/>
          <w:sz w:val="28"/>
          <w:szCs w:val="28"/>
        </w:rPr>
        <w:t>有效</w:t>
      </w:r>
      <w:r w:rsidRPr="00265FD0">
        <w:rPr>
          <w:rFonts w:ascii="Times New Roman" w:eastAsia="標楷體" w:hAnsi="Times New Roman" w:cs="Times New Roman" w:hint="eastAsia"/>
          <w:color w:val="000000"/>
          <w:sz w:val="28"/>
          <w:szCs w:val="28"/>
        </w:rPr>
        <w:t>保護使用者個人資料安全</w:t>
      </w:r>
      <w:r w:rsidR="00B15E15" w:rsidRPr="00265FD0">
        <w:rPr>
          <w:rFonts w:ascii="Times New Roman" w:eastAsia="標楷體" w:hAnsi="Times New Roman" w:cs="Times New Roman" w:hint="eastAsia"/>
          <w:color w:val="000000"/>
          <w:sz w:val="28"/>
          <w:szCs w:val="28"/>
        </w:rPr>
        <w:t>，降低資料外洩</w:t>
      </w:r>
      <w:r w:rsidR="00F343FF" w:rsidRPr="00265FD0">
        <w:rPr>
          <w:rFonts w:ascii="Times New Roman" w:eastAsia="標楷體" w:hAnsi="Times New Roman" w:cs="Times New Roman" w:hint="eastAsia"/>
          <w:color w:val="000000"/>
          <w:sz w:val="28"/>
          <w:szCs w:val="28"/>
        </w:rPr>
        <w:t>可能</w:t>
      </w:r>
      <w:r w:rsidR="00B15E15" w:rsidRPr="00265FD0">
        <w:rPr>
          <w:rFonts w:ascii="Times New Roman" w:eastAsia="標楷體" w:hAnsi="Times New Roman" w:cs="Times New Roman" w:hint="eastAsia"/>
          <w:color w:val="000000"/>
          <w:sz w:val="28"/>
          <w:szCs w:val="28"/>
        </w:rPr>
        <w:t>風險</w:t>
      </w:r>
      <w:r w:rsidRPr="00265FD0">
        <w:rPr>
          <w:rFonts w:ascii="Times New Roman" w:eastAsia="標楷體" w:hAnsi="Times New Roman" w:cs="Times New Roman" w:hint="eastAsia"/>
          <w:color w:val="000000"/>
          <w:sz w:val="28"/>
          <w:szCs w:val="28"/>
        </w:rPr>
        <w:t>。</w:t>
      </w:r>
    </w:p>
    <w:p w14:paraId="1E79845B" w14:textId="03FA57D5" w:rsidR="00001A1F" w:rsidRPr="00265FD0" w:rsidRDefault="00134096" w:rsidP="00CF303D">
      <w:pPr>
        <w:pStyle w:val="Web"/>
        <w:snapToGrid w:val="0"/>
        <w:spacing w:before="240" w:beforeAutospacing="0" w:after="0" w:afterAutospacing="0"/>
        <w:ind w:leftChars="229" w:left="641"/>
        <w:rPr>
          <w:rFonts w:ascii="Times New Roman" w:eastAsia="標楷體" w:hAnsi="Times New Roman" w:cs="Times New Roman"/>
          <w:color w:val="000000"/>
          <w:sz w:val="28"/>
          <w:szCs w:val="28"/>
        </w:rPr>
      </w:pPr>
      <w:r w:rsidRPr="00265FD0">
        <w:rPr>
          <w:rFonts w:ascii="Times New Roman" w:eastAsia="標楷體" w:hAnsi="Times New Roman" w:cs="Times New Roman"/>
          <w:color w:val="000000"/>
          <w:sz w:val="28"/>
          <w:szCs w:val="28"/>
        </w:rPr>
        <w:t>4</w:t>
      </w:r>
      <w:r w:rsidR="00CF303D" w:rsidRPr="00265FD0">
        <w:rPr>
          <w:rFonts w:ascii="Times New Roman" w:eastAsia="標楷體" w:hAnsi="Times New Roman" w:cs="Times New Roman"/>
          <w:color w:val="000000"/>
          <w:sz w:val="28"/>
          <w:szCs w:val="28"/>
        </w:rPr>
        <w:t>.</w:t>
      </w:r>
      <w:r w:rsidRPr="00265FD0">
        <w:rPr>
          <w:rFonts w:ascii="Times New Roman" w:eastAsia="標楷體" w:hAnsi="Times New Roman" w:cs="Times New Roman" w:hint="eastAsia"/>
          <w:color w:val="000000"/>
          <w:sz w:val="28"/>
          <w:szCs w:val="28"/>
        </w:rPr>
        <w:t>確保</w:t>
      </w:r>
      <w:r w:rsidR="003017C5" w:rsidRPr="00265FD0">
        <w:rPr>
          <w:rFonts w:ascii="Times New Roman" w:eastAsia="標楷體" w:hAnsi="Times New Roman" w:cs="Times New Roman" w:hint="eastAsia"/>
          <w:color w:val="000000"/>
          <w:sz w:val="28"/>
          <w:szCs w:val="28"/>
        </w:rPr>
        <w:t>即時</w:t>
      </w:r>
      <w:r w:rsidR="006F1111" w:rsidRPr="00265FD0">
        <w:rPr>
          <w:rFonts w:ascii="Times New Roman" w:eastAsia="標楷體" w:hAnsi="Times New Roman" w:cs="Times New Roman" w:hint="eastAsia"/>
          <w:color w:val="000000"/>
          <w:sz w:val="28"/>
          <w:szCs w:val="28"/>
        </w:rPr>
        <w:t>健康</w:t>
      </w:r>
      <w:r w:rsidR="003017C5" w:rsidRPr="00265FD0">
        <w:rPr>
          <w:rFonts w:ascii="Times New Roman" w:eastAsia="標楷體" w:hAnsi="Times New Roman" w:cs="Times New Roman" w:hint="eastAsia"/>
          <w:color w:val="000000"/>
          <w:sz w:val="28"/>
          <w:szCs w:val="28"/>
        </w:rPr>
        <w:t>新聞</w:t>
      </w:r>
      <w:r w:rsidR="006F1111" w:rsidRPr="00265FD0">
        <w:rPr>
          <w:rFonts w:ascii="Times New Roman" w:eastAsia="標楷體" w:hAnsi="Times New Roman" w:cs="Times New Roman" w:hint="eastAsia"/>
          <w:color w:val="000000"/>
          <w:sz w:val="28"/>
          <w:szCs w:val="28"/>
        </w:rPr>
        <w:t>資訊</w:t>
      </w:r>
      <w:r w:rsidRPr="00265FD0">
        <w:rPr>
          <w:rFonts w:ascii="Times New Roman" w:eastAsia="標楷體" w:hAnsi="Times New Roman" w:cs="Times New Roman" w:hint="eastAsia"/>
          <w:color w:val="000000"/>
          <w:sz w:val="28"/>
          <w:szCs w:val="28"/>
        </w:rPr>
        <w:t>的正確性，</w:t>
      </w:r>
      <w:r w:rsidR="006F1111" w:rsidRPr="00265FD0">
        <w:rPr>
          <w:rFonts w:ascii="Times New Roman" w:eastAsia="標楷體" w:hAnsi="Times New Roman" w:cs="Times New Roman" w:hint="eastAsia"/>
          <w:color w:val="000000"/>
          <w:sz w:val="28"/>
          <w:szCs w:val="28"/>
        </w:rPr>
        <w:t>避免誤導使用者</w:t>
      </w:r>
      <w:r w:rsidR="00B15E15" w:rsidRPr="00265FD0">
        <w:rPr>
          <w:rFonts w:ascii="Times New Roman" w:eastAsia="標楷體" w:hAnsi="Times New Roman" w:cs="Times New Roman" w:hint="eastAsia"/>
          <w:color w:val="000000"/>
          <w:sz w:val="28"/>
          <w:szCs w:val="28"/>
        </w:rPr>
        <w:t>。</w:t>
      </w:r>
    </w:p>
    <w:p w14:paraId="6C8FF023" w14:textId="73DB11A6" w:rsidR="00B15E15" w:rsidRPr="00265FD0" w:rsidRDefault="00B15E15" w:rsidP="00CF303D">
      <w:pPr>
        <w:pStyle w:val="Web"/>
        <w:snapToGrid w:val="0"/>
        <w:spacing w:before="240" w:beforeAutospacing="0" w:after="0" w:afterAutospacing="0"/>
        <w:ind w:leftChars="229" w:left="641"/>
        <w:rPr>
          <w:rFonts w:ascii="Times New Roman" w:eastAsia="標楷體" w:hAnsi="Times New Roman" w:cs="Times New Roman"/>
          <w:color w:val="000000"/>
          <w:sz w:val="28"/>
          <w:szCs w:val="28"/>
        </w:rPr>
      </w:pPr>
      <w:r w:rsidRPr="00265FD0">
        <w:rPr>
          <w:rFonts w:ascii="Times New Roman" w:eastAsia="標楷體" w:hAnsi="Times New Roman" w:cs="Times New Roman"/>
          <w:color w:val="000000"/>
          <w:sz w:val="28"/>
          <w:szCs w:val="28"/>
        </w:rPr>
        <w:t>5.</w:t>
      </w:r>
      <w:r w:rsidR="006F1111" w:rsidRPr="00265FD0">
        <w:rPr>
          <w:rFonts w:ascii="Times New Roman" w:eastAsia="標楷體" w:hAnsi="Times New Roman" w:cs="Times New Roman" w:hint="eastAsia"/>
          <w:color w:val="000000"/>
          <w:sz w:val="28"/>
          <w:szCs w:val="28"/>
        </w:rPr>
        <w:t>監測數據可視化，</w:t>
      </w:r>
      <w:r w:rsidRPr="00265FD0">
        <w:rPr>
          <w:rFonts w:ascii="Times New Roman" w:eastAsia="標楷體" w:hAnsi="Times New Roman" w:cs="Times New Roman" w:hint="eastAsia"/>
          <w:color w:val="000000"/>
          <w:sz w:val="28"/>
          <w:szCs w:val="28"/>
        </w:rPr>
        <w:t>幫助使用者</w:t>
      </w:r>
      <w:r w:rsidR="006F1111" w:rsidRPr="00265FD0">
        <w:rPr>
          <w:rFonts w:ascii="Times New Roman" w:eastAsia="標楷體" w:hAnsi="Times New Roman" w:cs="Times New Roman" w:hint="eastAsia"/>
          <w:color w:val="000000"/>
          <w:sz w:val="28"/>
          <w:szCs w:val="28"/>
        </w:rPr>
        <w:t>掌握心率</w:t>
      </w:r>
      <w:r w:rsidRPr="00265FD0">
        <w:rPr>
          <w:rFonts w:ascii="Times New Roman" w:eastAsia="標楷體" w:hAnsi="Times New Roman" w:cs="Times New Roman" w:hint="eastAsia"/>
          <w:color w:val="000000"/>
          <w:sz w:val="28"/>
          <w:szCs w:val="28"/>
        </w:rPr>
        <w:t>、血壓等數據。</w:t>
      </w:r>
    </w:p>
    <w:p w14:paraId="734CE774" w14:textId="2843CBF1" w:rsidR="00B15E15" w:rsidRPr="00265FD0" w:rsidRDefault="00B15E15" w:rsidP="00B15E15">
      <w:pPr>
        <w:pStyle w:val="Web"/>
        <w:snapToGrid w:val="0"/>
        <w:spacing w:before="240" w:beforeAutospacing="0" w:after="0" w:afterAutospacing="0"/>
        <w:ind w:leftChars="229" w:left="641"/>
        <w:rPr>
          <w:rFonts w:ascii="Times New Roman" w:eastAsia="標楷體" w:hAnsi="Times New Roman" w:cs="Times New Roman"/>
          <w:color w:val="000000"/>
          <w:sz w:val="28"/>
          <w:szCs w:val="28"/>
        </w:rPr>
      </w:pPr>
      <w:r w:rsidRPr="00265FD0">
        <w:rPr>
          <w:rFonts w:ascii="Times New Roman" w:eastAsia="標楷體" w:hAnsi="Times New Roman" w:cs="Times New Roman"/>
          <w:color w:val="000000"/>
          <w:sz w:val="28"/>
          <w:szCs w:val="28"/>
        </w:rPr>
        <w:t>6.</w:t>
      </w:r>
      <w:r w:rsidR="008E38F6" w:rsidRPr="00265FD0">
        <w:rPr>
          <w:rFonts w:ascii="Times New Roman" w:eastAsia="標楷體" w:hAnsi="Times New Roman" w:cs="Times New Roman" w:hint="eastAsia"/>
          <w:color w:val="000000"/>
          <w:sz w:val="28"/>
          <w:szCs w:val="28"/>
        </w:rPr>
        <w:t>透過定時發送提醒的方式，幫助使用者建立良好睡眠習慣</w:t>
      </w:r>
      <w:r w:rsidR="007335D9" w:rsidRPr="00265FD0">
        <w:rPr>
          <w:rFonts w:ascii="Times New Roman" w:eastAsia="標楷體" w:hAnsi="Times New Roman" w:cs="Times New Roman" w:hint="eastAsia"/>
          <w:color w:val="000000"/>
          <w:sz w:val="28"/>
          <w:szCs w:val="28"/>
        </w:rPr>
        <w:t>。</w:t>
      </w:r>
    </w:p>
    <w:p w14:paraId="7F894B6B" w14:textId="511F48D2" w:rsidR="00587E70" w:rsidRPr="00265FD0" w:rsidRDefault="00533C78" w:rsidP="004C5DF7">
      <w:pPr>
        <w:rPr>
          <w:sz w:val="32"/>
          <w:szCs w:val="32"/>
          <w:lang w:val="en-MY"/>
        </w:rPr>
      </w:pPr>
      <w:r w:rsidRPr="00265FD0">
        <w:rPr>
          <w:sz w:val="32"/>
          <w:szCs w:val="32"/>
          <w:lang w:val="en-MY"/>
        </w:rPr>
        <w:br w:type="page"/>
      </w:r>
    </w:p>
    <w:p w14:paraId="57037CE2" w14:textId="77777777" w:rsidR="00001A1F" w:rsidRPr="00265FD0" w:rsidRDefault="00001A1F" w:rsidP="002E777D">
      <w:pPr>
        <w:pStyle w:val="1"/>
        <w:keepLines/>
        <w:pageBreakBefore w:val="0"/>
        <w:widowControl/>
        <w:spacing w:before="0" w:after="0" w:line="259" w:lineRule="auto"/>
        <w:ind w:firstLineChars="200" w:firstLine="720"/>
        <w:rPr>
          <w:rFonts w:cs="Times New Roman"/>
        </w:rPr>
      </w:pPr>
      <w:bookmarkStart w:id="12" w:name="_Toc149829311"/>
      <w:r w:rsidRPr="00265FD0">
        <w:rPr>
          <w:rFonts w:cs="Times New Roman"/>
        </w:rPr>
        <w:lastRenderedPageBreak/>
        <w:t>營運計畫</w:t>
      </w:r>
      <w:bookmarkEnd w:id="12"/>
    </w:p>
    <w:p w14:paraId="0B6C6782" w14:textId="44EA95ED" w:rsidR="004313AD" w:rsidRPr="00265FD0" w:rsidRDefault="00001A1F" w:rsidP="008F339C">
      <w:pPr>
        <w:pStyle w:val="2"/>
        <w:rPr>
          <w:rFonts w:cs="Times New Roman"/>
        </w:rPr>
      </w:pPr>
      <w:bookmarkStart w:id="13" w:name="_Toc149829312"/>
      <w:r w:rsidRPr="00265FD0">
        <w:rPr>
          <w:rFonts w:cs="Times New Roman"/>
        </w:rPr>
        <w:t>可行性分析</w:t>
      </w:r>
      <w:bookmarkEnd w:id="13"/>
    </w:p>
    <w:p w14:paraId="0424A0F1" w14:textId="3775EBAE" w:rsidR="00757DF2" w:rsidRPr="00265FD0" w:rsidRDefault="00757DF2" w:rsidP="009A31EE">
      <w:pPr>
        <w:snapToGrid w:val="0"/>
        <w:jc w:val="both"/>
        <w:rPr>
          <w:b/>
          <w:bCs/>
        </w:rPr>
      </w:pPr>
      <w:r w:rsidRPr="00265FD0">
        <w:rPr>
          <w:b/>
          <w:bCs/>
        </w:rPr>
        <w:t>競爭可行性分析</w:t>
      </w:r>
      <w:r w:rsidRPr="00265FD0">
        <w:rPr>
          <w:b/>
          <w:bCs/>
        </w:rPr>
        <w:t>(</w:t>
      </w:r>
      <w:r w:rsidRPr="00265FD0">
        <w:rPr>
          <w:b/>
          <w:bCs/>
        </w:rPr>
        <w:t>判斷與同類</w:t>
      </w:r>
      <w:r w:rsidR="001A47DC" w:rsidRPr="00265FD0">
        <w:rPr>
          <w:b/>
          <w:bCs/>
        </w:rPr>
        <w:t>App</w:t>
      </w:r>
      <w:r w:rsidRPr="00265FD0">
        <w:rPr>
          <w:b/>
          <w:bCs/>
        </w:rPr>
        <w:t>的差異</w:t>
      </w:r>
      <w:r w:rsidRPr="00265FD0">
        <w:rPr>
          <w:b/>
          <w:bCs/>
        </w:rPr>
        <w:t>)</w:t>
      </w:r>
      <w:r w:rsidRPr="00265FD0">
        <w:rPr>
          <w:b/>
          <w:bCs/>
        </w:rPr>
        <w:t>：</w:t>
      </w:r>
    </w:p>
    <w:p w14:paraId="18D62220" w14:textId="6AED528F" w:rsidR="00C44F40" w:rsidRPr="00265FD0" w:rsidRDefault="00553B72" w:rsidP="00C44F40">
      <w:pPr>
        <w:snapToGrid w:val="0"/>
        <w:ind w:firstLineChars="200" w:firstLine="560"/>
        <w:jc w:val="both"/>
      </w:pPr>
      <w:r w:rsidRPr="00265FD0">
        <w:rPr>
          <w:rFonts w:hint="eastAsia"/>
        </w:rPr>
        <w:t>目前</w:t>
      </w:r>
      <w:r w:rsidR="00EC6DBD" w:rsidRPr="00265FD0">
        <w:rPr>
          <w:rFonts w:hint="eastAsia"/>
        </w:rPr>
        <w:t>健康預防類型的</w:t>
      </w:r>
      <w:r w:rsidR="001A47DC" w:rsidRPr="00265FD0">
        <w:rPr>
          <w:rFonts w:hint="eastAsia"/>
        </w:rPr>
        <w:t>App</w:t>
      </w:r>
      <w:r w:rsidR="008E3D2D" w:rsidRPr="00265FD0">
        <w:rPr>
          <w:rFonts w:hint="eastAsia"/>
        </w:rPr>
        <w:t>不勝枚舉</w:t>
      </w:r>
      <w:r w:rsidR="00EC6DBD" w:rsidRPr="00265FD0">
        <w:rPr>
          <w:rFonts w:hint="eastAsia"/>
        </w:rPr>
        <w:t>，</w:t>
      </w:r>
      <w:r w:rsidR="00033946" w:rsidRPr="00265FD0">
        <w:rPr>
          <w:rFonts w:hint="eastAsia"/>
        </w:rPr>
        <w:t>以下表</w:t>
      </w:r>
      <w:r w:rsidR="00033946" w:rsidRPr="00265FD0">
        <w:rPr>
          <w:rFonts w:hint="eastAsia"/>
        </w:rPr>
        <w:t>2</w:t>
      </w:r>
      <w:r w:rsidR="00033946" w:rsidRPr="00265FD0">
        <w:t>-2-1</w:t>
      </w:r>
      <w:r w:rsidR="00033946" w:rsidRPr="00265FD0">
        <w:rPr>
          <w:rFonts w:hint="eastAsia"/>
        </w:rPr>
        <w:t>列舉三個在</w:t>
      </w:r>
      <w:r w:rsidR="00033946" w:rsidRPr="00265FD0">
        <w:rPr>
          <w:rFonts w:hint="eastAsia"/>
        </w:rPr>
        <w:t>P</w:t>
      </w:r>
      <w:r w:rsidR="00033946" w:rsidRPr="00265FD0">
        <w:t>lay</w:t>
      </w:r>
      <w:r w:rsidR="00033946" w:rsidRPr="00265FD0">
        <w:rPr>
          <w:rFonts w:hint="eastAsia"/>
        </w:rPr>
        <w:t>商店下載量較高的應用程式</w:t>
      </w:r>
      <w:r w:rsidR="007335D9" w:rsidRPr="00265FD0">
        <w:rPr>
          <w:rFonts w:hint="eastAsia"/>
        </w:rPr>
        <w:t>，</w:t>
      </w:r>
      <w:r w:rsidR="00BA706A" w:rsidRPr="00265FD0">
        <w:rPr>
          <w:rFonts w:hint="eastAsia"/>
        </w:rPr>
        <w:t>「</w:t>
      </w:r>
      <w:r w:rsidR="007335D9" w:rsidRPr="00265FD0">
        <w:rPr>
          <w:rFonts w:hint="eastAsia"/>
        </w:rPr>
        <w:t>血壓</w:t>
      </w:r>
      <w:r w:rsidR="001A47DC" w:rsidRPr="00265FD0">
        <w:rPr>
          <w:rFonts w:hint="eastAsia"/>
        </w:rPr>
        <w:t>App</w:t>
      </w:r>
      <w:r w:rsidR="00BA706A" w:rsidRPr="00265FD0">
        <w:rPr>
          <w:rFonts w:hint="eastAsia"/>
        </w:rPr>
        <w:t>」尚</w:t>
      </w:r>
      <w:r w:rsidR="00AE6FED" w:rsidRPr="00265FD0">
        <w:rPr>
          <w:rFonts w:hint="eastAsia"/>
        </w:rPr>
        <w:t>須</w:t>
      </w:r>
      <w:r w:rsidR="00BA706A" w:rsidRPr="00265FD0">
        <w:rPr>
          <w:rFonts w:hint="eastAsia"/>
        </w:rPr>
        <w:t>使用者進行手動輸入</w:t>
      </w:r>
      <w:r w:rsidR="00AE6FED" w:rsidRPr="00265FD0">
        <w:rPr>
          <w:rFonts w:hint="eastAsia"/>
        </w:rPr>
        <w:t>以其他方式測量之</w:t>
      </w:r>
      <w:r w:rsidR="00BA706A" w:rsidRPr="00265FD0">
        <w:rPr>
          <w:rFonts w:hint="eastAsia"/>
        </w:rPr>
        <w:t>數據</w:t>
      </w:r>
      <w:r w:rsidR="00AE6FED" w:rsidRPr="00265FD0">
        <w:rPr>
          <w:rFonts w:hint="eastAsia"/>
        </w:rPr>
        <w:t>；「心率監測器–脈衝監測」則須使用手機鏡頭量測，</w:t>
      </w:r>
      <w:r w:rsidR="00033946" w:rsidRPr="00265FD0">
        <w:rPr>
          <w:rFonts w:hint="eastAsia"/>
        </w:rPr>
        <w:t>皆</w:t>
      </w:r>
      <w:r w:rsidR="00BA706A" w:rsidRPr="00265FD0">
        <w:rPr>
          <w:rFonts w:hint="eastAsia"/>
        </w:rPr>
        <w:t>實屬不便，僅提供制式化的常見問題可供查閱，難以</w:t>
      </w:r>
      <w:r w:rsidR="00142AD5" w:rsidRPr="00265FD0">
        <w:rPr>
          <w:rFonts w:hint="eastAsia"/>
        </w:rPr>
        <w:t>解決</w:t>
      </w:r>
      <w:r w:rsidR="00BA706A" w:rsidRPr="00265FD0">
        <w:rPr>
          <w:rFonts w:hint="eastAsia"/>
        </w:rPr>
        <w:t>個別使用者</w:t>
      </w:r>
      <w:r w:rsidR="00142AD5" w:rsidRPr="00265FD0">
        <w:rPr>
          <w:rFonts w:hint="eastAsia"/>
        </w:rPr>
        <w:t>的疑問</w:t>
      </w:r>
      <w:r w:rsidR="00BA706A" w:rsidRPr="00265FD0">
        <w:rPr>
          <w:rFonts w:hint="eastAsia"/>
        </w:rPr>
        <w:t>，且功能過</w:t>
      </w:r>
      <w:r w:rsidR="00142AD5" w:rsidRPr="00265FD0">
        <w:rPr>
          <w:rFonts w:hint="eastAsia"/>
        </w:rPr>
        <w:t>於</w:t>
      </w:r>
      <w:r w:rsidR="00BA706A" w:rsidRPr="00265FD0">
        <w:rPr>
          <w:rFonts w:hint="eastAsia"/>
        </w:rPr>
        <w:t>單一，</w:t>
      </w:r>
      <w:r w:rsidR="00142AD5" w:rsidRPr="00265FD0">
        <w:rPr>
          <w:rFonts w:hint="eastAsia"/>
        </w:rPr>
        <w:t>無法滿足健康管理所需多項數據，</w:t>
      </w:r>
      <w:r w:rsidR="00BA706A" w:rsidRPr="00265FD0">
        <w:rPr>
          <w:rFonts w:hint="eastAsia"/>
        </w:rPr>
        <w:t>致</w:t>
      </w:r>
      <w:r w:rsidR="00142AD5" w:rsidRPr="00265FD0">
        <w:rPr>
          <w:rFonts w:hint="eastAsia"/>
        </w:rPr>
        <w:t>缺乏吸引力與實用性，而整合式</w:t>
      </w:r>
      <w:r w:rsidR="008F0DE1" w:rsidRPr="00265FD0">
        <w:rPr>
          <w:rFonts w:hint="eastAsia"/>
        </w:rPr>
        <w:t>的</w:t>
      </w:r>
      <w:r w:rsidR="001A47DC" w:rsidRPr="00265FD0">
        <w:rPr>
          <w:rFonts w:hint="eastAsia"/>
        </w:rPr>
        <w:t>App</w:t>
      </w:r>
      <w:r w:rsidR="00142AD5" w:rsidRPr="00265FD0">
        <w:rPr>
          <w:rFonts w:hint="eastAsia"/>
        </w:rPr>
        <w:t>，如「</w:t>
      </w:r>
      <w:r w:rsidR="00142AD5" w:rsidRPr="00265FD0">
        <w:t>Google Fit</w:t>
      </w:r>
      <w:r w:rsidR="00142AD5" w:rsidRPr="00265FD0">
        <w:rPr>
          <w:rFonts w:hint="eastAsia"/>
        </w:rPr>
        <w:t>：活動追蹤功能」雖具備</w:t>
      </w:r>
      <w:r w:rsidR="008F0DE1" w:rsidRPr="00265FD0">
        <w:rPr>
          <w:rFonts w:hint="eastAsia"/>
        </w:rPr>
        <w:t>活動追蹤、身體資料測量、睡眠追蹤等多功能，但卻無</w:t>
      </w:r>
      <w:r w:rsidR="00E12EC3" w:rsidRPr="00265FD0">
        <w:rPr>
          <w:rFonts w:hint="eastAsia"/>
        </w:rPr>
        <w:t>提供</w:t>
      </w:r>
      <w:r w:rsidR="00CE7C38" w:rsidRPr="00265FD0">
        <w:rPr>
          <w:rFonts w:hint="eastAsia"/>
        </w:rPr>
        <w:t>健康狀態</w:t>
      </w:r>
      <w:r w:rsidR="00DF6F6D" w:rsidRPr="00265FD0">
        <w:rPr>
          <w:rFonts w:hint="eastAsia"/>
        </w:rPr>
        <w:t>評估</w:t>
      </w:r>
      <w:r w:rsidR="008F0DE1" w:rsidRPr="00265FD0">
        <w:rPr>
          <w:rFonts w:hint="eastAsia"/>
        </w:rPr>
        <w:t>可供參考，僅能作為紀錄之用，無法有效讓使用者往健康的</w:t>
      </w:r>
      <w:r w:rsidR="009070A5" w:rsidRPr="00265FD0">
        <w:rPr>
          <w:rFonts w:hint="eastAsia"/>
        </w:rPr>
        <w:t>目標</w:t>
      </w:r>
      <w:r w:rsidR="008F0DE1" w:rsidRPr="00265FD0">
        <w:rPr>
          <w:rFonts w:hint="eastAsia"/>
        </w:rPr>
        <w:t>邁進，亦無提供</w:t>
      </w:r>
      <w:r w:rsidR="006F1111" w:rsidRPr="00265FD0">
        <w:rPr>
          <w:rFonts w:hint="eastAsia"/>
        </w:rPr>
        <w:t>即時</w:t>
      </w:r>
      <w:r w:rsidR="00A218F1" w:rsidRPr="00265FD0">
        <w:rPr>
          <w:rFonts w:hint="eastAsia"/>
        </w:rPr>
        <w:t>健康</w:t>
      </w:r>
      <w:r w:rsidR="006F1111" w:rsidRPr="00265FD0">
        <w:rPr>
          <w:rFonts w:hint="eastAsia"/>
        </w:rPr>
        <w:t>新聞之</w:t>
      </w:r>
      <w:r w:rsidR="008F0DE1" w:rsidRPr="00265FD0">
        <w:rPr>
          <w:rFonts w:hint="eastAsia"/>
        </w:rPr>
        <w:t>服務</w:t>
      </w:r>
      <w:r w:rsidR="009070A5" w:rsidRPr="00265FD0">
        <w:rPr>
          <w:rFonts w:hint="eastAsia"/>
        </w:rPr>
        <w:t>，無法針對相關問題</w:t>
      </w:r>
      <w:r w:rsidR="00E12EC3" w:rsidRPr="00265FD0">
        <w:rPr>
          <w:rFonts w:hint="eastAsia"/>
        </w:rPr>
        <w:t>給出</w:t>
      </w:r>
      <w:r w:rsidR="009070A5" w:rsidRPr="00265FD0">
        <w:rPr>
          <w:rFonts w:hint="eastAsia"/>
        </w:rPr>
        <w:t>建議</w:t>
      </w:r>
      <w:r w:rsidR="00E12EC3" w:rsidRPr="00265FD0">
        <w:rPr>
          <w:rFonts w:hint="eastAsia"/>
        </w:rPr>
        <w:t>或</w:t>
      </w:r>
      <w:r w:rsidR="009070A5" w:rsidRPr="00265FD0">
        <w:rPr>
          <w:rFonts w:hint="eastAsia"/>
        </w:rPr>
        <w:t>參考</w:t>
      </w:r>
      <w:r w:rsidR="008F0DE1" w:rsidRPr="00265FD0">
        <w:rPr>
          <w:rFonts w:hint="eastAsia"/>
        </w:rPr>
        <w:t>。</w:t>
      </w:r>
    </w:p>
    <w:p w14:paraId="6F81DDB9" w14:textId="158AF5D5" w:rsidR="00C44F40" w:rsidRPr="00265FD0" w:rsidRDefault="00C44F40" w:rsidP="00C44F40">
      <w:pPr>
        <w:pStyle w:val="ac"/>
        <w:keepNext/>
      </w:pPr>
      <w:bookmarkStart w:id="14" w:name="_Toc151314150"/>
      <w:r w:rsidRPr="00265FD0">
        <w:rPr>
          <w:lang w:eastAsia="zh-CN"/>
        </w:rPr>
        <w:t>▼</w:t>
      </w:r>
      <w:r w:rsidRPr="00265FD0">
        <w:rPr>
          <w:rFonts w:hint="eastAsia"/>
        </w:rPr>
        <w:t>表</w:t>
      </w:r>
      <w:r w:rsidR="000820A3" w:rsidRPr="00265FD0">
        <w:fldChar w:fldCharType="begin"/>
      </w:r>
      <w:r w:rsidR="000820A3" w:rsidRPr="00265FD0">
        <w:instrText xml:space="preserve"> </w:instrText>
      </w:r>
      <w:r w:rsidR="000820A3" w:rsidRPr="00265FD0">
        <w:rPr>
          <w:rFonts w:hint="eastAsia"/>
        </w:rPr>
        <w:instrText>STYLEREF 2 \s</w:instrText>
      </w:r>
      <w:r w:rsidR="000820A3" w:rsidRPr="00265FD0">
        <w:instrText xml:space="preserve"> </w:instrText>
      </w:r>
      <w:r w:rsidR="000820A3" w:rsidRPr="00265FD0">
        <w:fldChar w:fldCharType="separate"/>
      </w:r>
      <w:r w:rsidR="00F239B7">
        <w:rPr>
          <w:noProof/>
        </w:rPr>
        <w:t>2-1</w:t>
      </w:r>
      <w:r w:rsidR="000820A3" w:rsidRPr="00265FD0">
        <w:fldChar w:fldCharType="end"/>
      </w:r>
      <w:r w:rsidR="000820A3" w:rsidRPr="00265FD0">
        <w:noBreakHyphen/>
      </w:r>
      <w:r w:rsidR="000820A3" w:rsidRPr="00265FD0">
        <w:fldChar w:fldCharType="begin"/>
      </w:r>
      <w:r w:rsidR="000820A3" w:rsidRPr="00265FD0">
        <w:instrText xml:space="preserve"> </w:instrText>
      </w:r>
      <w:r w:rsidR="000820A3" w:rsidRPr="00265FD0">
        <w:rPr>
          <w:rFonts w:hint="eastAsia"/>
        </w:rPr>
        <w:instrText xml:space="preserve">SEQ </w:instrText>
      </w:r>
      <w:r w:rsidR="000820A3" w:rsidRPr="00265FD0">
        <w:rPr>
          <w:rFonts w:hint="eastAsia"/>
        </w:rPr>
        <w:instrText>表</w:instrText>
      </w:r>
      <w:r w:rsidR="000820A3" w:rsidRPr="00265FD0">
        <w:rPr>
          <w:rFonts w:hint="eastAsia"/>
        </w:rPr>
        <w:instrText xml:space="preserve"> \* ARABIC \s 2</w:instrText>
      </w:r>
      <w:r w:rsidR="000820A3" w:rsidRPr="00265FD0">
        <w:instrText xml:space="preserve"> </w:instrText>
      </w:r>
      <w:r w:rsidR="000820A3" w:rsidRPr="00265FD0">
        <w:fldChar w:fldCharType="separate"/>
      </w:r>
      <w:r w:rsidR="00F239B7">
        <w:rPr>
          <w:noProof/>
        </w:rPr>
        <w:t>1</w:t>
      </w:r>
      <w:r w:rsidR="000820A3" w:rsidRPr="00265FD0">
        <w:fldChar w:fldCharType="end"/>
      </w:r>
      <w:r w:rsidRPr="00265FD0">
        <w:rPr>
          <w:rFonts w:hint="eastAsia"/>
        </w:rPr>
        <w:t>、相關系統比較表</w:t>
      </w:r>
      <w:bookmarkEnd w:id="14"/>
    </w:p>
    <w:tbl>
      <w:tblPr>
        <w:tblStyle w:val="111"/>
        <w:tblW w:w="0" w:type="auto"/>
        <w:tblLook w:val="04A0" w:firstRow="1" w:lastRow="0" w:firstColumn="1" w:lastColumn="0" w:noHBand="0" w:noVBand="1"/>
      </w:tblPr>
      <w:tblGrid>
        <w:gridCol w:w="1980"/>
        <w:gridCol w:w="1840"/>
        <w:gridCol w:w="2125"/>
        <w:gridCol w:w="2124"/>
        <w:gridCol w:w="2125"/>
      </w:tblGrid>
      <w:tr w:rsidR="00C44F40" w:rsidRPr="00265FD0" w14:paraId="5C54E657" w14:textId="77777777" w:rsidTr="00AE6FE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vAlign w:val="center"/>
          </w:tcPr>
          <w:p w14:paraId="20402DFB" w14:textId="71F8CE1F" w:rsidR="006A165D" w:rsidRPr="00265FD0" w:rsidRDefault="006A165D" w:rsidP="00AE6FED">
            <w:pPr>
              <w:snapToGrid w:val="0"/>
              <w:jc w:val="center"/>
            </w:pPr>
            <w:r w:rsidRPr="00265FD0">
              <w:rPr>
                <w:rFonts w:hint="eastAsia"/>
              </w:rPr>
              <w:t>項目</w:t>
            </w:r>
            <w:r w:rsidRPr="00265FD0">
              <w:rPr>
                <w:rFonts w:hint="eastAsia"/>
              </w:rPr>
              <w:t xml:space="preserve"> \</w:t>
            </w:r>
            <w:r w:rsidRPr="00265FD0">
              <w:t xml:space="preserve"> </w:t>
            </w:r>
            <w:r w:rsidRPr="00265FD0">
              <w:rPr>
                <w:rFonts w:hint="eastAsia"/>
              </w:rPr>
              <w:t>名稱</w:t>
            </w:r>
          </w:p>
        </w:tc>
        <w:tc>
          <w:tcPr>
            <w:tcW w:w="1840" w:type="dxa"/>
            <w:vAlign w:val="center"/>
          </w:tcPr>
          <w:p w14:paraId="5930C395" w14:textId="54664A99" w:rsidR="006A165D" w:rsidRPr="00265FD0" w:rsidRDefault="00F52065" w:rsidP="00AE6FED">
            <w:pPr>
              <w:snapToGrid w:val="0"/>
              <w:jc w:val="center"/>
              <w:cnfStyle w:val="100000000000" w:firstRow="1" w:lastRow="0" w:firstColumn="0" w:lastColumn="0" w:oddVBand="0" w:evenVBand="0" w:oddHBand="0" w:evenHBand="0" w:firstRowFirstColumn="0" w:firstRowLastColumn="0" w:lastRowFirstColumn="0" w:lastRowLastColumn="0"/>
            </w:pPr>
            <w:r w:rsidRPr="00265FD0">
              <w:rPr>
                <w:rFonts w:hint="eastAsia"/>
              </w:rPr>
              <w:t>血壓</w:t>
            </w:r>
            <w:r w:rsidR="001A47DC" w:rsidRPr="00265FD0">
              <w:rPr>
                <w:rFonts w:hint="eastAsia"/>
              </w:rPr>
              <w:t>App</w:t>
            </w:r>
          </w:p>
        </w:tc>
        <w:tc>
          <w:tcPr>
            <w:tcW w:w="2125" w:type="dxa"/>
            <w:vAlign w:val="center"/>
          </w:tcPr>
          <w:p w14:paraId="3ECC1D52" w14:textId="2608A250" w:rsidR="006A165D" w:rsidRPr="00265FD0" w:rsidRDefault="00F52065" w:rsidP="00AE6FED">
            <w:pPr>
              <w:snapToGrid w:val="0"/>
              <w:jc w:val="center"/>
              <w:cnfStyle w:val="100000000000" w:firstRow="1" w:lastRow="0" w:firstColumn="0" w:lastColumn="0" w:oddVBand="0" w:evenVBand="0" w:oddHBand="0" w:evenHBand="0" w:firstRowFirstColumn="0" w:firstRowLastColumn="0" w:lastRowFirstColumn="0" w:lastRowLastColumn="0"/>
            </w:pPr>
            <w:r w:rsidRPr="00265FD0">
              <w:rPr>
                <w:rFonts w:hint="eastAsia"/>
              </w:rPr>
              <w:t>心率監測器–</w:t>
            </w:r>
            <w:r w:rsidRPr="00265FD0">
              <w:br/>
            </w:r>
            <w:r w:rsidRPr="00265FD0">
              <w:rPr>
                <w:rFonts w:hint="eastAsia"/>
              </w:rPr>
              <w:t>脈衝監測</w:t>
            </w:r>
          </w:p>
        </w:tc>
        <w:tc>
          <w:tcPr>
            <w:tcW w:w="2124" w:type="dxa"/>
            <w:vAlign w:val="center"/>
          </w:tcPr>
          <w:p w14:paraId="378DA5BC" w14:textId="60DC1011" w:rsidR="006A165D" w:rsidRPr="00265FD0" w:rsidRDefault="00F52065" w:rsidP="00AE6FED">
            <w:pPr>
              <w:snapToGrid w:val="0"/>
              <w:jc w:val="center"/>
              <w:cnfStyle w:val="100000000000" w:firstRow="1" w:lastRow="0" w:firstColumn="0" w:lastColumn="0" w:oddVBand="0" w:evenVBand="0" w:oddHBand="0" w:evenHBand="0" w:firstRowFirstColumn="0" w:firstRowLastColumn="0" w:lastRowFirstColumn="0" w:lastRowLastColumn="0"/>
            </w:pPr>
            <w:r w:rsidRPr="00265FD0">
              <w:rPr>
                <w:rFonts w:hint="eastAsia"/>
              </w:rPr>
              <w:t>Google Fit</w:t>
            </w:r>
            <w:r w:rsidRPr="00265FD0">
              <w:rPr>
                <w:rFonts w:hint="eastAsia"/>
              </w:rPr>
              <w:t>：</w:t>
            </w:r>
            <w:r w:rsidRPr="00265FD0">
              <w:br/>
            </w:r>
            <w:r w:rsidRPr="00265FD0">
              <w:rPr>
                <w:rFonts w:hint="eastAsia"/>
              </w:rPr>
              <w:t>活動追蹤功能</w:t>
            </w:r>
          </w:p>
        </w:tc>
        <w:tc>
          <w:tcPr>
            <w:tcW w:w="2125" w:type="dxa"/>
            <w:vAlign w:val="center"/>
          </w:tcPr>
          <w:p w14:paraId="501BFA0F" w14:textId="005F093F" w:rsidR="006A165D" w:rsidRPr="00265FD0" w:rsidRDefault="000A0877" w:rsidP="00AE6FED">
            <w:pPr>
              <w:snapToGrid w:val="0"/>
              <w:jc w:val="center"/>
              <w:cnfStyle w:val="100000000000" w:firstRow="1" w:lastRow="0" w:firstColumn="0" w:lastColumn="0" w:oddVBand="0" w:evenVBand="0" w:oddHBand="0" w:evenHBand="0" w:firstRowFirstColumn="0" w:firstRowLastColumn="0" w:lastRowFirstColumn="0" w:lastRowLastColumn="0"/>
            </w:pPr>
            <w:r w:rsidRPr="00265FD0">
              <w:rPr>
                <w:rFonts w:hint="eastAsia"/>
              </w:rPr>
              <w:t>心潮</w:t>
            </w:r>
          </w:p>
        </w:tc>
      </w:tr>
      <w:tr w:rsidR="00C44F40" w:rsidRPr="00265FD0" w14:paraId="29629848" w14:textId="77777777" w:rsidTr="00AE6F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vAlign w:val="center"/>
          </w:tcPr>
          <w:p w14:paraId="40159017" w14:textId="5B0D04BB" w:rsidR="006A165D" w:rsidRPr="00265FD0" w:rsidRDefault="006A165D" w:rsidP="00AE6FED">
            <w:pPr>
              <w:snapToGrid w:val="0"/>
              <w:jc w:val="center"/>
            </w:pPr>
            <w:r w:rsidRPr="00265FD0">
              <w:rPr>
                <w:rFonts w:hint="eastAsia"/>
              </w:rPr>
              <w:t>圖示</w:t>
            </w:r>
          </w:p>
        </w:tc>
        <w:tc>
          <w:tcPr>
            <w:tcW w:w="1840" w:type="dxa"/>
            <w:vAlign w:val="center"/>
          </w:tcPr>
          <w:p w14:paraId="16459F32" w14:textId="397D5A15" w:rsidR="006A165D" w:rsidRPr="00265FD0" w:rsidRDefault="00C44F40" w:rsidP="00AE6FED">
            <w:pPr>
              <w:snapToGrid w:val="0"/>
              <w:jc w:val="center"/>
              <w:cnfStyle w:val="000000100000" w:firstRow="0" w:lastRow="0" w:firstColumn="0" w:lastColumn="0" w:oddVBand="0" w:evenVBand="0" w:oddHBand="1" w:evenHBand="0" w:firstRowFirstColumn="0" w:firstRowLastColumn="0" w:lastRowFirstColumn="0" w:lastRowLastColumn="0"/>
            </w:pPr>
            <w:r w:rsidRPr="00265FD0">
              <w:rPr>
                <w:rFonts w:hint="eastAsia"/>
                <w:noProof/>
              </w:rPr>
              <w:drawing>
                <wp:inline distT="0" distB="0" distL="0" distR="0" wp14:anchorId="5D384510" wp14:editId="621E1BF8">
                  <wp:extent cx="502920" cy="473596"/>
                  <wp:effectExtent l="0" t="0" r="0" b="3175"/>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2102" cy="491660"/>
                          </a:xfrm>
                          <a:prstGeom prst="rect">
                            <a:avLst/>
                          </a:prstGeom>
                          <a:noFill/>
                          <a:ln>
                            <a:noFill/>
                          </a:ln>
                        </pic:spPr>
                      </pic:pic>
                    </a:graphicData>
                  </a:graphic>
                </wp:inline>
              </w:drawing>
            </w:r>
          </w:p>
        </w:tc>
        <w:tc>
          <w:tcPr>
            <w:tcW w:w="2125" w:type="dxa"/>
            <w:vAlign w:val="center"/>
          </w:tcPr>
          <w:p w14:paraId="07F8F6AB" w14:textId="2E1BDF81" w:rsidR="006A165D" w:rsidRPr="00265FD0" w:rsidRDefault="00C44F40" w:rsidP="00AE6FED">
            <w:pPr>
              <w:snapToGrid w:val="0"/>
              <w:jc w:val="center"/>
              <w:cnfStyle w:val="000000100000" w:firstRow="0" w:lastRow="0" w:firstColumn="0" w:lastColumn="0" w:oddVBand="0" w:evenVBand="0" w:oddHBand="1" w:evenHBand="0" w:firstRowFirstColumn="0" w:firstRowLastColumn="0" w:lastRowFirstColumn="0" w:lastRowLastColumn="0"/>
            </w:pPr>
            <w:r w:rsidRPr="00265FD0">
              <w:rPr>
                <w:rFonts w:hint="eastAsia"/>
                <w:noProof/>
              </w:rPr>
              <w:drawing>
                <wp:inline distT="0" distB="0" distL="0" distR="0" wp14:anchorId="23AEE564" wp14:editId="6E616C1C">
                  <wp:extent cx="484714" cy="487680"/>
                  <wp:effectExtent l="0" t="0" r="0" b="762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05080" cy="508170"/>
                          </a:xfrm>
                          <a:prstGeom prst="rect">
                            <a:avLst/>
                          </a:prstGeom>
                          <a:noFill/>
                          <a:ln>
                            <a:noFill/>
                          </a:ln>
                        </pic:spPr>
                      </pic:pic>
                    </a:graphicData>
                  </a:graphic>
                </wp:inline>
              </w:drawing>
            </w:r>
          </w:p>
        </w:tc>
        <w:tc>
          <w:tcPr>
            <w:tcW w:w="2124" w:type="dxa"/>
            <w:vAlign w:val="center"/>
          </w:tcPr>
          <w:p w14:paraId="751BA5C1" w14:textId="7BA31246" w:rsidR="006A165D" w:rsidRPr="00265FD0" w:rsidRDefault="00C44F40" w:rsidP="00AE6FED">
            <w:pPr>
              <w:snapToGrid w:val="0"/>
              <w:jc w:val="center"/>
              <w:cnfStyle w:val="000000100000" w:firstRow="0" w:lastRow="0" w:firstColumn="0" w:lastColumn="0" w:oddVBand="0" w:evenVBand="0" w:oddHBand="1" w:evenHBand="0" w:firstRowFirstColumn="0" w:firstRowLastColumn="0" w:lastRowFirstColumn="0" w:lastRowLastColumn="0"/>
            </w:pPr>
            <w:r w:rsidRPr="00265FD0">
              <w:rPr>
                <w:rFonts w:hint="eastAsia"/>
                <w:noProof/>
              </w:rPr>
              <w:drawing>
                <wp:inline distT="0" distB="0" distL="0" distR="0" wp14:anchorId="6101684D" wp14:editId="16ED14C6">
                  <wp:extent cx="489880" cy="480695"/>
                  <wp:effectExtent l="0" t="0" r="5715" b="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1097" cy="511326"/>
                          </a:xfrm>
                          <a:prstGeom prst="rect">
                            <a:avLst/>
                          </a:prstGeom>
                          <a:noFill/>
                          <a:ln>
                            <a:noFill/>
                          </a:ln>
                        </pic:spPr>
                      </pic:pic>
                    </a:graphicData>
                  </a:graphic>
                </wp:inline>
              </w:drawing>
            </w:r>
          </w:p>
        </w:tc>
        <w:tc>
          <w:tcPr>
            <w:tcW w:w="2125" w:type="dxa"/>
            <w:vAlign w:val="center"/>
          </w:tcPr>
          <w:p w14:paraId="40B2E0B0" w14:textId="75D88B55" w:rsidR="006A165D" w:rsidRPr="00265FD0" w:rsidRDefault="000154CE" w:rsidP="00AE6FED">
            <w:pPr>
              <w:snapToGrid w:val="0"/>
              <w:jc w:val="center"/>
              <w:cnfStyle w:val="000000100000" w:firstRow="0" w:lastRow="0" w:firstColumn="0" w:lastColumn="0" w:oddVBand="0" w:evenVBand="0" w:oddHBand="1" w:evenHBand="0" w:firstRowFirstColumn="0" w:firstRowLastColumn="0" w:lastRowFirstColumn="0" w:lastRowLastColumn="0"/>
            </w:pPr>
            <w:r w:rsidRPr="00265FD0">
              <w:rPr>
                <w:noProof/>
              </w:rPr>
              <w:drawing>
                <wp:inline distT="0" distB="0" distL="0" distR="0" wp14:anchorId="0F662AB3" wp14:editId="0A8C7B68">
                  <wp:extent cx="541020" cy="541020"/>
                  <wp:effectExtent l="0" t="0" r="0" b="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41020" cy="541020"/>
                          </a:xfrm>
                          <a:prstGeom prst="rect">
                            <a:avLst/>
                          </a:prstGeom>
                          <a:noFill/>
                          <a:ln>
                            <a:noFill/>
                          </a:ln>
                        </pic:spPr>
                      </pic:pic>
                    </a:graphicData>
                  </a:graphic>
                </wp:inline>
              </w:drawing>
            </w:r>
          </w:p>
        </w:tc>
      </w:tr>
      <w:tr w:rsidR="00C44F40" w:rsidRPr="00265FD0" w14:paraId="2E2C9976" w14:textId="77777777" w:rsidTr="00AE6FED">
        <w:tc>
          <w:tcPr>
            <w:cnfStyle w:val="001000000000" w:firstRow="0" w:lastRow="0" w:firstColumn="1" w:lastColumn="0" w:oddVBand="0" w:evenVBand="0" w:oddHBand="0" w:evenHBand="0" w:firstRowFirstColumn="0" w:firstRowLastColumn="0" w:lastRowFirstColumn="0" w:lastRowLastColumn="0"/>
            <w:tcW w:w="1980" w:type="dxa"/>
            <w:vAlign w:val="center"/>
          </w:tcPr>
          <w:p w14:paraId="4678BB8D" w14:textId="4168049E" w:rsidR="006A165D" w:rsidRPr="00265FD0" w:rsidRDefault="00C44F40" w:rsidP="00AE6FED">
            <w:pPr>
              <w:snapToGrid w:val="0"/>
              <w:jc w:val="center"/>
            </w:pPr>
            <w:r w:rsidRPr="00265FD0">
              <w:rPr>
                <w:rFonts w:hint="eastAsia"/>
              </w:rPr>
              <w:t>數據取得方式</w:t>
            </w:r>
          </w:p>
        </w:tc>
        <w:tc>
          <w:tcPr>
            <w:tcW w:w="1840" w:type="dxa"/>
            <w:vAlign w:val="center"/>
          </w:tcPr>
          <w:p w14:paraId="20BFEF4F" w14:textId="37533EB4" w:rsidR="006A165D" w:rsidRPr="00265FD0" w:rsidRDefault="00C44F40" w:rsidP="00AE6FED">
            <w:pPr>
              <w:snapToGrid w:val="0"/>
              <w:jc w:val="center"/>
              <w:cnfStyle w:val="000000000000" w:firstRow="0" w:lastRow="0" w:firstColumn="0" w:lastColumn="0" w:oddVBand="0" w:evenVBand="0" w:oddHBand="0" w:evenHBand="0" w:firstRowFirstColumn="0" w:firstRowLastColumn="0" w:lastRowFirstColumn="0" w:lastRowLastColumn="0"/>
            </w:pPr>
            <w:r w:rsidRPr="00265FD0">
              <w:rPr>
                <w:rFonts w:hint="eastAsia"/>
              </w:rPr>
              <w:t>手動輸入</w:t>
            </w:r>
          </w:p>
        </w:tc>
        <w:tc>
          <w:tcPr>
            <w:tcW w:w="2125" w:type="dxa"/>
            <w:vAlign w:val="center"/>
          </w:tcPr>
          <w:p w14:paraId="7E4C706E" w14:textId="1D173054" w:rsidR="006A165D" w:rsidRPr="00265FD0" w:rsidRDefault="007F3757" w:rsidP="00AE6FED">
            <w:pPr>
              <w:snapToGrid w:val="0"/>
              <w:jc w:val="center"/>
              <w:cnfStyle w:val="000000000000" w:firstRow="0" w:lastRow="0" w:firstColumn="0" w:lastColumn="0" w:oddVBand="0" w:evenVBand="0" w:oddHBand="0" w:evenHBand="0" w:firstRowFirstColumn="0" w:firstRowLastColumn="0" w:lastRowFirstColumn="0" w:lastRowLastColumn="0"/>
            </w:pPr>
            <w:r w:rsidRPr="00265FD0">
              <w:rPr>
                <w:rFonts w:hint="eastAsia"/>
              </w:rPr>
              <w:t>自動導入</w:t>
            </w:r>
          </w:p>
        </w:tc>
        <w:tc>
          <w:tcPr>
            <w:tcW w:w="2124" w:type="dxa"/>
            <w:vAlign w:val="center"/>
          </w:tcPr>
          <w:p w14:paraId="558217C8" w14:textId="5AAFB980" w:rsidR="006A165D" w:rsidRPr="00265FD0" w:rsidRDefault="007F3757" w:rsidP="00AE6FED">
            <w:pPr>
              <w:snapToGrid w:val="0"/>
              <w:jc w:val="center"/>
              <w:cnfStyle w:val="000000000000" w:firstRow="0" w:lastRow="0" w:firstColumn="0" w:lastColumn="0" w:oddVBand="0" w:evenVBand="0" w:oddHBand="0" w:evenHBand="0" w:firstRowFirstColumn="0" w:firstRowLastColumn="0" w:lastRowFirstColumn="0" w:lastRowLastColumn="0"/>
            </w:pPr>
            <w:r w:rsidRPr="00265FD0">
              <w:rPr>
                <w:rFonts w:hint="eastAsia"/>
              </w:rPr>
              <w:t>自動導入</w:t>
            </w:r>
          </w:p>
        </w:tc>
        <w:tc>
          <w:tcPr>
            <w:tcW w:w="2125" w:type="dxa"/>
            <w:vAlign w:val="center"/>
          </w:tcPr>
          <w:p w14:paraId="7AD73C2E" w14:textId="226C3D7E" w:rsidR="006A165D" w:rsidRPr="00265FD0" w:rsidRDefault="007F3757" w:rsidP="00AE6FED">
            <w:pPr>
              <w:snapToGrid w:val="0"/>
              <w:jc w:val="center"/>
              <w:cnfStyle w:val="000000000000" w:firstRow="0" w:lastRow="0" w:firstColumn="0" w:lastColumn="0" w:oddVBand="0" w:evenVBand="0" w:oddHBand="0" w:evenHBand="0" w:firstRowFirstColumn="0" w:firstRowLastColumn="0" w:lastRowFirstColumn="0" w:lastRowLastColumn="0"/>
            </w:pPr>
            <w:r w:rsidRPr="00265FD0">
              <w:rPr>
                <w:rFonts w:hint="eastAsia"/>
              </w:rPr>
              <w:t>自動導入</w:t>
            </w:r>
          </w:p>
        </w:tc>
      </w:tr>
      <w:tr w:rsidR="00C44F40" w:rsidRPr="00265FD0" w14:paraId="59FD4CAA" w14:textId="77777777" w:rsidTr="00AE6F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vAlign w:val="center"/>
          </w:tcPr>
          <w:p w14:paraId="00081B50" w14:textId="59E5A0D6" w:rsidR="006A165D" w:rsidRPr="00265FD0" w:rsidRDefault="00AE6FED" w:rsidP="00AE6FED">
            <w:pPr>
              <w:snapToGrid w:val="0"/>
              <w:jc w:val="center"/>
            </w:pPr>
            <w:r w:rsidRPr="00265FD0">
              <w:rPr>
                <w:rFonts w:hint="eastAsia"/>
              </w:rPr>
              <w:t>心率紀錄</w:t>
            </w:r>
          </w:p>
        </w:tc>
        <w:tc>
          <w:tcPr>
            <w:tcW w:w="1840" w:type="dxa"/>
            <w:vAlign w:val="center"/>
          </w:tcPr>
          <w:p w14:paraId="520C7E90" w14:textId="11238D56" w:rsidR="006A165D" w:rsidRPr="00265FD0" w:rsidRDefault="006A165D" w:rsidP="00AE6FED">
            <w:pPr>
              <w:snapToGrid w:val="0"/>
              <w:jc w:val="center"/>
              <w:cnfStyle w:val="000000100000" w:firstRow="0" w:lastRow="0" w:firstColumn="0" w:lastColumn="0" w:oddVBand="0" w:evenVBand="0" w:oddHBand="1" w:evenHBand="0" w:firstRowFirstColumn="0" w:firstRowLastColumn="0" w:lastRowFirstColumn="0" w:lastRowLastColumn="0"/>
            </w:pPr>
          </w:p>
        </w:tc>
        <w:tc>
          <w:tcPr>
            <w:tcW w:w="2125" w:type="dxa"/>
            <w:vAlign w:val="center"/>
          </w:tcPr>
          <w:p w14:paraId="4460447D" w14:textId="1BF1D87D" w:rsidR="006A165D" w:rsidRPr="00265FD0" w:rsidRDefault="00AE6FED" w:rsidP="00AE6FED">
            <w:pPr>
              <w:snapToGrid w:val="0"/>
              <w:jc w:val="center"/>
              <w:cnfStyle w:val="000000100000" w:firstRow="0" w:lastRow="0" w:firstColumn="0" w:lastColumn="0" w:oddVBand="0" w:evenVBand="0" w:oddHBand="1" w:evenHBand="0" w:firstRowFirstColumn="0" w:firstRowLastColumn="0" w:lastRowFirstColumn="0" w:lastRowLastColumn="0"/>
            </w:pPr>
            <w:r w:rsidRPr="00265FD0">
              <w:rPr>
                <w:rFonts w:cs="Segoe UI"/>
                <w:b/>
                <w:bCs/>
                <w:color w:val="333333"/>
                <w:spacing w:val="5"/>
                <w:kern w:val="0"/>
              </w:rPr>
              <w:sym w:font="Wingdings 2" w:char="F050"/>
            </w:r>
          </w:p>
        </w:tc>
        <w:tc>
          <w:tcPr>
            <w:tcW w:w="2124" w:type="dxa"/>
            <w:vAlign w:val="center"/>
          </w:tcPr>
          <w:p w14:paraId="3C303F49" w14:textId="758C1F38" w:rsidR="006A165D" w:rsidRPr="00265FD0" w:rsidRDefault="00AE6FED" w:rsidP="00AE6FED">
            <w:pPr>
              <w:snapToGrid w:val="0"/>
              <w:jc w:val="center"/>
              <w:cnfStyle w:val="000000100000" w:firstRow="0" w:lastRow="0" w:firstColumn="0" w:lastColumn="0" w:oddVBand="0" w:evenVBand="0" w:oddHBand="1" w:evenHBand="0" w:firstRowFirstColumn="0" w:firstRowLastColumn="0" w:lastRowFirstColumn="0" w:lastRowLastColumn="0"/>
            </w:pPr>
            <w:r w:rsidRPr="00265FD0">
              <w:rPr>
                <w:rFonts w:cs="Segoe UI"/>
                <w:b/>
                <w:bCs/>
                <w:color w:val="333333"/>
                <w:spacing w:val="5"/>
                <w:kern w:val="0"/>
              </w:rPr>
              <w:sym w:font="Wingdings 2" w:char="F050"/>
            </w:r>
          </w:p>
        </w:tc>
        <w:tc>
          <w:tcPr>
            <w:tcW w:w="2125" w:type="dxa"/>
            <w:vAlign w:val="center"/>
          </w:tcPr>
          <w:p w14:paraId="21F89F20" w14:textId="0655620F" w:rsidR="006A165D" w:rsidRPr="00265FD0" w:rsidRDefault="00AE6FED" w:rsidP="00AE6FED">
            <w:pPr>
              <w:snapToGrid w:val="0"/>
              <w:jc w:val="center"/>
              <w:cnfStyle w:val="000000100000" w:firstRow="0" w:lastRow="0" w:firstColumn="0" w:lastColumn="0" w:oddVBand="0" w:evenVBand="0" w:oddHBand="1" w:evenHBand="0" w:firstRowFirstColumn="0" w:firstRowLastColumn="0" w:lastRowFirstColumn="0" w:lastRowLastColumn="0"/>
            </w:pPr>
            <w:r w:rsidRPr="00265FD0">
              <w:rPr>
                <w:rFonts w:cs="Segoe UI"/>
                <w:b/>
                <w:bCs/>
                <w:color w:val="333333"/>
                <w:spacing w:val="5"/>
                <w:kern w:val="0"/>
              </w:rPr>
              <w:sym w:font="Wingdings 2" w:char="F050"/>
            </w:r>
          </w:p>
        </w:tc>
      </w:tr>
      <w:tr w:rsidR="00C44F40" w:rsidRPr="00265FD0" w14:paraId="15337291" w14:textId="77777777" w:rsidTr="00AE6FED">
        <w:tc>
          <w:tcPr>
            <w:cnfStyle w:val="001000000000" w:firstRow="0" w:lastRow="0" w:firstColumn="1" w:lastColumn="0" w:oddVBand="0" w:evenVBand="0" w:oddHBand="0" w:evenHBand="0" w:firstRowFirstColumn="0" w:firstRowLastColumn="0" w:lastRowFirstColumn="0" w:lastRowLastColumn="0"/>
            <w:tcW w:w="1980" w:type="dxa"/>
            <w:vAlign w:val="center"/>
          </w:tcPr>
          <w:p w14:paraId="6572FEE1" w14:textId="63D72126" w:rsidR="006A165D" w:rsidRPr="00265FD0" w:rsidRDefault="00AE6FED" w:rsidP="00AE6FED">
            <w:pPr>
              <w:snapToGrid w:val="0"/>
              <w:jc w:val="center"/>
            </w:pPr>
            <w:r w:rsidRPr="00265FD0">
              <w:rPr>
                <w:rFonts w:hint="eastAsia"/>
              </w:rPr>
              <w:t>血壓紀錄</w:t>
            </w:r>
          </w:p>
        </w:tc>
        <w:tc>
          <w:tcPr>
            <w:tcW w:w="1840" w:type="dxa"/>
            <w:vAlign w:val="center"/>
          </w:tcPr>
          <w:p w14:paraId="07A8F7E0" w14:textId="55D45A17" w:rsidR="006A165D" w:rsidRPr="00265FD0" w:rsidRDefault="00AE6FED" w:rsidP="00AE6FED">
            <w:pPr>
              <w:snapToGrid w:val="0"/>
              <w:jc w:val="center"/>
              <w:cnfStyle w:val="000000000000" w:firstRow="0" w:lastRow="0" w:firstColumn="0" w:lastColumn="0" w:oddVBand="0" w:evenVBand="0" w:oddHBand="0" w:evenHBand="0" w:firstRowFirstColumn="0" w:firstRowLastColumn="0" w:lastRowFirstColumn="0" w:lastRowLastColumn="0"/>
            </w:pPr>
            <w:r w:rsidRPr="00265FD0">
              <w:rPr>
                <w:rFonts w:cs="Segoe UI"/>
                <w:b/>
                <w:bCs/>
                <w:color w:val="333333"/>
                <w:spacing w:val="5"/>
                <w:kern w:val="0"/>
              </w:rPr>
              <w:sym w:font="Wingdings 2" w:char="F050"/>
            </w:r>
          </w:p>
        </w:tc>
        <w:tc>
          <w:tcPr>
            <w:tcW w:w="2125" w:type="dxa"/>
            <w:vAlign w:val="center"/>
          </w:tcPr>
          <w:p w14:paraId="783A02B2" w14:textId="22B6B1EB" w:rsidR="006A165D" w:rsidRPr="00265FD0" w:rsidRDefault="006A165D" w:rsidP="00AE6FED">
            <w:pPr>
              <w:snapToGrid w:val="0"/>
              <w:jc w:val="center"/>
              <w:cnfStyle w:val="000000000000" w:firstRow="0" w:lastRow="0" w:firstColumn="0" w:lastColumn="0" w:oddVBand="0" w:evenVBand="0" w:oddHBand="0" w:evenHBand="0" w:firstRowFirstColumn="0" w:firstRowLastColumn="0" w:lastRowFirstColumn="0" w:lastRowLastColumn="0"/>
            </w:pPr>
          </w:p>
        </w:tc>
        <w:tc>
          <w:tcPr>
            <w:tcW w:w="2124" w:type="dxa"/>
            <w:vAlign w:val="center"/>
          </w:tcPr>
          <w:p w14:paraId="64865AF3" w14:textId="44546AA5" w:rsidR="006A165D" w:rsidRPr="00265FD0" w:rsidRDefault="00AE6FED" w:rsidP="00AE6FED">
            <w:pPr>
              <w:snapToGrid w:val="0"/>
              <w:jc w:val="center"/>
              <w:cnfStyle w:val="000000000000" w:firstRow="0" w:lastRow="0" w:firstColumn="0" w:lastColumn="0" w:oddVBand="0" w:evenVBand="0" w:oddHBand="0" w:evenHBand="0" w:firstRowFirstColumn="0" w:firstRowLastColumn="0" w:lastRowFirstColumn="0" w:lastRowLastColumn="0"/>
            </w:pPr>
            <w:r w:rsidRPr="00265FD0">
              <w:rPr>
                <w:rFonts w:cs="Segoe UI"/>
                <w:b/>
                <w:bCs/>
                <w:color w:val="333333"/>
                <w:spacing w:val="5"/>
                <w:kern w:val="0"/>
              </w:rPr>
              <w:sym w:font="Wingdings 2" w:char="F050"/>
            </w:r>
          </w:p>
        </w:tc>
        <w:tc>
          <w:tcPr>
            <w:tcW w:w="2125" w:type="dxa"/>
            <w:vAlign w:val="center"/>
          </w:tcPr>
          <w:p w14:paraId="115C18E3" w14:textId="7BC66D20" w:rsidR="006A165D" w:rsidRPr="00265FD0" w:rsidRDefault="00AE6FED" w:rsidP="00AE6FED">
            <w:pPr>
              <w:snapToGrid w:val="0"/>
              <w:jc w:val="center"/>
              <w:cnfStyle w:val="000000000000" w:firstRow="0" w:lastRow="0" w:firstColumn="0" w:lastColumn="0" w:oddVBand="0" w:evenVBand="0" w:oddHBand="0" w:evenHBand="0" w:firstRowFirstColumn="0" w:firstRowLastColumn="0" w:lastRowFirstColumn="0" w:lastRowLastColumn="0"/>
            </w:pPr>
            <w:r w:rsidRPr="00265FD0">
              <w:rPr>
                <w:rFonts w:cs="Segoe UI"/>
                <w:b/>
                <w:bCs/>
                <w:color w:val="333333"/>
                <w:spacing w:val="5"/>
                <w:kern w:val="0"/>
              </w:rPr>
              <w:sym w:font="Wingdings 2" w:char="F050"/>
            </w:r>
          </w:p>
        </w:tc>
      </w:tr>
      <w:tr w:rsidR="00AE6FED" w:rsidRPr="00265FD0" w14:paraId="6B513F54" w14:textId="77777777" w:rsidTr="00AE6F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vAlign w:val="center"/>
          </w:tcPr>
          <w:p w14:paraId="3ABF53AD" w14:textId="4F1FAB56" w:rsidR="00AE6FED" w:rsidRPr="00265FD0" w:rsidRDefault="00AE6FED" w:rsidP="00AE6FED">
            <w:pPr>
              <w:snapToGrid w:val="0"/>
              <w:jc w:val="center"/>
            </w:pPr>
            <w:r w:rsidRPr="00265FD0">
              <w:rPr>
                <w:rFonts w:hint="eastAsia"/>
              </w:rPr>
              <w:t>睡眠紀錄</w:t>
            </w:r>
          </w:p>
        </w:tc>
        <w:tc>
          <w:tcPr>
            <w:tcW w:w="1840" w:type="dxa"/>
            <w:vAlign w:val="center"/>
          </w:tcPr>
          <w:p w14:paraId="58F9E691" w14:textId="77777777" w:rsidR="00AE6FED" w:rsidRPr="00265FD0" w:rsidRDefault="00AE6FED" w:rsidP="00AE6FED">
            <w:pPr>
              <w:snapToGrid w:val="0"/>
              <w:jc w:val="center"/>
              <w:cnfStyle w:val="000000100000" w:firstRow="0" w:lastRow="0" w:firstColumn="0" w:lastColumn="0" w:oddVBand="0" w:evenVBand="0" w:oddHBand="1" w:evenHBand="0" w:firstRowFirstColumn="0" w:firstRowLastColumn="0" w:lastRowFirstColumn="0" w:lastRowLastColumn="0"/>
            </w:pPr>
          </w:p>
        </w:tc>
        <w:tc>
          <w:tcPr>
            <w:tcW w:w="2125" w:type="dxa"/>
            <w:vAlign w:val="center"/>
          </w:tcPr>
          <w:p w14:paraId="060F36E6" w14:textId="77777777" w:rsidR="00AE6FED" w:rsidRPr="00265FD0" w:rsidRDefault="00AE6FED" w:rsidP="00AE6FED">
            <w:pPr>
              <w:snapToGrid w:val="0"/>
              <w:jc w:val="center"/>
              <w:cnfStyle w:val="000000100000" w:firstRow="0" w:lastRow="0" w:firstColumn="0" w:lastColumn="0" w:oddVBand="0" w:evenVBand="0" w:oddHBand="1" w:evenHBand="0" w:firstRowFirstColumn="0" w:firstRowLastColumn="0" w:lastRowFirstColumn="0" w:lastRowLastColumn="0"/>
            </w:pPr>
          </w:p>
        </w:tc>
        <w:tc>
          <w:tcPr>
            <w:tcW w:w="2124" w:type="dxa"/>
            <w:vAlign w:val="center"/>
          </w:tcPr>
          <w:p w14:paraId="10B9D074" w14:textId="200D9687" w:rsidR="00AE6FED" w:rsidRPr="00265FD0" w:rsidRDefault="00AE6FED" w:rsidP="00AE6FED">
            <w:pPr>
              <w:snapToGrid w:val="0"/>
              <w:jc w:val="center"/>
              <w:cnfStyle w:val="000000100000" w:firstRow="0" w:lastRow="0" w:firstColumn="0" w:lastColumn="0" w:oddVBand="0" w:evenVBand="0" w:oddHBand="1" w:evenHBand="0" w:firstRowFirstColumn="0" w:firstRowLastColumn="0" w:lastRowFirstColumn="0" w:lastRowLastColumn="0"/>
            </w:pPr>
            <w:r w:rsidRPr="00265FD0">
              <w:rPr>
                <w:rFonts w:cs="Segoe UI"/>
                <w:b/>
                <w:bCs/>
                <w:color w:val="333333"/>
                <w:spacing w:val="5"/>
                <w:kern w:val="0"/>
              </w:rPr>
              <w:sym w:font="Wingdings 2" w:char="F050"/>
            </w:r>
          </w:p>
        </w:tc>
        <w:tc>
          <w:tcPr>
            <w:tcW w:w="2125" w:type="dxa"/>
            <w:vAlign w:val="center"/>
          </w:tcPr>
          <w:p w14:paraId="437E9CC6" w14:textId="1B969B09" w:rsidR="00AE6FED" w:rsidRPr="00265FD0" w:rsidRDefault="00AE6FED" w:rsidP="00AE6FED">
            <w:pPr>
              <w:snapToGrid w:val="0"/>
              <w:jc w:val="center"/>
              <w:cnfStyle w:val="000000100000" w:firstRow="0" w:lastRow="0" w:firstColumn="0" w:lastColumn="0" w:oddVBand="0" w:evenVBand="0" w:oddHBand="1" w:evenHBand="0" w:firstRowFirstColumn="0" w:firstRowLastColumn="0" w:lastRowFirstColumn="0" w:lastRowLastColumn="0"/>
            </w:pPr>
            <w:r w:rsidRPr="00265FD0">
              <w:rPr>
                <w:rFonts w:cs="Segoe UI"/>
                <w:b/>
                <w:bCs/>
                <w:color w:val="333333"/>
                <w:spacing w:val="5"/>
                <w:kern w:val="0"/>
              </w:rPr>
              <w:sym w:font="Wingdings 2" w:char="F050"/>
            </w:r>
          </w:p>
        </w:tc>
      </w:tr>
      <w:tr w:rsidR="00AE6FED" w:rsidRPr="00265FD0" w14:paraId="03175419" w14:textId="77777777" w:rsidTr="00AE6FED">
        <w:tc>
          <w:tcPr>
            <w:cnfStyle w:val="001000000000" w:firstRow="0" w:lastRow="0" w:firstColumn="1" w:lastColumn="0" w:oddVBand="0" w:evenVBand="0" w:oddHBand="0" w:evenHBand="0" w:firstRowFirstColumn="0" w:firstRowLastColumn="0" w:lastRowFirstColumn="0" w:lastRowLastColumn="0"/>
            <w:tcW w:w="1980" w:type="dxa"/>
            <w:vAlign w:val="center"/>
          </w:tcPr>
          <w:p w14:paraId="192DF7E0" w14:textId="29D914AF" w:rsidR="00AE6FED" w:rsidRPr="00265FD0" w:rsidRDefault="00AE6FED" w:rsidP="00AE6FED">
            <w:pPr>
              <w:snapToGrid w:val="0"/>
              <w:jc w:val="center"/>
            </w:pPr>
            <w:r w:rsidRPr="00265FD0">
              <w:rPr>
                <w:rFonts w:hint="eastAsia"/>
              </w:rPr>
              <w:t>步數紀錄</w:t>
            </w:r>
          </w:p>
        </w:tc>
        <w:tc>
          <w:tcPr>
            <w:tcW w:w="1840" w:type="dxa"/>
            <w:vAlign w:val="center"/>
          </w:tcPr>
          <w:p w14:paraId="138B0D57" w14:textId="77777777" w:rsidR="00AE6FED" w:rsidRPr="00265FD0" w:rsidRDefault="00AE6FED" w:rsidP="00AE6FED">
            <w:pPr>
              <w:snapToGrid w:val="0"/>
              <w:jc w:val="center"/>
              <w:cnfStyle w:val="000000000000" w:firstRow="0" w:lastRow="0" w:firstColumn="0" w:lastColumn="0" w:oddVBand="0" w:evenVBand="0" w:oddHBand="0" w:evenHBand="0" w:firstRowFirstColumn="0" w:firstRowLastColumn="0" w:lastRowFirstColumn="0" w:lastRowLastColumn="0"/>
            </w:pPr>
          </w:p>
        </w:tc>
        <w:tc>
          <w:tcPr>
            <w:tcW w:w="2125" w:type="dxa"/>
            <w:vAlign w:val="center"/>
          </w:tcPr>
          <w:p w14:paraId="588B8896" w14:textId="77777777" w:rsidR="00AE6FED" w:rsidRPr="00265FD0" w:rsidRDefault="00AE6FED" w:rsidP="00AE6FED">
            <w:pPr>
              <w:snapToGrid w:val="0"/>
              <w:jc w:val="center"/>
              <w:cnfStyle w:val="000000000000" w:firstRow="0" w:lastRow="0" w:firstColumn="0" w:lastColumn="0" w:oddVBand="0" w:evenVBand="0" w:oddHBand="0" w:evenHBand="0" w:firstRowFirstColumn="0" w:firstRowLastColumn="0" w:lastRowFirstColumn="0" w:lastRowLastColumn="0"/>
            </w:pPr>
          </w:p>
        </w:tc>
        <w:tc>
          <w:tcPr>
            <w:tcW w:w="2124" w:type="dxa"/>
            <w:vAlign w:val="center"/>
          </w:tcPr>
          <w:p w14:paraId="7C03D55B" w14:textId="4E90F667" w:rsidR="00AE6FED" w:rsidRPr="00265FD0" w:rsidRDefault="00AE6FED" w:rsidP="00AE6FED">
            <w:pPr>
              <w:snapToGrid w:val="0"/>
              <w:jc w:val="center"/>
              <w:cnfStyle w:val="000000000000" w:firstRow="0" w:lastRow="0" w:firstColumn="0" w:lastColumn="0" w:oddVBand="0" w:evenVBand="0" w:oddHBand="0" w:evenHBand="0" w:firstRowFirstColumn="0" w:firstRowLastColumn="0" w:lastRowFirstColumn="0" w:lastRowLastColumn="0"/>
              <w:rPr>
                <w:rFonts w:cs="Segoe UI"/>
                <w:b/>
                <w:bCs/>
                <w:color w:val="333333"/>
                <w:spacing w:val="5"/>
                <w:kern w:val="0"/>
              </w:rPr>
            </w:pPr>
            <w:r w:rsidRPr="00265FD0">
              <w:rPr>
                <w:rFonts w:cs="Segoe UI"/>
                <w:b/>
                <w:bCs/>
                <w:color w:val="333333"/>
                <w:spacing w:val="5"/>
                <w:kern w:val="0"/>
              </w:rPr>
              <w:sym w:font="Wingdings 2" w:char="F050"/>
            </w:r>
          </w:p>
        </w:tc>
        <w:tc>
          <w:tcPr>
            <w:tcW w:w="2125" w:type="dxa"/>
            <w:vAlign w:val="center"/>
          </w:tcPr>
          <w:p w14:paraId="3A1CEF5B" w14:textId="2A49A34A" w:rsidR="00AE6FED" w:rsidRPr="00265FD0" w:rsidRDefault="00AE6FED" w:rsidP="00AE6FED">
            <w:pPr>
              <w:snapToGrid w:val="0"/>
              <w:jc w:val="center"/>
              <w:cnfStyle w:val="000000000000" w:firstRow="0" w:lastRow="0" w:firstColumn="0" w:lastColumn="0" w:oddVBand="0" w:evenVBand="0" w:oddHBand="0" w:evenHBand="0" w:firstRowFirstColumn="0" w:firstRowLastColumn="0" w:lastRowFirstColumn="0" w:lastRowLastColumn="0"/>
              <w:rPr>
                <w:rFonts w:cs="Segoe UI"/>
                <w:b/>
                <w:bCs/>
                <w:color w:val="333333"/>
                <w:spacing w:val="5"/>
                <w:kern w:val="0"/>
              </w:rPr>
            </w:pPr>
            <w:r w:rsidRPr="00265FD0">
              <w:rPr>
                <w:rFonts w:cs="Segoe UI"/>
                <w:b/>
                <w:bCs/>
                <w:color w:val="333333"/>
                <w:spacing w:val="5"/>
                <w:kern w:val="0"/>
              </w:rPr>
              <w:sym w:font="Wingdings 2" w:char="F050"/>
            </w:r>
          </w:p>
        </w:tc>
      </w:tr>
      <w:tr w:rsidR="00033946" w:rsidRPr="00265FD0" w14:paraId="30969084" w14:textId="77777777" w:rsidTr="00AE6F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vAlign w:val="center"/>
          </w:tcPr>
          <w:p w14:paraId="4E8FC40D" w14:textId="67066225" w:rsidR="00033946" w:rsidRPr="00265FD0" w:rsidRDefault="00033946" w:rsidP="00AE6FED">
            <w:pPr>
              <w:snapToGrid w:val="0"/>
              <w:jc w:val="center"/>
            </w:pPr>
            <w:r w:rsidRPr="00265FD0">
              <w:rPr>
                <w:rFonts w:hint="eastAsia"/>
              </w:rPr>
              <w:t>數據可視化</w:t>
            </w:r>
          </w:p>
        </w:tc>
        <w:tc>
          <w:tcPr>
            <w:tcW w:w="1840" w:type="dxa"/>
            <w:vAlign w:val="center"/>
          </w:tcPr>
          <w:p w14:paraId="7C610727" w14:textId="4CB4BF0F" w:rsidR="00033946" w:rsidRPr="00265FD0" w:rsidRDefault="00033946" w:rsidP="00AE6FED">
            <w:pPr>
              <w:snapToGrid w:val="0"/>
              <w:jc w:val="center"/>
              <w:cnfStyle w:val="000000100000" w:firstRow="0" w:lastRow="0" w:firstColumn="0" w:lastColumn="0" w:oddVBand="0" w:evenVBand="0" w:oddHBand="1" w:evenHBand="0" w:firstRowFirstColumn="0" w:firstRowLastColumn="0" w:lastRowFirstColumn="0" w:lastRowLastColumn="0"/>
            </w:pPr>
            <w:r w:rsidRPr="00265FD0">
              <w:rPr>
                <w:rFonts w:cs="Segoe UI"/>
                <w:b/>
                <w:bCs/>
                <w:color w:val="333333"/>
                <w:spacing w:val="5"/>
                <w:kern w:val="0"/>
              </w:rPr>
              <w:sym w:font="Wingdings 2" w:char="F050"/>
            </w:r>
          </w:p>
        </w:tc>
        <w:tc>
          <w:tcPr>
            <w:tcW w:w="2125" w:type="dxa"/>
            <w:vAlign w:val="center"/>
          </w:tcPr>
          <w:p w14:paraId="315C5A9B" w14:textId="4D1292C4" w:rsidR="00033946" w:rsidRPr="00265FD0" w:rsidRDefault="00033946" w:rsidP="00AE6FED">
            <w:pPr>
              <w:snapToGrid w:val="0"/>
              <w:jc w:val="center"/>
              <w:cnfStyle w:val="000000100000" w:firstRow="0" w:lastRow="0" w:firstColumn="0" w:lastColumn="0" w:oddVBand="0" w:evenVBand="0" w:oddHBand="1" w:evenHBand="0" w:firstRowFirstColumn="0" w:firstRowLastColumn="0" w:lastRowFirstColumn="0" w:lastRowLastColumn="0"/>
            </w:pPr>
            <w:r w:rsidRPr="00265FD0">
              <w:rPr>
                <w:rFonts w:cs="Segoe UI"/>
                <w:b/>
                <w:bCs/>
                <w:color w:val="333333"/>
                <w:spacing w:val="5"/>
                <w:kern w:val="0"/>
              </w:rPr>
              <w:sym w:font="Wingdings 2" w:char="F050"/>
            </w:r>
          </w:p>
        </w:tc>
        <w:tc>
          <w:tcPr>
            <w:tcW w:w="2124" w:type="dxa"/>
            <w:vAlign w:val="center"/>
          </w:tcPr>
          <w:p w14:paraId="3F0CB477" w14:textId="5C954DC1" w:rsidR="00033946" w:rsidRPr="00265FD0" w:rsidRDefault="00033946" w:rsidP="00AE6FED">
            <w:pPr>
              <w:snapToGrid w:val="0"/>
              <w:jc w:val="center"/>
              <w:cnfStyle w:val="000000100000" w:firstRow="0" w:lastRow="0" w:firstColumn="0" w:lastColumn="0" w:oddVBand="0" w:evenVBand="0" w:oddHBand="1" w:evenHBand="0" w:firstRowFirstColumn="0" w:firstRowLastColumn="0" w:lastRowFirstColumn="0" w:lastRowLastColumn="0"/>
              <w:rPr>
                <w:rFonts w:cs="Segoe UI"/>
                <w:b/>
                <w:bCs/>
                <w:color w:val="333333"/>
                <w:spacing w:val="5"/>
                <w:kern w:val="0"/>
              </w:rPr>
            </w:pPr>
            <w:r w:rsidRPr="00265FD0">
              <w:rPr>
                <w:rFonts w:cs="Segoe UI"/>
                <w:b/>
                <w:bCs/>
                <w:color w:val="333333"/>
                <w:spacing w:val="5"/>
                <w:kern w:val="0"/>
              </w:rPr>
              <w:sym w:font="Wingdings 2" w:char="F050"/>
            </w:r>
          </w:p>
        </w:tc>
        <w:tc>
          <w:tcPr>
            <w:tcW w:w="2125" w:type="dxa"/>
            <w:vAlign w:val="center"/>
          </w:tcPr>
          <w:p w14:paraId="65740FFF" w14:textId="66D4DC2C" w:rsidR="00033946" w:rsidRPr="00265FD0" w:rsidRDefault="00033946" w:rsidP="00AE6FED">
            <w:pPr>
              <w:snapToGrid w:val="0"/>
              <w:jc w:val="center"/>
              <w:cnfStyle w:val="000000100000" w:firstRow="0" w:lastRow="0" w:firstColumn="0" w:lastColumn="0" w:oddVBand="0" w:evenVBand="0" w:oddHBand="1" w:evenHBand="0" w:firstRowFirstColumn="0" w:firstRowLastColumn="0" w:lastRowFirstColumn="0" w:lastRowLastColumn="0"/>
              <w:rPr>
                <w:rFonts w:cs="Segoe UI"/>
                <w:b/>
                <w:bCs/>
                <w:color w:val="333333"/>
                <w:spacing w:val="5"/>
                <w:kern w:val="0"/>
              </w:rPr>
            </w:pPr>
            <w:r w:rsidRPr="00265FD0">
              <w:rPr>
                <w:rFonts w:cs="Segoe UI"/>
                <w:b/>
                <w:bCs/>
                <w:color w:val="333333"/>
                <w:spacing w:val="5"/>
                <w:kern w:val="0"/>
              </w:rPr>
              <w:sym w:font="Wingdings 2" w:char="F050"/>
            </w:r>
          </w:p>
        </w:tc>
      </w:tr>
      <w:tr w:rsidR="00AE6FED" w:rsidRPr="00265FD0" w14:paraId="7070EFBC" w14:textId="77777777" w:rsidTr="00AE6FED">
        <w:tc>
          <w:tcPr>
            <w:cnfStyle w:val="001000000000" w:firstRow="0" w:lastRow="0" w:firstColumn="1" w:lastColumn="0" w:oddVBand="0" w:evenVBand="0" w:oddHBand="0" w:evenHBand="0" w:firstRowFirstColumn="0" w:firstRowLastColumn="0" w:lastRowFirstColumn="0" w:lastRowLastColumn="0"/>
            <w:tcW w:w="1980" w:type="dxa"/>
            <w:vAlign w:val="center"/>
          </w:tcPr>
          <w:p w14:paraId="6D900E20" w14:textId="6354C079" w:rsidR="00AE6FED" w:rsidRPr="00265FD0" w:rsidRDefault="000A0877" w:rsidP="00AE6FED">
            <w:pPr>
              <w:snapToGrid w:val="0"/>
              <w:jc w:val="center"/>
            </w:pPr>
            <w:r w:rsidRPr="00265FD0">
              <w:rPr>
                <w:rFonts w:hint="eastAsia"/>
              </w:rPr>
              <w:t>即時</w:t>
            </w:r>
            <w:r w:rsidR="000C18B1" w:rsidRPr="00265FD0">
              <w:rPr>
                <w:rFonts w:hint="eastAsia"/>
              </w:rPr>
              <w:t>健康</w:t>
            </w:r>
            <w:r w:rsidRPr="00265FD0">
              <w:rPr>
                <w:rFonts w:hint="eastAsia"/>
              </w:rPr>
              <w:t>新聞</w:t>
            </w:r>
          </w:p>
        </w:tc>
        <w:tc>
          <w:tcPr>
            <w:tcW w:w="1840" w:type="dxa"/>
            <w:vAlign w:val="center"/>
          </w:tcPr>
          <w:p w14:paraId="4A7AE4D3" w14:textId="77777777" w:rsidR="00AE6FED" w:rsidRPr="00265FD0" w:rsidRDefault="00AE6FED" w:rsidP="00AE6FED">
            <w:pPr>
              <w:snapToGrid w:val="0"/>
              <w:jc w:val="center"/>
              <w:cnfStyle w:val="000000000000" w:firstRow="0" w:lastRow="0" w:firstColumn="0" w:lastColumn="0" w:oddVBand="0" w:evenVBand="0" w:oddHBand="0" w:evenHBand="0" w:firstRowFirstColumn="0" w:firstRowLastColumn="0" w:lastRowFirstColumn="0" w:lastRowLastColumn="0"/>
            </w:pPr>
          </w:p>
        </w:tc>
        <w:tc>
          <w:tcPr>
            <w:tcW w:w="2125" w:type="dxa"/>
            <w:vAlign w:val="center"/>
          </w:tcPr>
          <w:p w14:paraId="67A94E96" w14:textId="77777777" w:rsidR="00AE6FED" w:rsidRPr="00265FD0" w:rsidRDefault="00AE6FED" w:rsidP="00AE6FED">
            <w:pPr>
              <w:snapToGrid w:val="0"/>
              <w:jc w:val="center"/>
              <w:cnfStyle w:val="000000000000" w:firstRow="0" w:lastRow="0" w:firstColumn="0" w:lastColumn="0" w:oddVBand="0" w:evenVBand="0" w:oddHBand="0" w:evenHBand="0" w:firstRowFirstColumn="0" w:firstRowLastColumn="0" w:lastRowFirstColumn="0" w:lastRowLastColumn="0"/>
            </w:pPr>
          </w:p>
        </w:tc>
        <w:tc>
          <w:tcPr>
            <w:tcW w:w="2124" w:type="dxa"/>
            <w:vAlign w:val="center"/>
          </w:tcPr>
          <w:p w14:paraId="6538CBD2" w14:textId="77777777" w:rsidR="00AE6FED" w:rsidRPr="00265FD0" w:rsidRDefault="00AE6FED" w:rsidP="00AE6FED">
            <w:pPr>
              <w:snapToGrid w:val="0"/>
              <w:jc w:val="center"/>
              <w:cnfStyle w:val="000000000000" w:firstRow="0" w:lastRow="0" w:firstColumn="0" w:lastColumn="0" w:oddVBand="0" w:evenVBand="0" w:oddHBand="0" w:evenHBand="0" w:firstRowFirstColumn="0" w:firstRowLastColumn="0" w:lastRowFirstColumn="0" w:lastRowLastColumn="0"/>
            </w:pPr>
          </w:p>
        </w:tc>
        <w:tc>
          <w:tcPr>
            <w:tcW w:w="2125" w:type="dxa"/>
            <w:vAlign w:val="center"/>
          </w:tcPr>
          <w:p w14:paraId="4EF036BE" w14:textId="0929B4E6" w:rsidR="00AE6FED" w:rsidRPr="00265FD0" w:rsidRDefault="00AE6FED" w:rsidP="00AE6FED">
            <w:pPr>
              <w:snapToGrid w:val="0"/>
              <w:jc w:val="center"/>
              <w:cnfStyle w:val="000000000000" w:firstRow="0" w:lastRow="0" w:firstColumn="0" w:lastColumn="0" w:oddVBand="0" w:evenVBand="0" w:oddHBand="0" w:evenHBand="0" w:firstRowFirstColumn="0" w:firstRowLastColumn="0" w:lastRowFirstColumn="0" w:lastRowLastColumn="0"/>
            </w:pPr>
            <w:r w:rsidRPr="00265FD0">
              <w:rPr>
                <w:rFonts w:cs="Segoe UI"/>
                <w:b/>
                <w:bCs/>
                <w:color w:val="333333"/>
                <w:spacing w:val="5"/>
                <w:kern w:val="0"/>
              </w:rPr>
              <w:sym w:font="Wingdings 2" w:char="F050"/>
            </w:r>
          </w:p>
        </w:tc>
      </w:tr>
    </w:tbl>
    <w:p w14:paraId="7E19BC18" w14:textId="77777777" w:rsidR="00BF475A" w:rsidRPr="00265FD0" w:rsidRDefault="00BF475A" w:rsidP="009A31EE">
      <w:pPr>
        <w:snapToGrid w:val="0"/>
        <w:jc w:val="both"/>
      </w:pPr>
    </w:p>
    <w:p w14:paraId="52932B10" w14:textId="4439B5AF" w:rsidR="00BF475A" w:rsidRPr="00265FD0" w:rsidRDefault="00BF475A" w:rsidP="009A31EE">
      <w:pPr>
        <w:snapToGrid w:val="0"/>
        <w:jc w:val="both"/>
        <w:rPr>
          <w:b/>
          <w:bCs/>
        </w:rPr>
      </w:pPr>
      <w:r w:rsidRPr="00265FD0">
        <w:rPr>
          <w:b/>
          <w:bCs/>
        </w:rPr>
        <w:t>市場可行性分析</w:t>
      </w:r>
      <w:r w:rsidRPr="00265FD0">
        <w:rPr>
          <w:b/>
          <w:bCs/>
        </w:rPr>
        <w:t>(</w:t>
      </w:r>
      <w:r w:rsidRPr="00265FD0">
        <w:rPr>
          <w:b/>
          <w:bCs/>
        </w:rPr>
        <w:t>判斷</w:t>
      </w:r>
      <w:r w:rsidR="001A47DC" w:rsidRPr="00265FD0">
        <w:rPr>
          <w:b/>
          <w:bCs/>
        </w:rPr>
        <w:t>App</w:t>
      </w:r>
      <w:r w:rsidRPr="00265FD0">
        <w:rPr>
          <w:b/>
          <w:bCs/>
        </w:rPr>
        <w:t>在當前市場是否能有潛在用戶</w:t>
      </w:r>
      <w:r w:rsidRPr="00265FD0">
        <w:rPr>
          <w:b/>
          <w:bCs/>
        </w:rPr>
        <w:t>)</w:t>
      </w:r>
      <w:r w:rsidR="00644144" w:rsidRPr="00265FD0">
        <w:rPr>
          <w:b/>
          <w:bCs/>
        </w:rPr>
        <w:t>：</w:t>
      </w:r>
    </w:p>
    <w:p w14:paraId="733D813B" w14:textId="3D00FC22" w:rsidR="00644144" w:rsidRPr="00265FD0" w:rsidRDefault="006075DC" w:rsidP="00DE1FC7">
      <w:pPr>
        <w:snapToGrid w:val="0"/>
        <w:ind w:firstLineChars="200" w:firstLine="560"/>
      </w:pPr>
      <w:r w:rsidRPr="00265FD0">
        <w:rPr>
          <w:rFonts w:hint="eastAsia"/>
        </w:rPr>
        <w:t>近年來，隨著臺灣人口結構的改變及醫療與科技的發展，</w:t>
      </w:r>
      <w:r w:rsidR="00AC377E" w:rsidRPr="00265FD0">
        <w:rPr>
          <w:rFonts w:hint="eastAsia"/>
        </w:rPr>
        <w:t>除了癌症</w:t>
      </w:r>
      <w:r w:rsidR="003D5ECE" w:rsidRPr="00265FD0">
        <w:rPr>
          <w:rFonts w:hint="eastAsia"/>
        </w:rPr>
        <w:t>之</w:t>
      </w:r>
      <w:r w:rsidR="00AC377E" w:rsidRPr="00265FD0">
        <w:rPr>
          <w:rFonts w:hint="eastAsia"/>
        </w:rPr>
        <w:t>外</w:t>
      </w:r>
      <w:r w:rsidR="003D5ECE" w:rsidRPr="00265FD0">
        <w:rPr>
          <w:rFonts w:hint="eastAsia"/>
        </w:rPr>
        <w:t>，慢性疾病成為臺灣人健康最大的隱憂，所以人們漸漸意識到</w:t>
      </w:r>
      <w:r w:rsidR="008F4E94" w:rsidRPr="00265FD0">
        <w:rPr>
          <w:rFonts w:hint="eastAsia"/>
        </w:rPr>
        <w:t>慢</w:t>
      </w:r>
      <w:r w:rsidRPr="00265FD0">
        <w:rPr>
          <w:rFonts w:hint="eastAsia"/>
        </w:rPr>
        <w:t>性疾病</w:t>
      </w:r>
      <w:r w:rsidR="00DF4B53" w:rsidRPr="00265FD0">
        <w:rPr>
          <w:rFonts w:hint="eastAsia"/>
        </w:rPr>
        <w:t>可能造成的威脅</w:t>
      </w:r>
      <w:r w:rsidRPr="00265FD0">
        <w:rPr>
          <w:rFonts w:hint="eastAsia"/>
        </w:rPr>
        <w:t>，</w:t>
      </w:r>
      <w:r w:rsidR="00DF4B53" w:rsidRPr="00265FD0">
        <w:rPr>
          <w:rFonts w:hint="eastAsia"/>
        </w:rPr>
        <w:t>如果能從</w:t>
      </w:r>
      <w:r w:rsidR="003D5ECE" w:rsidRPr="00265FD0">
        <w:rPr>
          <w:rFonts w:hint="eastAsia"/>
        </w:rPr>
        <w:t>年輕時</w:t>
      </w:r>
      <w:r w:rsidR="00DF4B53" w:rsidRPr="00265FD0">
        <w:rPr>
          <w:rFonts w:hint="eastAsia"/>
        </w:rPr>
        <w:t>就意識到健康的重要性</w:t>
      </w:r>
      <w:r w:rsidR="008F4E94" w:rsidRPr="00265FD0">
        <w:rPr>
          <w:rFonts w:hint="eastAsia"/>
        </w:rPr>
        <w:t>，</w:t>
      </w:r>
      <w:r w:rsidR="00DF4B53" w:rsidRPr="00265FD0">
        <w:rPr>
          <w:rFonts w:hint="eastAsia"/>
        </w:rPr>
        <w:t>妥善</w:t>
      </w:r>
      <w:r w:rsidR="008F4E94" w:rsidRPr="00265FD0">
        <w:rPr>
          <w:rFonts w:hint="eastAsia"/>
        </w:rPr>
        <w:t>運用科技的力量，紀錄並加以管理</w:t>
      </w:r>
      <w:r w:rsidRPr="00265FD0">
        <w:rPr>
          <w:rFonts w:hint="eastAsia"/>
        </w:rPr>
        <w:t>，</w:t>
      </w:r>
      <w:r w:rsidR="00DF4B53" w:rsidRPr="00265FD0">
        <w:rPr>
          <w:rFonts w:hint="eastAsia"/>
        </w:rPr>
        <w:t>趁早</w:t>
      </w:r>
      <w:r w:rsidR="008F4E94" w:rsidRPr="00265FD0">
        <w:rPr>
          <w:rFonts w:hint="eastAsia"/>
        </w:rPr>
        <w:t>養成良好的習慣</w:t>
      </w:r>
      <w:r w:rsidR="003D5ECE" w:rsidRPr="00265FD0">
        <w:rPr>
          <w:rFonts w:hint="eastAsia"/>
        </w:rPr>
        <w:t>，避免將來被慢性疾病找上門</w:t>
      </w:r>
      <w:r w:rsidR="008F4E94" w:rsidRPr="00265FD0">
        <w:rPr>
          <w:rFonts w:hint="eastAsia"/>
        </w:rPr>
        <w:t>。</w:t>
      </w:r>
      <w:r w:rsidR="00563682" w:rsidRPr="00265FD0">
        <w:rPr>
          <w:rFonts w:hint="eastAsia"/>
        </w:rPr>
        <w:t>而</w:t>
      </w:r>
      <w:r w:rsidR="003D5ECE" w:rsidRPr="00265FD0">
        <w:rPr>
          <w:rFonts w:hint="eastAsia"/>
        </w:rPr>
        <w:t>根據</w:t>
      </w:r>
      <w:r w:rsidR="00E6053F">
        <w:rPr>
          <w:rFonts w:hint="eastAsia"/>
        </w:rPr>
        <w:t>臺灣地區相關的</w:t>
      </w:r>
      <w:r w:rsidR="00D43419" w:rsidRPr="00265FD0">
        <w:rPr>
          <w:rFonts w:hint="eastAsia"/>
        </w:rPr>
        <w:t>調查</w:t>
      </w:r>
      <w:r w:rsidR="00E6053F">
        <w:rPr>
          <w:rFonts w:hint="eastAsia"/>
        </w:rPr>
        <w:t>研究</w:t>
      </w:r>
      <w:sdt>
        <w:sdtPr>
          <w:rPr>
            <w:rFonts w:hint="eastAsia"/>
          </w:rPr>
          <w:id w:val="1473631646"/>
          <w:citation/>
        </w:sdtPr>
        <w:sdtEndPr/>
        <w:sdtContent>
          <w:r w:rsidR="00DE1FC7" w:rsidRPr="00265FD0">
            <w:fldChar w:fldCharType="begin"/>
          </w:r>
          <w:r w:rsidR="00DE1FC7" w:rsidRPr="00265FD0">
            <w:instrText xml:space="preserve"> </w:instrText>
          </w:r>
          <w:r w:rsidR="00DE1FC7" w:rsidRPr="00265FD0">
            <w:rPr>
              <w:rFonts w:hint="eastAsia"/>
            </w:rPr>
            <w:instrText>CITATION Kan221 \l 1028</w:instrText>
          </w:r>
          <w:r w:rsidR="00DE1FC7" w:rsidRPr="00265FD0">
            <w:instrText xml:space="preserve"> </w:instrText>
          </w:r>
          <w:r w:rsidR="00DE1FC7" w:rsidRPr="00265FD0">
            <w:fldChar w:fldCharType="separate"/>
          </w:r>
          <w:r w:rsidR="00DE1FC7" w:rsidRPr="00265FD0">
            <w:rPr>
              <w:rFonts w:hint="eastAsia"/>
              <w:noProof/>
            </w:rPr>
            <w:t xml:space="preserve"> (</w:t>
          </w:r>
          <w:r w:rsidR="00DE1FC7" w:rsidRPr="00265FD0">
            <w:rPr>
              <w:rFonts w:hint="eastAsia"/>
              <w:noProof/>
            </w:rPr>
            <w:t>凱度洞察</w:t>
          </w:r>
          <w:r w:rsidR="00DE1FC7" w:rsidRPr="00265FD0">
            <w:rPr>
              <w:rFonts w:hint="eastAsia"/>
              <w:noProof/>
            </w:rPr>
            <w:t>/LifePoints, 2022)</w:t>
          </w:r>
          <w:r w:rsidR="00DE1FC7" w:rsidRPr="00265FD0">
            <w:fldChar w:fldCharType="end"/>
          </w:r>
        </w:sdtContent>
      </w:sdt>
      <w:r w:rsidR="00E6053F">
        <w:rPr>
          <w:rFonts w:hint="eastAsia"/>
        </w:rPr>
        <w:t>，</w:t>
      </w:r>
      <w:r w:rsidR="00CD615E" w:rsidRPr="00265FD0">
        <w:rPr>
          <w:rFonts w:hint="eastAsia"/>
        </w:rPr>
        <w:t>針對</w:t>
      </w:r>
      <w:r w:rsidR="00CD615E" w:rsidRPr="00265FD0">
        <w:rPr>
          <w:rFonts w:hint="eastAsia"/>
        </w:rPr>
        <w:t>2</w:t>
      </w:r>
      <w:r w:rsidR="00CD615E" w:rsidRPr="00265FD0">
        <w:t>0</w:t>
      </w:r>
      <w:r w:rsidR="00CD615E" w:rsidRPr="00265FD0">
        <w:rPr>
          <w:rFonts w:hint="eastAsia"/>
        </w:rPr>
        <w:t>至</w:t>
      </w:r>
      <w:r w:rsidR="00CD615E" w:rsidRPr="00265FD0">
        <w:rPr>
          <w:rFonts w:hint="eastAsia"/>
        </w:rPr>
        <w:t>5</w:t>
      </w:r>
      <w:r w:rsidR="00CD615E" w:rsidRPr="00265FD0">
        <w:t>0</w:t>
      </w:r>
      <w:r w:rsidR="00CD615E" w:rsidRPr="00265FD0">
        <w:rPr>
          <w:rFonts w:hint="eastAsia"/>
        </w:rPr>
        <w:t>歲</w:t>
      </w:r>
      <w:r w:rsidR="00E6053F">
        <w:rPr>
          <w:rFonts w:hint="eastAsia"/>
        </w:rPr>
        <w:t>的</w:t>
      </w:r>
      <w:r w:rsidR="00CD615E" w:rsidRPr="00265FD0">
        <w:rPr>
          <w:rFonts w:hint="eastAsia"/>
        </w:rPr>
        <w:t>年齡區間</w:t>
      </w:r>
      <w:r w:rsidR="003D5ECE" w:rsidRPr="00265FD0">
        <w:rPr>
          <w:rFonts w:hint="eastAsia"/>
        </w:rPr>
        <w:t>，</w:t>
      </w:r>
      <w:r w:rsidR="00563682" w:rsidRPr="00265FD0">
        <w:rPr>
          <w:rFonts w:hint="eastAsia"/>
        </w:rPr>
        <w:t>智慧手錶或手環等可穿戴式裝置中，</w:t>
      </w:r>
      <w:r w:rsidR="00CD615E" w:rsidRPr="00265FD0">
        <w:rPr>
          <w:rFonts w:hint="eastAsia"/>
        </w:rPr>
        <w:t>3</w:t>
      </w:r>
      <w:r w:rsidR="00CD615E" w:rsidRPr="00265FD0">
        <w:t>0</w:t>
      </w:r>
      <w:r w:rsidR="00CD615E" w:rsidRPr="00265FD0">
        <w:rPr>
          <w:rFonts w:hint="eastAsia"/>
        </w:rPr>
        <w:t>至</w:t>
      </w:r>
      <w:r w:rsidR="00CD615E" w:rsidRPr="00265FD0">
        <w:rPr>
          <w:rFonts w:hint="eastAsia"/>
        </w:rPr>
        <w:t>3</w:t>
      </w:r>
      <w:r w:rsidR="00CD615E" w:rsidRPr="00265FD0">
        <w:t>9</w:t>
      </w:r>
      <w:r w:rsidR="00CD615E" w:rsidRPr="00265FD0">
        <w:rPr>
          <w:rFonts w:hint="eastAsia"/>
        </w:rPr>
        <w:t>歲的使用率最高，將近四成；其次是</w:t>
      </w:r>
      <w:r w:rsidR="00CD615E" w:rsidRPr="00265FD0">
        <w:rPr>
          <w:rFonts w:hint="eastAsia"/>
        </w:rPr>
        <w:t>4</w:t>
      </w:r>
      <w:r w:rsidR="00CD615E" w:rsidRPr="00265FD0">
        <w:t>0</w:t>
      </w:r>
      <w:r w:rsidR="00CD615E" w:rsidRPr="00265FD0">
        <w:rPr>
          <w:rFonts w:hint="eastAsia"/>
        </w:rPr>
        <w:t>至</w:t>
      </w:r>
      <w:r w:rsidR="00CD615E" w:rsidRPr="00265FD0">
        <w:rPr>
          <w:rFonts w:hint="eastAsia"/>
        </w:rPr>
        <w:t>5</w:t>
      </w:r>
      <w:r w:rsidR="00CD615E" w:rsidRPr="00265FD0">
        <w:t>0</w:t>
      </w:r>
      <w:r w:rsidR="00CD615E" w:rsidRPr="00265FD0">
        <w:rPr>
          <w:rFonts w:hint="eastAsia"/>
        </w:rPr>
        <w:t>歲約</w:t>
      </w:r>
      <w:r w:rsidR="00CD615E" w:rsidRPr="00265FD0">
        <w:rPr>
          <w:rFonts w:hint="eastAsia"/>
        </w:rPr>
        <w:t>3</w:t>
      </w:r>
      <w:r w:rsidR="00CD615E" w:rsidRPr="00265FD0">
        <w:t>3%</w:t>
      </w:r>
      <w:r w:rsidR="00CD615E" w:rsidRPr="00265FD0">
        <w:rPr>
          <w:rFonts w:hint="eastAsia"/>
        </w:rPr>
        <w:t>，</w:t>
      </w:r>
      <w:r w:rsidR="00CD615E" w:rsidRPr="00265FD0">
        <w:rPr>
          <w:rFonts w:hint="eastAsia"/>
        </w:rPr>
        <w:t>2</w:t>
      </w:r>
      <w:r w:rsidR="00CD615E" w:rsidRPr="00265FD0">
        <w:t>0</w:t>
      </w:r>
      <w:r w:rsidR="00CD615E" w:rsidRPr="00265FD0">
        <w:rPr>
          <w:rFonts w:hint="eastAsia"/>
        </w:rPr>
        <w:t>至</w:t>
      </w:r>
      <w:r w:rsidR="00CD615E" w:rsidRPr="00265FD0">
        <w:rPr>
          <w:rFonts w:hint="eastAsia"/>
        </w:rPr>
        <w:t>2</w:t>
      </w:r>
      <w:r w:rsidR="00CD615E" w:rsidRPr="00265FD0">
        <w:t>9</w:t>
      </w:r>
      <w:r w:rsidR="00CD615E" w:rsidRPr="00265FD0">
        <w:rPr>
          <w:rFonts w:hint="eastAsia"/>
        </w:rPr>
        <w:t>則約三成</w:t>
      </w:r>
      <w:r w:rsidR="00C732ED" w:rsidRPr="00265FD0">
        <w:rPr>
          <w:rFonts w:hint="eastAsia"/>
        </w:rPr>
        <w:t>，並</w:t>
      </w:r>
      <w:r w:rsidR="003D5ECE" w:rsidRPr="00265FD0">
        <w:rPr>
          <w:rFonts w:hint="eastAsia"/>
        </w:rPr>
        <w:t>每年</w:t>
      </w:r>
      <w:r w:rsidR="00C732ED" w:rsidRPr="00265FD0">
        <w:rPr>
          <w:rFonts w:hint="eastAsia"/>
        </w:rPr>
        <w:t>持續增長中</w:t>
      </w:r>
      <w:r w:rsidR="00CD615E" w:rsidRPr="00265FD0">
        <w:rPr>
          <w:rFonts w:hint="eastAsia"/>
        </w:rPr>
        <w:t>。</w:t>
      </w:r>
    </w:p>
    <w:p w14:paraId="182682A3" w14:textId="186E6EA0" w:rsidR="00DE1FC7" w:rsidRPr="00265FD0" w:rsidRDefault="00DE1FC7" w:rsidP="00DE1FC7">
      <w:r w:rsidRPr="00265FD0">
        <w:br w:type="page"/>
      </w:r>
    </w:p>
    <w:p w14:paraId="7FE7088F" w14:textId="69B5CB59" w:rsidR="00CD615E" w:rsidRPr="00265FD0" w:rsidRDefault="00D62A6A" w:rsidP="009A31EE">
      <w:pPr>
        <w:snapToGrid w:val="0"/>
        <w:jc w:val="both"/>
        <w:rPr>
          <w:b/>
          <w:bCs/>
          <w:color w:val="000000"/>
        </w:rPr>
      </w:pPr>
      <w:r w:rsidRPr="00265FD0">
        <w:rPr>
          <w:b/>
          <w:bCs/>
          <w:color w:val="000000"/>
        </w:rPr>
        <w:lastRenderedPageBreak/>
        <w:t>技術可行性分析</w:t>
      </w:r>
      <w:r w:rsidRPr="00265FD0">
        <w:rPr>
          <w:b/>
          <w:bCs/>
          <w:color w:val="000000"/>
        </w:rPr>
        <w:t>(</w:t>
      </w:r>
      <w:r w:rsidRPr="00265FD0">
        <w:rPr>
          <w:b/>
          <w:bCs/>
          <w:color w:val="000000"/>
        </w:rPr>
        <w:t>技術、程式設計可否達成</w:t>
      </w:r>
      <w:r w:rsidRPr="00265FD0">
        <w:rPr>
          <w:b/>
          <w:bCs/>
          <w:color w:val="000000"/>
        </w:rPr>
        <w:t>?)</w:t>
      </w:r>
      <w:r w:rsidR="00710529" w:rsidRPr="00265FD0">
        <w:rPr>
          <w:rFonts w:hint="eastAsia"/>
          <w:b/>
          <w:bCs/>
          <w:color w:val="000000"/>
        </w:rPr>
        <w:t>：</w:t>
      </w:r>
    </w:p>
    <w:p w14:paraId="3886A2CF" w14:textId="7C9AB1F8" w:rsidR="00631E50" w:rsidRPr="00265FD0" w:rsidRDefault="001E0C77" w:rsidP="001E0C77">
      <w:pPr>
        <w:snapToGrid w:val="0"/>
        <w:ind w:firstLineChars="200" w:firstLine="560"/>
        <w:jc w:val="both"/>
        <w:rPr>
          <w:bCs/>
          <w:color w:val="000000"/>
        </w:rPr>
      </w:pPr>
      <w:r w:rsidRPr="00265FD0">
        <w:rPr>
          <w:rFonts w:hint="eastAsia"/>
          <w:bCs/>
          <w:color w:val="000000"/>
        </w:rPr>
        <w:t>確保健康應用</w:t>
      </w:r>
      <w:r w:rsidR="001A47DC" w:rsidRPr="00265FD0">
        <w:rPr>
          <w:rFonts w:hint="eastAsia"/>
          <w:bCs/>
          <w:color w:val="000000"/>
        </w:rPr>
        <w:t>App</w:t>
      </w:r>
      <w:r w:rsidRPr="00265FD0">
        <w:rPr>
          <w:rFonts w:hint="eastAsia"/>
          <w:bCs/>
          <w:color w:val="000000"/>
        </w:rPr>
        <w:t>和相關</w:t>
      </w:r>
      <w:r w:rsidRPr="00265FD0">
        <w:rPr>
          <w:rFonts w:hint="eastAsia"/>
          <w:bCs/>
          <w:color w:val="000000"/>
        </w:rPr>
        <w:t>API</w:t>
      </w:r>
      <w:r w:rsidRPr="00265FD0">
        <w:rPr>
          <w:rFonts w:hint="eastAsia"/>
          <w:bCs/>
          <w:color w:val="000000"/>
        </w:rPr>
        <w:t>相容目前作業系統的版本，了解</w:t>
      </w:r>
      <w:r w:rsidRPr="00265FD0">
        <w:rPr>
          <w:rFonts w:hint="eastAsia"/>
          <w:bCs/>
          <w:color w:val="000000"/>
        </w:rPr>
        <w:t>iOS</w:t>
      </w:r>
      <w:r w:rsidRPr="00265FD0">
        <w:rPr>
          <w:rFonts w:hint="eastAsia"/>
          <w:bCs/>
          <w:color w:val="000000"/>
        </w:rPr>
        <w:t>和</w:t>
      </w:r>
      <w:r w:rsidRPr="00265FD0">
        <w:rPr>
          <w:rFonts w:hint="eastAsia"/>
          <w:bCs/>
          <w:color w:val="000000"/>
        </w:rPr>
        <w:t>Android</w:t>
      </w:r>
      <w:r w:rsidRPr="00265FD0">
        <w:rPr>
          <w:rFonts w:hint="eastAsia"/>
          <w:bCs/>
          <w:color w:val="000000"/>
        </w:rPr>
        <w:t>版本中是否導入了相關健康</w:t>
      </w:r>
      <w:r w:rsidRPr="00265FD0">
        <w:rPr>
          <w:rFonts w:hint="eastAsia"/>
          <w:bCs/>
          <w:color w:val="000000"/>
        </w:rPr>
        <w:t>API</w:t>
      </w:r>
      <w:r w:rsidRPr="00265FD0">
        <w:rPr>
          <w:rFonts w:hint="eastAsia"/>
          <w:bCs/>
          <w:color w:val="000000"/>
        </w:rPr>
        <w:t>，以滿足用戶需求或提供更好的功能；分析新版本是否提供性能方面的改進，包括更高效的數據檢索、更快的同步速度，以及更好的用戶體驗。</w:t>
      </w:r>
    </w:p>
    <w:p w14:paraId="47CB9637" w14:textId="77777777" w:rsidR="001E0C77" w:rsidRPr="00265FD0" w:rsidRDefault="001E0C77" w:rsidP="001E0C77">
      <w:pPr>
        <w:snapToGrid w:val="0"/>
        <w:jc w:val="both"/>
        <w:rPr>
          <w:bCs/>
          <w:color w:val="000000"/>
        </w:rPr>
      </w:pPr>
    </w:p>
    <w:p w14:paraId="73FEED3E" w14:textId="20769C6D" w:rsidR="000F2A8E" w:rsidRPr="00265FD0" w:rsidRDefault="00CD3635" w:rsidP="000F2A8E">
      <w:pPr>
        <w:snapToGrid w:val="0"/>
        <w:jc w:val="both"/>
        <w:rPr>
          <w:b/>
          <w:bCs/>
          <w:color w:val="000000"/>
        </w:rPr>
      </w:pPr>
      <w:r w:rsidRPr="00265FD0">
        <w:rPr>
          <w:b/>
          <w:bCs/>
          <w:color w:val="000000"/>
        </w:rPr>
        <w:t>商業可行性分析</w:t>
      </w:r>
      <w:r w:rsidRPr="00265FD0">
        <w:rPr>
          <w:b/>
          <w:bCs/>
          <w:color w:val="000000"/>
        </w:rPr>
        <w:t>(</w:t>
      </w:r>
      <w:r w:rsidRPr="00265FD0">
        <w:rPr>
          <w:b/>
          <w:bCs/>
          <w:color w:val="000000"/>
        </w:rPr>
        <w:t>與技術、程式設計較無關之目的可否達成</w:t>
      </w:r>
      <w:r w:rsidRPr="00265FD0">
        <w:rPr>
          <w:b/>
          <w:bCs/>
          <w:color w:val="000000"/>
        </w:rPr>
        <w:t>?)</w:t>
      </w:r>
      <w:r w:rsidR="00D129F4" w:rsidRPr="00265FD0">
        <w:rPr>
          <w:rFonts w:hint="eastAsia"/>
          <w:b/>
          <w:bCs/>
          <w:color w:val="000000"/>
        </w:rPr>
        <w:t>：</w:t>
      </w:r>
    </w:p>
    <w:p w14:paraId="5A2861DE" w14:textId="2933B06A" w:rsidR="000F2A8E" w:rsidRPr="00265FD0" w:rsidRDefault="001C1BDD" w:rsidP="000F2A8E">
      <w:pPr>
        <w:snapToGrid w:val="0"/>
        <w:ind w:firstLineChars="200" w:firstLine="560"/>
        <w:jc w:val="both"/>
        <w:rPr>
          <w:szCs w:val="32"/>
          <w:lang w:val="en-MY"/>
        </w:rPr>
      </w:pPr>
      <w:r w:rsidRPr="00265FD0">
        <w:rPr>
          <w:rFonts w:hint="eastAsia"/>
          <w:szCs w:val="32"/>
          <w:lang w:val="en-MY"/>
        </w:rPr>
        <w:t>透過如</w:t>
      </w:r>
      <w:r w:rsidRPr="00265FD0">
        <w:rPr>
          <w:szCs w:val="32"/>
          <w:lang w:val="en-MY"/>
        </w:rPr>
        <w:t>A</w:t>
      </w:r>
      <w:r w:rsidRPr="00265FD0">
        <w:rPr>
          <w:rFonts w:hint="eastAsia"/>
          <w:szCs w:val="32"/>
          <w:lang w:val="en-MY"/>
        </w:rPr>
        <w:t>dM</w:t>
      </w:r>
      <w:r w:rsidRPr="00265FD0">
        <w:rPr>
          <w:szCs w:val="32"/>
          <w:lang w:val="en-MY"/>
        </w:rPr>
        <w:t>o</w:t>
      </w:r>
      <w:r w:rsidRPr="00265FD0">
        <w:rPr>
          <w:rFonts w:hint="eastAsia"/>
          <w:szCs w:val="32"/>
          <w:lang w:val="en-MY"/>
        </w:rPr>
        <w:t>b</w:t>
      </w:r>
      <w:r w:rsidR="005E51FC" w:rsidRPr="00265FD0">
        <w:rPr>
          <w:rFonts w:hint="eastAsia"/>
          <w:szCs w:val="32"/>
          <w:lang w:val="en-MY"/>
        </w:rPr>
        <w:t>之</w:t>
      </w:r>
      <w:r w:rsidRPr="00265FD0">
        <w:rPr>
          <w:rFonts w:hint="eastAsia"/>
          <w:szCs w:val="32"/>
          <w:lang w:val="en-MY"/>
        </w:rPr>
        <w:t>免費工具，在</w:t>
      </w:r>
      <w:r w:rsidR="005E51FC" w:rsidRPr="00265FD0">
        <w:rPr>
          <w:rFonts w:hint="eastAsia"/>
          <w:szCs w:val="32"/>
          <w:lang w:val="en-MY"/>
        </w:rPr>
        <w:t>不影響</w:t>
      </w:r>
      <w:r w:rsidRPr="00265FD0">
        <w:rPr>
          <w:rFonts w:hint="eastAsia"/>
          <w:szCs w:val="32"/>
          <w:lang w:val="en-MY"/>
        </w:rPr>
        <w:t>應用程式</w:t>
      </w:r>
      <w:r w:rsidR="005E51FC" w:rsidRPr="00265FD0">
        <w:rPr>
          <w:rFonts w:hint="eastAsia"/>
          <w:szCs w:val="32"/>
          <w:lang w:val="en-MY"/>
        </w:rPr>
        <w:t>使用的前提下，於空白處</w:t>
      </w:r>
      <w:r w:rsidRPr="00265FD0">
        <w:rPr>
          <w:rFonts w:hint="eastAsia"/>
          <w:szCs w:val="32"/>
          <w:lang w:val="en-MY"/>
        </w:rPr>
        <w:t>顯示</w:t>
      </w:r>
      <w:r w:rsidR="001B2BD4" w:rsidRPr="00265FD0">
        <w:rPr>
          <w:rFonts w:hint="eastAsia"/>
          <w:szCs w:val="32"/>
          <w:lang w:val="en-MY"/>
        </w:rPr>
        <w:t>橫幅</w:t>
      </w:r>
      <w:r w:rsidRPr="00265FD0">
        <w:rPr>
          <w:rFonts w:hint="eastAsia"/>
          <w:szCs w:val="32"/>
          <w:lang w:val="en-MY"/>
        </w:rPr>
        <w:t>廣告，</w:t>
      </w:r>
      <w:r w:rsidR="00CC71C6" w:rsidRPr="00265FD0">
        <w:rPr>
          <w:rFonts w:hint="eastAsia"/>
          <w:szCs w:val="32"/>
          <w:lang w:val="en-MY"/>
        </w:rPr>
        <w:t>或是在使用某些服務前置入插頁廣告，以取得一定比例計算之廣告費用</w:t>
      </w:r>
      <w:r w:rsidR="00620206" w:rsidRPr="00265FD0">
        <w:rPr>
          <w:rFonts w:hint="eastAsia"/>
          <w:szCs w:val="32"/>
          <w:lang w:val="en-MY"/>
        </w:rPr>
        <w:t>。</w:t>
      </w:r>
    </w:p>
    <w:p w14:paraId="4A870047" w14:textId="15E054F8" w:rsidR="006D0E0F" w:rsidRPr="00265FD0" w:rsidRDefault="00C45ECC" w:rsidP="000F2A8E">
      <w:pPr>
        <w:snapToGrid w:val="0"/>
        <w:jc w:val="both"/>
        <w:rPr>
          <w:b/>
          <w:bCs/>
          <w:color w:val="000000"/>
        </w:rPr>
      </w:pPr>
      <w:r w:rsidRPr="00265FD0">
        <w:rPr>
          <w:sz w:val="32"/>
          <w:szCs w:val="32"/>
          <w:lang w:val="en-MY"/>
        </w:rPr>
        <w:br w:type="page"/>
      </w:r>
    </w:p>
    <w:p w14:paraId="388D33FA" w14:textId="77777777" w:rsidR="004313AD" w:rsidRPr="00265FD0" w:rsidRDefault="00001A1F" w:rsidP="008F339C">
      <w:pPr>
        <w:pStyle w:val="2"/>
        <w:rPr>
          <w:rFonts w:cs="Times New Roman"/>
        </w:rPr>
      </w:pPr>
      <w:bookmarkStart w:id="15" w:name="_Toc149829313"/>
      <w:r w:rsidRPr="00265FD0">
        <w:rPr>
          <w:rFonts w:cs="Times New Roman"/>
        </w:rPr>
        <w:lastRenderedPageBreak/>
        <w:t>商業模式－</w:t>
      </w:r>
      <w:r w:rsidRPr="00265FD0">
        <w:rPr>
          <w:rFonts w:cs="Times New Roman"/>
        </w:rPr>
        <w:t>Business model</w:t>
      </w:r>
      <w:bookmarkEnd w:id="15"/>
    </w:p>
    <w:p w14:paraId="1E44B488" w14:textId="7783232F" w:rsidR="00505FED" w:rsidRPr="00265FD0" w:rsidRDefault="00505FED" w:rsidP="00505FED">
      <w:pPr>
        <w:pStyle w:val="ac"/>
        <w:keepNext/>
      </w:pPr>
      <w:bookmarkStart w:id="16" w:name="_Toc151314151"/>
      <w:r w:rsidRPr="00265FD0">
        <w:rPr>
          <w:lang w:eastAsia="zh-CN"/>
        </w:rPr>
        <w:t>▼</w:t>
      </w:r>
      <w:r w:rsidRPr="00265FD0">
        <w:rPr>
          <w:rFonts w:hint="eastAsia"/>
        </w:rPr>
        <w:t>表</w:t>
      </w:r>
      <w:r w:rsidR="000820A3" w:rsidRPr="00265FD0">
        <w:fldChar w:fldCharType="begin"/>
      </w:r>
      <w:r w:rsidR="000820A3" w:rsidRPr="00265FD0">
        <w:instrText xml:space="preserve"> </w:instrText>
      </w:r>
      <w:r w:rsidR="000820A3" w:rsidRPr="00265FD0">
        <w:rPr>
          <w:rFonts w:hint="eastAsia"/>
        </w:rPr>
        <w:instrText>STYLEREF 2 \s</w:instrText>
      </w:r>
      <w:r w:rsidR="000820A3" w:rsidRPr="00265FD0">
        <w:instrText xml:space="preserve"> </w:instrText>
      </w:r>
      <w:r w:rsidR="000820A3" w:rsidRPr="00265FD0">
        <w:fldChar w:fldCharType="separate"/>
      </w:r>
      <w:r w:rsidR="00F239B7">
        <w:rPr>
          <w:noProof/>
        </w:rPr>
        <w:t>2-2</w:t>
      </w:r>
      <w:r w:rsidR="000820A3" w:rsidRPr="00265FD0">
        <w:fldChar w:fldCharType="end"/>
      </w:r>
      <w:r w:rsidR="000820A3" w:rsidRPr="00265FD0">
        <w:noBreakHyphen/>
      </w:r>
      <w:r w:rsidR="000820A3" w:rsidRPr="00265FD0">
        <w:fldChar w:fldCharType="begin"/>
      </w:r>
      <w:r w:rsidR="000820A3" w:rsidRPr="00265FD0">
        <w:instrText xml:space="preserve"> </w:instrText>
      </w:r>
      <w:r w:rsidR="000820A3" w:rsidRPr="00265FD0">
        <w:rPr>
          <w:rFonts w:hint="eastAsia"/>
        </w:rPr>
        <w:instrText xml:space="preserve">SEQ </w:instrText>
      </w:r>
      <w:r w:rsidR="000820A3" w:rsidRPr="00265FD0">
        <w:rPr>
          <w:rFonts w:hint="eastAsia"/>
        </w:rPr>
        <w:instrText>表</w:instrText>
      </w:r>
      <w:r w:rsidR="000820A3" w:rsidRPr="00265FD0">
        <w:rPr>
          <w:rFonts w:hint="eastAsia"/>
        </w:rPr>
        <w:instrText xml:space="preserve"> \* ARABIC \s 2</w:instrText>
      </w:r>
      <w:r w:rsidR="000820A3" w:rsidRPr="00265FD0">
        <w:instrText xml:space="preserve"> </w:instrText>
      </w:r>
      <w:r w:rsidR="000820A3" w:rsidRPr="00265FD0">
        <w:fldChar w:fldCharType="separate"/>
      </w:r>
      <w:r w:rsidR="00F239B7">
        <w:rPr>
          <w:noProof/>
        </w:rPr>
        <w:t>1</w:t>
      </w:r>
      <w:r w:rsidR="000820A3" w:rsidRPr="00265FD0">
        <w:fldChar w:fldCharType="end"/>
      </w:r>
      <w:r w:rsidRPr="00265FD0">
        <w:t>、商業模式</w:t>
      </w:r>
      <w:bookmarkEnd w:id="16"/>
    </w:p>
    <w:tbl>
      <w:tblPr>
        <w:tblStyle w:val="ad"/>
        <w:tblW w:w="0" w:type="auto"/>
        <w:jc w:val="center"/>
        <w:shd w:val="clear" w:color="auto" w:fill="F2F2F2" w:themeFill="background1" w:themeFillShade="F2"/>
        <w:tblLook w:val="04A0" w:firstRow="1" w:lastRow="0" w:firstColumn="1" w:lastColumn="0" w:noHBand="0" w:noVBand="1"/>
      </w:tblPr>
      <w:tblGrid>
        <w:gridCol w:w="1917"/>
        <w:gridCol w:w="1918"/>
        <w:gridCol w:w="1918"/>
        <w:gridCol w:w="1918"/>
        <w:gridCol w:w="1918"/>
      </w:tblGrid>
      <w:tr w:rsidR="00682090" w:rsidRPr="00265FD0" w14:paraId="350A1BB7" w14:textId="77777777" w:rsidTr="00D129F4">
        <w:trPr>
          <w:trHeight w:val="1886"/>
          <w:jc w:val="center"/>
        </w:trPr>
        <w:tc>
          <w:tcPr>
            <w:tcW w:w="1917" w:type="dxa"/>
            <w:vMerge w:val="restart"/>
            <w:tcBorders>
              <w:bottom w:val="single" w:sz="4" w:space="0" w:color="auto"/>
            </w:tcBorders>
            <w:shd w:val="clear" w:color="auto" w:fill="F2F2F2" w:themeFill="background1" w:themeFillShade="F2"/>
          </w:tcPr>
          <w:p w14:paraId="11A2DFF8" w14:textId="77777777" w:rsidR="00682090" w:rsidRPr="00265FD0" w:rsidRDefault="00682090" w:rsidP="0026338E">
            <w:pPr>
              <w:adjustRightInd w:val="0"/>
              <w:spacing w:line="280" w:lineRule="exact"/>
              <w:jc w:val="center"/>
              <w:rPr>
                <w:b/>
                <w:bCs/>
                <w:szCs w:val="28"/>
                <w:lang w:val="en-MY"/>
              </w:rPr>
            </w:pPr>
            <w:bookmarkStart w:id="17" w:name="_Toc119502748"/>
          </w:p>
          <w:p w14:paraId="4ECCDC77" w14:textId="46C86A4D" w:rsidR="00682090" w:rsidRPr="00265FD0" w:rsidRDefault="00682090" w:rsidP="0026338E">
            <w:pPr>
              <w:adjustRightInd w:val="0"/>
              <w:spacing w:line="280" w:lineRule="exact"/>
              <w:jc w:val="center"/>
              <w:rPr>
                <w:b/>
                <w:bCs/>
                <w:szCs w:val="28"/>
                <w:lang w:val="en-MY"/>
              </w:rPr>
            </w:pPr>
            <w:r w:rsidRPr="00265FD0">
              <w:rPr>
                <w:b/>
                <w:bCs/>
                <w:szCs w:val="28"/>
                <w:lang w:val="en-MY"/>
              </w:rPr>
              <w:t>關鍵合作夥伴</w:t>
            </w:r>
          </w:p>
          <w:p w14:paraId="222D395B" w14:textId="77777777" w:rsidR="00682090" w:rsidRPr="00265FD0" w:rsidRDefault="00682090" w:rsidP="0026338E">
            <w:pPr>
              <w:adjustRightInd w:val="0"/>
              <w:spacing w:line="280" w:lineRule="exact"/>
              <w:jc w:val="center"/>
              <w:rPr>
                <w:szCs w:val="32"/>
                <w:lang w:val="en-MY"/>
              </w:rPr>
            </w:pPr>
          </w:p>
          <w:p w14:paraId="3798214D" w14:textId="1424BEF0" w:rsidR="00682090" w:rsidRPr="00265FD0" w:rsidRDefault="0031451B" w:rsidP="0026338E">
            <w:pPr>
              <w:adjustRightInd w:val="0"/>
              <w:spacing w:line="280" w:lineRule="exact"/>
              <w:jc w:val="center"/>
              <w:rPr>
                <w:szCs w:val="32"/>
                <w:lang w:val="en-MY"/>
              </w:rPr>
            </w:pPr>
            <w:r w:rsidRPr="00265FD0">
              <w:rPr>
                <w:rFonts w:hint="eastAsia"/>
                <w:szCs w:val="32"/>
                <w:lang w:val="en-MY"/>
              </w:rPr>
              <w:t>無</w:t>
            </w:r>
          </w:p>
        </w:tc>
        <w:tc>
          <w:tcPr>
            <w:tcW w:w="1918" w:type="dxa"/>
            <w:tcBorders>
              <w:bottom w:val="single" w:sz="4" w:space="0" w:color="auto"/>
            </w:tcBorders>
            <w:shd w:val="clear" w:color="auto" w:fill="F2F2F2" w:themeFill="background1" w:themeFillShade="F2"/>
          </w:tcPr>
          <w:p w14:paraId="5F2149B7" w14:textId="77777777" w:rsidR="00682090" w:rsidRPr="00265FD0" w:rsidRDefault="00682090" w:rsidP="00682090">
            <w:pPr>
              <w:adjustRightInd w:val="0"/>
              <w:spacing w:line="280" w:lineRule="exact"/>
              <w:jc w:val="center"/>
              <w:rPr>
                <w:b/>
                <w:bCs/>
                <w:color w:val="000000"/>
                <w:szCs w:val="28"/>
              </w:rPr>
            </w:pPr>
          </w:p>
          <w:p w14:paraId="1D4F12B5" w14:textId="3076F853" w:rsidR="00682090" w:rsidRPr="00265FD0" w:rsidRDefault="00682090" w:rsidP="00682090">
            <w:pPr>
              <w:adjustRightInd w:val="0"/>
              <w:spacing w:line="280" w:lineRule="exact"/>
              <w:jc w:val="center"/>
              <w:rPr>
                <w:b/>
                <w:bCs/>
                <w:color w:val="000000"/>
                <w:szCs w:val="28"/>
              </w:rPr>
            </w:pPr>
            <w:r w:rsidRPr="00265FD0">
              <w:rPr>
                <w:b/>
                <w:bCs/>
                <w:color w:val="000000"/>
                <w:szCs w:val="28"/>
              </w:rPr>
              <w:t>關鍵活動</w:t>
            </w:r>
          </w:p>
          <w:p w14:paraId="4C851504" w14:textId="77777777" w:rsidR="00682090" w:rsidRPr="00265FD0" w:rsidRDefault="00682090" w:rsidP="00682090">
            <w:pPr>
              <w:adjustRightInd w:val="0"/>
              <w:spacing w:line="280" w:lineRule="exact"/>
              <w:jc w:val="center"/>
              <w:rPr>
                <w:szCs w:val="32"/>
                <w:lang w:val="en-MY"/>
              </w:rPr>
            </w:pPr>
          </w:p>
          <w:p w14:paraId="30E94929" w14:textId="77777777" w:rsidR="00682090" w:rsidRPr="00265FD0" w:rsidRDefault="00682090" w:rsidP="00682090">
            <w:pPr>
              <w:adjustRightInd w:val="0"/>
              <w:snapToGrid w:val="0"/>
              <w:spacing w:line="280" w:lineRule="exact"/>
              <w:jc w:val="center"/>
              <w:rPr>
                <w:color w:val="000000"/>
                <w:szCs w:val="28"/>
              </w:rPr>
            </w:pPr>
            <w:r w:rsidRPr="00265FD0">
              <w:rPr>
                <w:rFonts w:hint="eastAsia"/>
                <w:color w:val="000000"/>
                <w:szCs w:val="28"/>
              </w:rPr>
              <w:t>個人數據監控</w:t>
            </w:r>
          </w:p>
          <w:p w14:paraId="62424B88" w14:textId="0D3ABBDE" w:rsidR="00682090" w:rsidRPr="00265FD0" w:rsidRDefault="00396366" w:rsidP="00B2568D">
            <w:pPr>
              <w:adjustRightInd w:val="0"/>
              <w:snapToGrid w:val="0"/>
              <w:spacing w:line="280" w:lineRule="exact"/>
              <w:jc w:val="both"/>
              <w:rPr>
                <w:szCs w:val="32"/>
                <w:lang w:val="en-MY"/>
              </w:rPr>
            </w:pPr>
            <w:r w:rsidRPr="00265FD0">
              <w:rPr>
                <w:rFonts w:hint="eastAsia"/>
                <w:color w:val="000000"/>
                <w:szCs w:val="28"/>
              </w:rPr>
              <w:t>健康分數計算即時健康新聞</w:t>
            </w:r>
          </w:p>
        </w:tc>
        <w:tc>
          <w:tcPr>
            <w:tcW w:w="1918" w:type="dxa"/>
            <w:vMerge w:val="restart"/>
            <w:tcBorders>
              <w:bottom w:val="single" w:sz="4" w:space="0" w:color="auto"/>
            </w:tcBorders>
            <w:shd w:val="clear" w:color="auto" w:fill="F2F2F2" w:themeFill="background1" w:themeFillShade="F2"/>
          </w:tcPr>
          <w:p w14:paraId="2DC6FEBB" w14:textId="77777777" w:rsidR="00682090" w:rsidRPr="00265FD0" w:rsidRDefault="00682090" w:rsidP="00682090">
            <w:pPr>
              <w:adjustRightInd w:val="0"/>
              <w:spacing w:line="280" w:lineRule="exact"/>
              <w:jc w:val="center"/>
              <w:rPr>
                <w:b/>
                <w:bCs/>
                <w:szCs w:val="28"/>
                <w:lang w:val="en-MY"/>
              </w:rPr>
            </w:pPr>
          </w:p>
          <w:p w14:paraId="3934B418" w14:textId="1B15C8D9" w:rsidR="00682090" w:rsidRPr="00265FD0" w:rsidRDefault="00682090" w:rsidP="00682090">
            <w:pPr>
              <w:adjustRightInd w:val="0"/>
              <w:spacing w:line="280" w:lineRule="exact"/>
              <w:jc w:val="center"/>
              <w:rPr>
                <w:b/>
                <w:bCs/>
                <w:szCs w:val="28"/>
                <w:lang w:val="en-MY"/>
              </w:rPr>
            </w:pPr>
            <w:r w:rsidRPr="00265FD0">
              <w:rPr>
                <w:b/>
                <w:bCs/>
                <w:szCs w:val="28"/>
                <w:lang w:val="en-MY"/>
              </w:rPr>
              <w:t>價值主張</w:t>
            </w:r>
          </w:p>
          <w:p w14:paraId="3010EA6A" w14:textId="77777777" w:rsidR="008C3147" w:rsidRPr="00265FD0" w:rsidRDefault="008C3147" w:rsidP="00682090">
            <w:pPr>
              <w:adjustRightInd w:val="0"/>
              <w:spacing w:line="280" w:lineRule="exact"/>
              <w:jc w:val="both"/>
              <w:rPr>
                <w:szCs w:val="32"/>
                <w:lang w:val="en-MY"/>
              </w:rPr>
            </w:pPr>
          </w:p>
          <w:p w14:paraId="245881F7" w14:textId="131AA77D" w:rsidR="00682090" w:rsidRPr="00265FD0" w:rsidRDefault="008C3147" w:rsidP="00682090">
            <w:pPr>
              <w:adjustRightInd w:val="0"/>
              <w:spacing w:line="280" w:lineRule="exact"/>
              <w:jc w:val="both"/>
              <w:rPr>
                <w:szCs w:val="32"/>
                <w:lang w:val="en-MY"/>
              </w:rPr>
            </w:pPr>
            <w:r w:rsidRPr="00265FD0">
              <w:rPr>
                <w:rFonts w:hint="eastAsia"/>
                <w:szCs w:val="32"/>
                <w:lang w:val="en-MY"/>
              </w:rPr>
              <w:t>提供身體數值整合服務、提供使用者具參考</w:t>
            </w:r>
            <w:r w:rsidR="0031451B" w:rsidRPr="00265FD0">
              <w:rPr>
                <w:rFonts w:hint="eastAsia"/>
                <w:szCs w:val="32"/>
                <w:lang w:val="en-MY"/>
              </w:rPr>
              <w:t>價值</w:t>
            </w:r>
            <w:r w:rsidRPr="00265FD0">
              <w:rPr>
                <w:rFonts w:hint="eastAsia"/>
                <w:szCs w:val="32"/>
                <w:lang w:val="en-MY"/>
              </w:rPr>
              <w:t>的</w:t>
            </w:r>
            <w:r w:rsidR="0031451B" w:rsidRPr="00265FD0">
              <w:rPr>
                <w:rFonts w:hint="eastAsia"/>
                <w:szCs w:val="32"/>
                <w:lang w:val="en-MY"/>
              </w:rPr>
              <w:t>管理</w:t>
            </w:r>
            <w:r w:rsidRPr="00265FD0">
              <w:rPr>
                <w:rFonts w:hint="eastAsia"/>
                <w:szCs w:val="32"/>
                <w:lang w:val="en-MY"/>
              </w:rPr>
              <w:t>建議</w:t>
            </w:r>
          </w:p>
        </w:tc>
        <w:tc>
          <w:tcPr>
            <w:tcW w:w="1918" w:type="dxa"/>
            <w:tcBorders>
              <w:bottom w:val="single" w:sz="4" w:space="0" w:color="auto"/>
            </w:tcBorders>
            <w:shd w:val="clear" w:color="auto" w:fill="F2F2F2" w:themeFill="background1" w:themeFillShade="F2"/>
          </w:tcPr>
          <w:p w14:paraId="6431ED82" w14:textId="77777777" w:rsidR="00682090" w:rsidRPr="00265FD0" w:rsidRDefault="00682090" w:rsidP="00682090">
            <w:pPr>
              <w:adjustRightInd w:val="0"/>
              <w:spacing w:line="280" w:lineRule="exact"/>
              <w:jc w:val="center"/>
              <w:rPr>
                <w:b/>
                <w:bCs/>
                <w:color w:val="000000"/>
                <w:szCs w:val="28"/>
              </w:rPr>
            </w:pPr>
          </w:p>
          <w:p w14:paraId="5CAFC50A" w14:textId="462713DD" w:rsidR="00682090" w:rsidRPr="00265FD0" w:rsidRDefault="00682090" w:rsidP="00682090">
            <w:pPr>
              <w:adjustRightInd w:val="0"/>
              <w:spacing w:line="280" w:lineRule="exact"/>
              <w:jc w:val="center"/>
              <w:rPr>
                <w:b/>
                <w:bCs/>
                <w:color w:val="000000"/>
                <w:szCs w:val="28"/>
              </w:rPr>
            </w:pPr>
            <w:r w:rsidRPr="00265FD0">
              <w:rPr>
                <w:b/>
                <w:bCs/>
                <w:color w:val="000000"/>
                <w:szCs w:val="28"/>
              </w:rPr>
              <w:t>顧客關係</w:t>
            </w:r>
          </w:p>
          <w:p w14:paraId="5F0CED18" w14:textId="77777777" w:rsidR="00682090" w:rsidRPr="00265FD0" w:rsidRDefault="00682090" w:rsidP="00682090">
            <w:pPr>
              <w:adjustRightInd w:val="0"/>
              <w:spacing w:line="280" w:lineRule="exact"/>
              <w:jc w:val="center"/>
              <w:rPr>
                <w:szCs w:val="32"/>
                <w:lang w:val="en-MY"/>
              </w:rPr>
            </w:pPr>
          </w:p>
          <w:p w14:paraId="727EA73C" w14:textId="6BD34D18" w:rsidR="00682090" w:rsidRPr="00265FD0" w:rsidRDefault="008C3147" w:rsidP="00B2568D">
            <w:pPr>
              <w:adjustRightInd w:val="0"/>
              <w:spacing w:line="280" w:lineRule="exact"/>
              <w:jc w:val="both"/>
              <w:rPr>
                <w:szCs w:val="32"/>
                <w:lang w:val="en-MY"/>
              </w:rPr>
            </w:pPr>
            <w:r w:rsidRPr="00265FD0">
              <w:rPr>
                <w:rFonts w:hint="eastAsia"/>
                <w:szCs w:val="32"/>
                <w:lang w:val="en-MY"/>
              </w:rPr>
              <w:t>建立長期關係</w:t>
            </w:r>
          </w:p>
        </w:tc>
        <w:tc>
          <w:tcPr>
            <w:tcW w:w="1918" w:type="dxa"/>
            <w:vMerge w:val="restart"/>
            <w:tcBorders>
              <w:bottom w:val="single" w:sz="4" w:space="0" w:color="auto"/>
            </w:tcBorders>
            <w:shd w:val="clear" w:color="auto" w:fill="F2F2F2" w:themeFill="background1" w:themeFillShade="F2"/>
          </w:tcPr>
          <w:p w14:paraId="2066C802" w14:textId="77777777" w:rsidR="00682090" w:rsidRPr="00265FD0" w:rsidRDefault="00682090" w:rsidP="00682090">
            <w:pPr>
              <w:adjustRightInd w:val="0"/>
              <w:spacing w:line="280" w:lineRule="exact"/>
              <w:jc w:val="center"/>
              <w:rPr>
                <w:b/>
                <w:bCs/>
                <w:szCs w:val="28"/>
                <w:lang w:val="en-MY"/>
              </w:rPr>
            </w:pPr>
          </w:p>
          <w:p w14:paraId="7E1424CB" w14:textId="6A718777" w:rsidR="00682090" w:rsidRPr="00265FD0" w:rsidRDefault="00682090" w:rsidP="00682090">
            <w:pPr>
              <w:adjustRightInd w:val="0"/>
              <w:spacing w:line="280" w:lineRule="exact"/>
              <w:jc w:val="center"/>
              <w:rPr>
                <w:b/>
                <w:bCs/>
                <w:szCs w:val="28"/>
                <w:lang w:val="en-MY"/>
              </w:rPr>
            </w:pPr>
            <w:r w:rsidRPr="00265FD0">
              <w:rPr>
                <w:b/>
                <w:bCs/>
                <w:szCs w:val="28"/>
                <w:lang w:val="en-MY"/>
              </w:rPr>
              <w:t>目標客群</w:t>
            </w:r>
          </w:p>
          <w:p w14:paraId="77E9A5C1" w14:textId="77777777" w:rsidR="0031451B" w:rsidRPr="00265FD0" w:rsidRDefault="0031451B" w:rsidP="00682090">
            <w:pPr>
              <w:adjustRightInd w:val="0"/>
              <w:spacing w:line="280" w:lineRule="exact"/>
              <w:rPr>
                <w:szCs w:val="28"/>
                <w:lang w:val="en-MY"/>
              </w:rPr>
            </w:pPr>
          </w:p>
          <w:p w14:paraId="7FE2A613" w14:textId="3819F3A9" w:rsidR="00682090" w:rsidRPr="00265FD0" w:rsidRDefault="005E60CD" w:rsidP="00B2568D">
            <w:pPr>
              <w:adjustRightInd w:val="0"/>
              <w:spacing w:line="280" w:lineRule="exact"/>
              <w:jc w:val="both"/>
              <w:rPr>
                <w:szCs w:val="32"/>
                <w:lang w:val="en-MY"/>
              </w:rPr>
            </w:pPr>
            <w:r w:rsidRPr="00265FD0">
              <w:rPr>
                <w:rFonts w:hint="eastAsia"/>
                <w:szCs w:val="28"/>
                <w:lang w:val="en-MY"/>
              </w:rPr>
              <w:t>有健康管理意識並</w:t>
            </w:r>
            <w:r w:rsidR="00682090" w:rsidRPr="00265FD0">
              <w:rPr>
                <w:rFonts w:hint="eastAsia"/>
                <w:szCs w:val="28"/>
                <w:lang w:val="en-MY"/>
              </w:rPr>
              <w:t>具</w:t>
            </w:r>
            <w:r w:rsidRPr="00265FD0">
              <w:rPr>
                <w:rFonts w:hint="eastAsia"/>
                <w:szCs w:val="28"/>
                <w:lang w:val="en-MY"/>
              </w:rPr>
              <w:t>有</w:t>
            </w:r>
            <w:r w:rsidR="00682090" w:rsidRPr="00265FD0">
              <w:rPr>
                <w:rFonts w:hint="eastAsia"/>
                <w:szCs w:val="28"/>
                <w:lang w:val="en-MY"/>
              </w:rPr>
              <w:t>穿戴式裝置</w:t>
            </w:r>
            <w:r w:rsidR="0031451B" w:rsidRPr="00265FD0">
              <w:rPr>
                <w:rFonts w:hint="eastAsia"/>
                <w:szCs w:val="28"/>
                <w:lang w:val="en-MY"/>
              </w:rPr>
              <w:t>之青壯年</w:t>
            </w:r>
            <w:r w:rsidRPr="00265FD0">
              <w:rPr>
                <w:rFonts w:hint="eastAsia"/>
                <w:szCs w:val="28"/>
                <w:lang w:val="en-MY"/>
              </w:rPr>
              <w:t>或患慢性疾病</w:t>
            </w:r>
            <w:r w:rsidR="001B2BD4" w:rsidRPr="00265FD0">
              <w:rPr>
                <w:rFonts w:hint="eastAsia"/>
                <w:szCs w:val="28"/>
                <w:lang w:val="en-MY"/>
              </w:rPr>
              <w:t>之中</w:t>
            </w:r>
            <w:r w:rsidRPr="00265FD0">
              <w:rPr>
                <w:rFonts w:hint="eastAsia"/>
                <w:szCs w:val="28"/>
                <w:lang w:val="en-MY"/>
              </w:rPr>
              <w:t>老年人</w:t>
            </w:r>
          </w:p>
        </w:tc>
      </w:tr>
      <w:tr w:rsidR="00682090" w:rsidRPr="00265FD0" w14:paraId="3A55D722" w14:textId="77777777" w:rsidTr="00B2568D">
        <w:trPr>
          <w:trHeight w:val="2390"/>
          <w:jc w:val="center"/>
        </w:trPr>
        <w:tc>
          <w:tcPr>
            <w:tcW w:w="1917" w:type="dxa"/>
            <w:vMerge/>
            <w:shd w:val="clear" w:color="auto" w:fill="F2F2F2" w:themeFill="background1" w:themeFillShade="F2"/>
            <w:vAlign w:val="center"/>
          </w:tcPr>
          <w:p w14:paraId="201CCB77" w14:textId="5F7C9013" w:rsidR="00682090" w:rsidRPr="00265FD0" w:rsidRDefault="00682090" w:rsidP="00EB1AE1">
            <w:pPr>
              <w:adjustRightInd w:val="0"/>
              <w:spacing w:line="280" w:lineRule="exact"/>
              <w:jc w:val="center"/>
              <w:rPr>
                <w:szCs w:val="32"/>
                <w:lang w:val="en-MY"/>
              </w:rPr>
            </w:pPr>
          </w:p>
        </w:tc>
        <w:tc>
          <w:tcPr>
            <w:tcW w:w="1918" w:type="dxa"/>
            <w:shd w:val="clear" w:color="auto" w:fill="FFFFFF" w:themeFill="background1"/>
          </w:tcPr>
          <w:p w14:paraId="352BF007" w14:textId="77777777" w:rsidR="00682090" w:rsidRPr="00265FD0" w:rsidRDefault="00682090" w:rsidP="00682090">
            <w:pPr>
              <w:adjustRightInd w:val="0"/>
              <w:spacing w:line="280" w:lineRule="exact"/>
              <w:jc w:val="center"/>
              <w:rPr>
                <w:b/>
                <w:bCs/>
                <w:color w:val="000000"/>
                <w:szCs w:val="28"/>
              </w:rPr>
            </w:pPr>
          </w:p>
          <w:p w14:paraId="65A6FC36" w14:textId="53D533AA" w:rsidR="00682090" w:rsidRPr="00265FD0" w:rsidRDefault="00682090" w:rsidP="00682090">
            <w:pPr>
              <w:adjustRightInd w:val="0"/>
              <w:spacing w:line="280" w:lineRule="exact"/>
              <w:jc w:val="center"/>
              <w:rPr>
                <w:b/>
                <w:bCs/>
                <w:color w:val="000000"/>
                <w:szCs w:val="28"/>
              </w:rPr>
            </w:pPr>
            <w:r w:rsidRPr="00265FD0">
              <w:rPr>
                <w:b/>
                <w:bCs/>
                <w:color w:val="000000"/>
                <w:szCs w:val="28"/>
              </w:rPr>
              <w:t>關鍵資源</w:t>
            </w:r>
          </w:p>
          <w:p w14:paraId="2F4AC241" w14:textId="77777777" w:rsidR="00682090" w:rsidRPr="00265FD0" w:rsidRDefault="00682090" w:rsidP="00682090">
            <w:pPr>
              <w:adjustRightInd w:val="0"/>
              <w:spacing w:line="280" w:lineRule="exact"/>
              <w:jc w:val="center"/>
              <w:rPr>
                <w:szCs w:val="32"/>
                <w:lang w:val="en-MY"/>
              </w:rPr>
            </w:pPr>
          </w:p>
          <w:p w14:paraId="0BB66010" w14:textId="6450D6AD" w:rsidR="00396366" w:rsidRPr="00265FD0" w:rsidRDefault="00396366" w:rsidP="00B2568D">
            <w:pPr>
              <w:adjustRightInd w:val="0"/>
              <w:spacing w:line="280" w:lineRule="exact"/>
              <w:jc w:val="both"/>
              <w:rPr>
                <w:szCs w:val="32"/>
                <w:lang w:val="en-MY"/>
              </w:rPr>
            </w:pPr>
            <w:r w:rsidRPr="00265FD0">
              <w:rPr>
                <w:rFonts w:hint="eastAsia"/>
                <w:szCs w:val="32"/>
                <w:lang w:val="en-MY"/>
              </w:rPr>
              <w:t>健康分數</w:t>
            </w:r>
            <w:r w:rsidR="008C3147" w:rsidRPr="00265FD0">
              <w:rPr>
                <w:rFonts w:hint="eastAsia"/>
                <w:szCs w:val="32"/>
                <w:lang w:val="en-MY"/>
              </w:rPr>
              <w:t>提供具參考價值的</w:t>
            </w:r>
            <w:r w:rsidRPr="00265FD0">
              <w:rPr>
                <w:rFonts w:hint="eastAsia"/>
                <w:szCs w:val="32"/>
                <w:lang w:val="en-MY"/>
              </w:rPr>
              <w:t>評估</w:t>
            </w:r>
          </w:p>
        </w:tc>
        <w:tc>
          <w:tcPr>
            <w:tcW w:w="1918" w:type="dxa"/>
            <w:vMerge/>
            <w:shd w:val="clear" w:color="auto" w:fill="F2F2F2" w:themeFill="background1" w:themeFillShade="F2"/>
            <w:vAlign w:val="center"/>
          </w:tcPr>
          <w:p w14:paraId="6E8FF264" w14:textId="77777777" w:rsidR="00682090" w:rsidRPr="00265FD0" w:rsidRDefault="00682090" w:rsidP="00EB1AE1">
            <w:pPr>
              <w:adjustRightInd w:val="0"/>
              <w:spacing w:line="280" w:lineRule="exact"/>
              <w:rPr>
                <w:szCs w:val="32"/>
                <w:lang w:val="en-MY"/>
              </w:rPr>
            </w:pPr>
          </w:p>
        </w:tc>
        <w:tc>
          <w:tcPr>
            <w:tcW w:w="1918" w:type="dxa"/>
            <w:shd w:val="clear" w:color="auto" w:fill="FFFFFF" w:themeFill="background1"/>
          </w:tcPr>
          <w:p w14:paraId="6A72DEAB" w14:textId="77777777" w:rsidR="00682090" w:rsidRPr="00265FD0" w:rsidRDefault="00682090" w:rsidP="00682090">
            <w:pPr>
              <w:adjustRightInd w:val="0"/>
              <w:spacing w:line="280" w:lineRule="exact"/>
              <w:jc w:val="center"/>
              <w:rPr>
                <w:b/>
                <w:bCs/>
                <w:szCs w:val="28"/>
                <w:lang w:val="en-MY"/>
              </w:rPr>
            </w:pPr>
          </w:p>
          <w:p w14:paraId="500227B6" w14:textId="2213BE29" w:rsidR="00682090" w:rsidRPr="00265FD0" w:rsidRDefault="00682090" w:rsidP="00682090">
            <w:pPr>
              <w:adjustRightInd w:val="0"/>
              <w:spacing w:line="280" w:lineRule="exact"/>
              <w:jc w:val="center"/>
              <w:rPr>
                <w:b/>
                <w:bCs/>
                <w:szCs w:val="28"/>
                <w:lang w:val="en-MY"/>
              </w:rPr>
            </w:pPr>
            <w:r w:rsidRPr="00265FD0">
              <w:rPr>
                <w:b/>
                <w:bCs/>
                <w:szCs w:val="28"/>
                <w:lang w:val="en-MY"/>
              </w:rPr>
              <w:t>通路</w:t>
            </w:r>
          </w:p>
          <w:p w14:paraId="0CDFE397" w14:textId="77777777" w:rsidR="00682090" w:rsidRPr="00265FD0" w:rsidRDefault="00682090" w:rsidP="00682090">
            <w:pPr>
              <w:adjustRightInd w:val="0"/>
              <w:spacing w:line="280" w:lineRule="exact"/>
              <w:jc w:val="center"/>
              <w:rPr>
                <w:szCs w:val="32"/>
                <w:lang w:val="en-MY"/>
              </w:rPr>
            </w:pPr>
          </w:p>
          <w:p w14:paraId="7DBA4B2D" w14:textId="06BDFB39" w:rsidR="00682090" w:rsidRPr="00265FD0" w:rsidRDefault="001A47DC" w:rsidP="00B2568D">
            <w:pPr>
              <w:adjustRightInd w:val="0"/>
              <w:snapToGrid w:val="0"/>
              <w:spacing w:line="280" w:lineRule="exact"/>
              <w:jc w:val="center"/>
              <w:rPr>
                <w:szCs w:val="28"/>
                <w:lang w:val="en-MY"/>
              </w:rPr>
            </w:pPr>
            <w:r w:rsidRPr="00265FD0">
              <w:rPr>
                <w:szCs w:val="28"/>
                <w:lang w:val="en-MY"/>
              </w:rPr>
              <w:t>App</w:t>
            </w:r>
            <w:r w:rsidR="00682090" w:rsidRPr="00265FD0">
              <w:rPr>
                <w:szCs w:val="28"/>
                <w:lang w:val="en-MY"/>
              </w:rPr>
              <w:t>商店</w:t>
            </w:r>
          </w:p>
          <w:p w14:paraId="2352E974" w14:textId="6EE30A49" w:rsidR="00682090" w:rsidRPr="00265FD0" w:rsidRDefault="00682090" w:rsidP="00682090">
            <w:pPr>
              <w:adjustRightInd w:val="0"/>
              <w:spacing w:line="280" w:lineRule="exact"/>
              <w:jc w:val="center"/>
              <w:rPr>
                <w:szCs w:val="32"/>
                <w:lang w:val="en-MY"/>
              </w:rPr>
            </w:pPr>
            <w:r w:rsidRPr="00265FD0">
              <w:rPr>
                <w:szCs w:val="28"/>
                <w:lang w:val="en-MY"/>
              </w:rPr>
              <w:t>Play</w:t>
            </w:r>
            <w:r w:rsidRPr="00265FD0">
              <w:rPr>
                <w:szCs w:val="28"/>
                <w:lang w:val="en-MY" w:eastAsia="zh-CN"/>
              </w:rPr>
              <w:t>商店</w:t>
            </w:r>
          </w:p>
        </w:tc>
        <w:tc>
          <w:tcPr>
            <w:tcW w:w="1918" w:type="dxa"/>
            <w:vMerge/>
            <w:shd w:val="clear" w:color="auto" w:fill="F2F2F2" w:themeFill="background1" w:themeFillShade="F2"/>
            <w:vAlign w:val="center"/>
          </w:tcPr>
          <w:p w14:paraId="3ED2DC2F" w14:textId="77777777" w:rsidR="00682090" w:rsidRPr="00265FD0" w:rsidRDefault="00682090" w:rsidP="00EB1AE1">
            <w:pPr>
              <w:adjustRightInd w:val="0"/>
              <w:spacing w:line="280" w:lineRule="exact"/>
              <w:jc w:val="center"/>
              <w:rPr>
                <w:szCs w:val="32"/>
                <w:lang w:val="en-MY"/>
              </w:rPr>
            </w:pPr>
          </w:p>
        </w:tc>
      </w:tr>
      <w:tr w:rsidR="0026338E" w:rsidRPr="00265FD0" w14:paraId="3A084167" w14:textId="77777777" w:rsidTr="00D129F4">
        <w:trPr>
          <w:trHeight w:val="1411"/>
          <w:jc w:val="center"/>
        </w:trPr>
        <w:tc>
          <w:tcPr>
            <w:tcW w:w="3835" w:type="dxa"/>
            <w:gridSpan w:val="2"/>
            <w:shd w:val="clear" w:color="auto" w:fill="F2F2F2" w:themeFill="background1" w:themeFillShade="F2"/>
          </w:tcPr>
          <w:p w14:paraId="3D7770BC" w14:textId="77777777" w:rsidR="00682090" w:rsidRPr="00265FD0" w:rsidRDefault="00682090" w:rsidP="0026338E">
            <w:pPr>
              <w:adjustRightInd w:val="0"/>
              <w:spacing w:line="280" w:lineRule="exact"/>
              <w:jc w:val="center"/>
              <w:rPr>
                <w:b/>
                <w:bCs/>
                <w:color w:val="000000"/>
                <w:szCs w:val="28"/>
              </w:rPr>
            </w:pPr>
          </w:p>
          <w:p w14:paraId="3ECC7785" w14:textId="71A40C44" w:rsidR="0026338E" w:rsidRPr="00265FD0" w:rsidRDefault="0026338E" w:rsidP="0026338E">
            <w:pPr>
              <w:adjustRightInd w:val="0"/>
              <w:spacing w:line="280" w:lineRule="exact"/>
              <w:jc w:val="center"/>
              <w:rPr>
                <w:b/>
                <w:bCs/>
                <w:color w:val="000000"/>
                <w:szCs w:val="28"/>
              </w:rPr>
            </w:pPr>
            <w:r w:rsidRPr="00265FD0">
              <w:rPr>
                <w:b/>
                <w:bCs/>
                <w:color w:val="000000"/>
                <w:szCs w:val="28"/>
              </w:rPr>
              <w:t>成本結構</w:t>
            </w:r>
          </w:p>
          <w:p w14:paraId="07835170" w14:textId="77777777" w:rsidR="0026338E" w:rsidRPr="00265FD0" w:rsidRDefault="0026338E" w:rsidP="0026338E">
            <w:pPr>
              <w:adjustRightInd w:val="0"/>
              <w:spacing w:line="280" w:lineRule="exact"/>
              <w:jc w:val="both"/>
              <w:rPr>
                <w:b/>
                <w:bCs/>
                <w:color w:val="000000"/>
                <w:szCs w:val="28"/>
              </w:rPr>
            </w:pPr>
          </w:p>
          <w:p w14:paraId="520782B3" w14:textId="4F396F4D" w:rsidR="0026338E" w:rsidRPr="00265FD0" w:rsidRDefault="008C3147" w:rsidP="008C3147">
            <w:pPr>
              <w:adjustRightInd w:val="0"/>
              <w:spacing w:line="280" w:lineRule="exact"/>
              <w:jc w:val="center"/>
              <w:rPr>
                <w:szCs w:val="32"/>
                <w:lang w:val="en-MY"/>
              </w:rPr>
            </w:pPr>
            <w:r w:rsidRPr="00265FD0">
              <w:rPr>
                <w:rFonts w:hint="eastAsia"/>
                <w:szCs w:val="32"/>
                <w:lang w:val="en-MY"/>
              </w:rPr>
              <w:t>N</w:t>
            </w:r>
            <w:r w:rsidRPr="00265FD0">
              <w:rPr>
                <w:szCs w:val="32"/>
                <w:lang w:val="en-MY"/>
              </w:rPr>
              <w:t>/A</w:t>
            </w:r>
          </w:p>
        </w:tc>
        <w:tc>
          <w:tcPr>
            <w:tcW w:w="5754" w:type="dxa"/>
            <w:gridSpan w:val="3"/>
            <w:shd w:val="clear" w:color="auto" w:fill="F2F2F2" w:themeFill="background1" w:themeFillShade="F2"/>
          </w:tcPr>
          <w:p w14:paraId="0D68D004" w14:textId="77777777" w:rsidR="00682090" w:rsidRPr="00265FD0" w:rsidRDefault="00682090" w:rsidP="0026338E">
            <w:pPr>
              <w:adjustRightInd w:val="0"/>
              <w:spacing w:line="280" w:lineRule="exact"/>
              <w:jc w:val="center"/>
              <w:rPr>
                <w:b/>
                <w:bCs/>
                <w:szCs w:val="28"/>
                <w:lang w:val="en-MY"/>
              </w:rPr>
            </w:pPr>
          </w:p>
          <w:p w14:paraId="0E50B18C" w14:textId="2A2CA2A8" w:rsidR="0026338E" w:rsidRPr="00265FD0" w:rsidRDefault="0026338E" w:rsidP="0026338E">
            <w:pPr>
              <w:adjustRightInd w:val="0"/>
              <w:spacing w:line="280" w:lineRule="exact"/>
              <w:jc w:val="center"/>
              <w:rPr>
                <w:b/>
                <w:bCs/>
                <w:szCs w:val="28"/>
                <w:lang w:val="en-MY"/>
              </w:rPr>
            </w:pPr>
            <w:r w:rsidRPr="00265FD0">
              <w:rPr>
                <w:b/>
                <w:bCs/>
                <w:szCs w:val="28"/>
                <w:lang w:val="en-MY"/>
              </w:rPr>
              <w:t>收</w:t>
            </w:r>
            <w:r w:rsidRPr="00265FD0">
              <w:rPr>
                <w:rFonts w:hint="eastAsia"/>
                <w:b/>
                <w:bCs/>
                <w:szCs w:val="28"/>
                <w:lang w:val="en-MY"/>
              </w:rPr>
              <w:t>入</w:t>
            </w:r>
            <w:r w:rsidRPr="00265FD0">
              <w:rPr>
                <w:b/>
                <w:bCs/>
                <w:szCs w:val="28"/>
                <w:lang w:val="en-MY"/>
              </w:rPr>
              <w:t>來源</w:t>
            </w:r>
          </w:p>
          <w:p w14:paraId="349AF4B0" w14:textId="77777777" w:rsidR="0026338E" w:rsidRPr="00265FD0" w:rsidRDefault="0026338E" w:rsidP="0026338E">
            <w:pPr>
              <w:adjustRightInd w:val="0"/>
              <w:spacing w:line="280" w:lineRule="exact"/>
              <w:jc w:val="both"/>
              <w:rPr>
                <w:szCs w:val="32"/>
                <w:lang w:val="en-MY"/>
              </w:rPr>
            </w:pPr>
          </w:p>
          <w:p w14:paraId="3A5A6CAF" w14:textId="351985D7" w:rsidR="0026338E" w:rsidRPr="00265FD0" w:rsidRDefault="0026338E" w:rsidP="008C3147">
            <w:pPr>
              <w:adjustRightInd w:val="0"/>
              <w:spacing w:line="280" w:lineRule="exact"/>
              <w:jc w:val="center"/>
              <w:rPr>
                <w:szCs w:val="32"/>
                <w:lang w:val="en-MY"/>
              </w:rPr>
            </w:pPr>
            <w:r w:rsidRPr="00265FD0">
              <w:rPr>
                <w:szCs w:val="28"/>
                <w:lang w:val="en-MY"/>
              </w:rPr>
              <w:t>廣告費</w:t>
            </w:r>
          </w:p>
        </w:tc>
      </w:tr>
      <w:bookmarkEnd w:id="17"/>
    </w:tbl>
    <w:p w14:paraId="55EE222C" w14:textId="29BACA83" w:rsidR="00C92483" w:rsidRPr="00265FD0" w:rsidRDefault="00C92483" w:rsidP="00166E48">
      <w:pPr>
        <w:adjustRightInd w:val="0"/>
        <w:rPr>
          <w:sz w:val="32"/>
          <w:szCs w:val="32"/>
        </w:rPr>
      </w:pPr>
    </w:p>
    <w:p w14:paraId="1CCAC380" w14:textId="24E32594" w:rsidR="00001A1F" w:rsidRPr="00265FD0" w:rsidRDefault="00C92483" w:rsidP="00C92483">
      <w:pPr>
        <w:rPr>
          <w:sz w:val="32"/>
          <w:szCs w:val="32"/>
        </w:rPr>
      </w:pPr>
      <w:r w:rsidRPr="00265FD0">
        <w:rPr>
          <w:sz w:val="32"/>
          <w:szCs w:val="32"/>
        </w:rPr>
        <w:br w:type="page"/>
      </w:r>
    </w:p>
    <w:p w14:paraId="590A5A2F" w14:textId="76E881CC" w:rsidR="0091725F" w:rsidRPr="00265FD0" w:rsidRDefault="00001A1F" w:rsidP="008F339C">
      <w:pPr>
        <w:pStyle w:val="2"/>
        <w:rPr>
          <w:rFonts w:cs="Times New Roman"/>
        </w:rPr>
      </w:pPr>
      <w:bookmarkStart w:id="18" w:name="_Toc149829314"/>
      <w:r w:rsidRPr="00265FD0">
        <w:rPr>
          <w:rFonts w:cs="Times New Roman"/>
        </w:rPr>
        <w:lastRenderedPageBreak/>
        <w:t>市場分析－</w:t>
      </w:r>
      <w:r w:rsidRPr="00265FD0">
        <w:rPr>
          <w:rFonts w:cs="Times New Roman"/>
        </w:rPr>
        <w:t>STP</w:t>
      </w:r>
      <w:bookmarkEnd w:id="18"/>
    </w:p>
    <w:p w14:paraId="212C7496" w14:textId="325AFD3A" w:rsidR="00B16C40" w:rsidRPr="00265FD0" w:rsidRDefault="00C92483" w:rsidP="00B16C40">
      <w:pPr>
        <w:snapToGrid w:val="0"/>
        <w:ind w:firstLineChars="200" w:firstLine="560"/>
        <w:jc w:val="both"/>
      </w:pPr>
      <w:r w:rsidRPr="00265FD0">
        <w:rPr>
          <w:rFonts w:hint="eastAsia"/>
        </w:rPr>
        <w:t>STP</w:t>
      </w:r>
      <w:r w:rsidRPr="00265FD0">
        <w:rPr>
          <w:rFonts w:hint="eastAsia"/>
        </w:rPr>
        <w:t>是由市場區隔（</w:t>
      </w:r>
      <w:r w:rsidRPr="00265FD0">
        <w:rPr>
          <w:rFonts w:hint="eastAsia"/>
        </w:rPr>
        <w:t>Segmentation</w:t>
      </w:r>
      <w:r w:rsidRPr="00265FD0">
        <w:rPr>
          <w:rFonts w:hint="eastAsia"/>
        </w:rPr>
        <w:t>）、目標市場選擇（</w:t>
      </w:r>
      <w:r w:rsidRPr="00265FD0">
        <w:rPr>
          <w:rFonts w:hint="eastAsia"/>
        </w:rPr>
        <w:t>Targeting</w:t>
      </w:r>
      <w:r w:rsidRPr="00265FD0">
        <w:rPr>
          <w:rFonts w:hint="eastAsia"/>
        </w:rPr>
        <w:t>）、市場定位（</w:t>
      </w:r>
      <w:r w:rsidRPr="00265FD0">
        <w:rPr>
          <w:rFonts w:hint="eastAsia"/>
        </w:rPr>
        <w:t>Positioning</w:t>
      </w:r>
      <w:r w:rsidRPr="00265FD0">
        <w:rPr>
          <w:rFonts w:hint="eastAsia"/>
        </w:rPr>
        <w:t>）三大行銷戰略要素縮寫而來，以下表針對本專題之目標市場</w:t>
      </w:r>
      <w:r w:rsidR="0001576C" w:rsidRPr="00265FD0">
        <w:rPr>
          <w:rFonts w:hint="eastAsia"/>
        </w:rPr>
        <w:t>行銷</w:t>
      </w:r>
      <w:r w:rsidRPr="00265FD0">
        <w:rPr>
          <w:rFonts w:hint="eastAsia"/>
        </w:rPr>
        <w:t>進行分析：</w:t>
      </w:r>
    </w:p>
    <w:p w14:paraId="6E35FA72" w14:textId="4DA8DE04" w:rsidR="00B16C40" w:rsidRPr="00265FD0" w:rsidRDefault="00B16C40" w:rsidP="00B16C40">
      <w:pPr>
        <w:pStyle w:val="ac"/>
        <w:keepNext/>
      </w:pPr>
      <w:bookmarkStart w:id="19" w:name="_Toc151314152"/>
      <w:r w:rsidRPr="00265FD0">
        <w:rPr>
          <w:lang w:eastAsia="zh-CN"/>
        </w:rPr>
        <w:t>▼</w:t>
      </w:r>
      <w:r w:rsidRPr="00265FD0">
        <w:rPr>
          <w:rFonts w:hint="eastAsia"/>
        </w:rPr>
        <w:t>表</w:t>
      </w:r>
      <w:r w:rsidR="000820A3" w:rsidRPr="00265FD0">
        <w:fldChar w:fldCharType="begin"/>
      </w:r>
      <w:r w:rsidR="000820A3" w:rsidRPr="00265FD0">
        <w:instrText xml:space="preserve"> </w:instrText>
      </w:r>
      <w:r w:rsidR="000820A3" w:rsidRPr="00265FD0">
        <w:rPr>
          <w:rFonts w:hint="eastAsia"/>
        </w:rPr>
        <w:instrText>STYLEREF 2 \s</w:instrText>
      </w:r>
      <w:r w:rsidR="000820A3" w:rsidRPr="00265FD0">
        <w:instrText xml:space="preserve"> </w:instrText>
      </w:r>
      <w:r w:rsidR="000820A3" w:rsidRPr="00265FD0">
        <w:fldChar w:fldCharType="separate"/>
      </w:r>
      <w:r w:rsidR="00F239B7">
        <w:rPr>
          <w:noProof/>
        </w:rPr>
        <w:t>2-3</w:t>
      </w:r>
      <w:r w:rsidR="000820A3" w:rsidRPr="00265FD0">
        <w:fldChar w:fldCharType="end"/>
      </w:r>
      <w:r w:rsidR="000820A3" w:rsidRPr="00265FD0">
        <w:noBreakHyphen/>
      </w:r>
      <w:r w:rsidR="000820A3" w:rsidRPr="00265FD0">
        <w:fldChar w:fldCharType="begin"/>
      </w:r>
      <w:r w:rsidR="000820A3" w:rsidRPr="00265FD0">
        <w:instrText xml:space="preserve"> </w:instrText>
      </w:r>
      <w:r w:rsidR="000820A3" w:rsidRPr="00265FD0">
        <w:rPr>
          <w:rFonts w:hint="eastAsia"/>
        </w:rPr>
        <w:instrText xml:space="preserve">SEQ </w:instrText>
      </w:r>
      <w:r w:rsidR="000820A3" w:rsidRPr="00265FD0">
        <w:rPr>
          <w:rFonts w:hint="eastAsia"/>
        </w:rPr>
        <w:instrText>表</w:instrText>
      </w:r>
      <w:r w:rsidR="000820A3" w:rsidRPr="00265FD0">
        <w:rPr>
          <w:rFonts w:hint="eastAsia"/>
        </w:rPr>
        <w:instrText xml:space="preserve"> \* ARABIC \s 2</w:instrText>
      </w:r>
      <w:r w:rsidR="000820A3" w:rsidRPr="00265FD0">
        <w:instrText xml:space="preserve"> </w:instrText>
      </w:r>
      <w:r w:rsidR="000820A3" w:rsidRPr="00265FD0">
        <w:fldChar w:fldCharType="separate"/>
      </w:r>
      <w:r w:rsidR="00F239B7">
        <w:rPr>
          <w:noProof/>
        </w:rPr>
        <w:t>1</w:t>
      </w:r>
      <w:r w:rsidR="000820A3" w:rsidRPr="00265FD0">
        <w:fldChar w:fldCharType="end"/>
      </w:r>
      <w:r w:rsidRPr="00265FD0">
        <w:t>、市場分析</w:t>
      </w:r>
      <w:r w:rsidRPr="00265FD0">
        <w:rPr>
          <w:rFonts w:hint="eastAsia"/>
          <w:lang w:eastAsia="zh-CN"/>
        </w:rPr>
        <w:t>－</w:t>
      </w:r>
      <w:r w:rsidRPr="00265FD0">
        <w:rPr>
          <w:lang w:eastAsia="zh-CN"/>
        </w:rPr>
        <w:t>STP</w:t>
      </w:r>
      <w:bookmarkEnd w:id="19"/>
    </w:p>
    <w:tbl>
      <w:tblPr>
        <w:tblStyle w:val="ad"/>
        <w:tblW w:w="5000" w:type="pct"/>
        <w:tblLook w:val="04A0" w:firstRow="1" w:lastRow="0" w:firstColumn="1" w:lastColumn="0" w:noHBand="0" w:noVBand="1"/>
      </w:tblPr>
      <w:tblGrid>
        <w:gridCol w:w="3620"/>
        <w:gridCol w:w="3368"/>
        <w:gridCol w:w="3432"/>
      </w:tblGrid>
      <w:tr w:rsidR="00001A1F" w:rsidRPr="00265FD0" w14:paraId="7B245CA5" w14:textId="77777777" w:rsidTr="00B2568D">
        <w:tc>
          <w:tcPr>
            <w:tcW w:w="1737" w:type="pct"/>
          </w:tcPr>
          <w:p w14:paraId="1B391464" w14:textId="77777777" w:rsidR="00001A1F" w:rsidRPr="00265FD0" w:rsidRDefault="00001A1F" w:rsidP="0091725F">
            <w:pPr>
              <w:snapToGrid w:val="0"/>
              <w:jc w:val="center"/>
              <w:rPr>
                <w:b/>
                <w:bCs/>
                <w:szCs w:val="28"/>
                <w:lang w:val="en-MY"/>
              </w:rPr>
            </w:pPr>
            <w:r w:rsidRPr="00265FD0">
              <w:rPr>
                <w:b/>
                <w:bCs/>
                <w:szCs w:val="28"/>
                <w:lang w:val="en-MY"/>
              </w:rPr>
              <w:t>市場區隔</w:t>
            </w:r>
          </w:p>
          <w:p w14:paraId="77CFF680" w14:textId="2B581B27" w:rsidR="00001A1F" w:rsidRPr="00265FD0" w:rsidRDefault="00001A1F" w:rsidP="0091725F">
            <w:pPr>
              <w:snapToGrid w:val="0"/>
              <w:jc w:val="center"/>
              <w:rPr>
                <w:b/>
                <w:bCs/>
                <w:szCs w:val="28"/>
                <w:lang w:val="en-MY"/>
              </w:rPr>
            </w:pPr>
            <w:r w:rsidRPr="00265FD0">
              <w:rPr>
                <w:b/>
                <w:bCs/>
                <w:szCs w:val="28"/>
                <w:lang w:val="en-MY"/>
              </w:rPr>
              <w:t>（</w:t>
            </w:r>
            <w:r w:rsidRPr="00265FD0">
              <w:rPr>
                <w:b/>
                <w:bCs/>
                <w:szCs w:val="28"/>
                <w:lang w:val="en-MY" w:eastAsia="zh-CN"/>
              </w:rPr>
              <w:t>S</w:t>
            </w:r>
            <w:r w:rsidRPr="00265FD0">
              <w:rPr>
                <w:b/>
                <w:bCs/>
                <w:szCs w:val="28"/>
                <w:lang w:val="en-MY"/>
              </w:rPr>
              <w:t>egmentation</w:t>
            </w:r>
            <w:r w:rsidRPr="00265FD0">
              <w:rPr>
                <w:b/>
                <w:bCs/>
                <w:szCs w:val="28"/>
                <w:lang w:val="en-MY"/>
              </w:rPr>
              <w:t>）</w:t>
            </w:r>
          </w:p>
          <w:p w14:paraId="6E1665CF" w14:textId="77777777" w:rsidR="008F39D3" w:rsidRPr="00265FD0" w:rsidRDefault="008F39D3" w:rsidP="0091725F">
            <w:pPr>
              <w:snapToGrid w:val="0"/>
              <w:jc w:val="center"/>
              <w:rPr>
                <w:b/>
                <w:bCs/>
                <w:szCs w:val="28"/>
                <w:lang w:val="en-MY"/>
              </w:rPr>
            </w:pPr>
          </w:p>
          <w:p w14:paraId="78CEC6D3" w14:textId="0DB189B8" w:rsidR="0001576C" w:rsidRPr="00265FD0" w:rsidRDefault="0001576C" w:rsidP="0028625B">
            <w:pPr>
              <w:snapToGrid w:val="0"/>
              <w:rPr>
                <w:szCs w:val="28"/>
                <w:lang w:val="en-MY"/>
              </w:rPr>
            </w:pPr>
            <w:r w:rsidRPr="00265FD0">
              <w:rPr>
                <w:rFonts w:hint="eastAsia"/>
                <w:szCs w:val="28"/>
                <w:lang w:val="en-MY"/>
              </w:rPr>
              <w:t>人口統計變數</w:t>
            </w:r>
            <w:r w:rsidR="000F2C46" w:rsidRPr="00265FD0">
              <w:rPr>
                <w:rFonts w:hint="eastAsia"/>
                <w:szCs w:val="28"/>
                <w:lang w:val="en-MY"/>
              </w:rPr>
              <w:t>—</w:t>
            </w:r>
          </w:p>
          <w:p w14:paraId="078970B9" w14:textId="789F8A34" w:rsidR="0001576C" w:rsidRPr="00265FD0" w:rsidRDefault="0001576C" w:rsidP="00B2568D">
            <w:pPr>
              <w:pStyle w:val="ae"/>
              <w:numPr>
                <w:ilvl w:val="0"/>
                <w:numId w:val="24"/>
              </w:numPr>
              <w:snapToGrid w:val="0"/>
              <w:jc w:val="both"/>
              <w:rPr>
                <w:rFonts w:ascii="Times New Roman" w:hAnsi="Times New Roman"/>
                <w:szCs w:val="28"/>
                <w:lang w:val="en-MY"/>
              </w:rPr>
            </w:pPr>
            <w:r w:rsidRPr="00265FD0">
              <w:rPr>
                <w:rFonts w:ascii="Times New Roman" w:hAnsi="Times New Roman" w:hint="eastAsia"/>
                <w:szCs w:val="28"/>
                <w:lang w:val="en-MY"/>
              </w:rPr>
              <w:t>年齡</w:t>
            </w:r>
            <w:r w:rsidR="008F39D3" w:rsidRPr="00265FD0">
              <w:rPr>
                <w:rFonts w:ascii="Times New Roman" w:hAnsi="Times New Roman" w:hint="eastAsia"/>
                <w:szCs w:val="28"/>
                <w:lang w:val="en-MY"/>
              </w:rPr>
              <w:t>：</w:t>
            </w:r>
            <w:r w:rsidR="00D0407A" w:rsidRPr="00265FD0">
              <w:rPr>
                <w:rFonts w:ascii="Times New Roman" w:hAnsi="Times New Roman" w:hint="eastAsia"/>
                <w:szCs w:val="28"/>
                <w:lang w:val="en-MY"/>
              </w:rPr>
              <w:t>1</w:t>
            </w:r>
            <w:r w:rsidR="00D0407A" w:rsidRPr="00265FD0">
              <w:rPr>
                <w:rFonts w:ascii="Times New Roman" w:hAnsi="Times New Roman"/>
                <w:szCs w:val="28"/>
                <w:lang w:val="en-MY"/>
              </w:rPr>
              <w:t>8-</w:t>
            </w:r>
            <w:r w:rsidR="0028625B" w:rsidRPr="00265FD0">
              <w:rPr>
                <w:rFonts w:ascii="Times New Roman" w:hAnsi="Times New Roman"/>
                <w:szCs w:val="28"/>
                <w:lang w:val="en-MY"/>
              </w:rPr>
              <w:t>24</w:t>
            </w:r>
            <w:r w:rsidR="00D0407A" w:rsidRPr="00265FD0">
              <w:rPr>
                <w:rFonts w:ascii="Times New Roman" w:hAnsi="Times New Roman" w:hint="eastAsia"/>
                <w:szCs w:val="28"/>
                <w:lang w:val="en-MY"/>
              </w:rPr>
              <w:t>、</w:t>
            </w:r>
            <w:r w:rsidR="0028625B" w:rsidRPr="00265FD0">
              <w:rPr>
                <w:rFonts w:ascii="Times New Roman" w:hAnsi="Times New Roman" w:hint="eastAsia"/>
                <w:szCs w:val="28"/>
                <w:lang w:val="en-MY"/>
              </w:rPr>
              <w:t>2</w:t>
            </w:r>
            <w:r w:rsidR="0028625B" w:rsidRPr="00265FD0">
              <w:rPr>
                <w:rFonts w:ascii="Times New Roman" w:hAnsi="Times New Roman"/>
                <w:szCs w:val="28"/>
                <w:lang w:val="en-MY"/>
              </w:rPr>
              <w:t>5-</w:t>
            </w:r>
            <w:r w:rsidR="001C0CF6" w:rsidRPr="00265FD0">
              <w:rPr>
                <w:rFonts w:ascii="Times New Roman" w:hAnsi="Times New Roman"/>
                <w:szCs w:val="28"/>
                <w:lang w:val="en-MY"/>
              </w:rPr>
              <w:t>29</w:t>
            </w:r>
            <w:r w:rsidR="00D0407A" w:rsidRPr="00265FD0">
              <w:rPr>
                <w:rFonts w:ascii="Times New Roman" w:hAnsi="Times New Roman" w:hint="eastAsia"/>
                <w:szCs w:val="28"/>
                <w:lang w:val="en-MY"/>
              </w:rPr>
              <w:t>、</w:t>
            </w:r>
            <w:r w:rsidR="001C0CF6" w:rsidRPr="00265FD0">
              <w:rPr>
                <w:rFonts w:ascii="Times New Roman" w:hAnsi="Times New Roman" w:hint="eastAsia"/>
                <w:szCs w:val="28"/>
                <w:lang w:val="en-MY"/>
              </w:rPr>
              <w:t>3</w:t>
            </w:r>
            <w:r w:rsidR="001C0CF6" w:rsidRPr="00265FD0">
              <w:rPr>
                <w:rFonts w:ascii="Times New Roman" w:hAnsi="Times New Roman"/>
                <w:szCs w:val="28"/>
                <w:lang w:val="en-MY"/>
              </w:rPr>
              <w:t>0-39</w:t>
            </w:r>
            <w:r w:rsidR="001C0CF6" w:rsidRPr="00265FD0">
              <w:rPr>
                <w:rFonts w:ascii="Times New Roman" w:hAnsi="Times New Roman" w:hint="eastAsia"/>
                <w:szCs w:val="28"/>
                <w:lang w:val="en-MY"/>
              </w:rPr>
              <w:t>、</w:t>
            </w:r>
            <w:r w:rsidR="00F41EE0" w:rsidRPr="00265FD0">
              <w:rPr>
                <w:rFonts w:ascii="Times New Roman" w:hAnsi="Times New Roman" w:hint="eastAsia"/>
                <w:szCs w:val="28"/>
                <w:lang w:val="en-MY"/>
              </w:rPr>
              <w:t>4</w:t>
            </w:r>
            <w:r w:rsidR="00F41EE0" w:rsidRPr="00265FD0">
              <w:rPr>
                <w:rFonts w:ascii="Times New Roman" w:hAnsi="Times New Roman"/>
                <w:szCs w:val="28"/>
                <w:lang w:val="en-MY"/>
              </w:rPr>
              <w:t>0-</w:t>
            </w:r>
            <w:r w:rsidR="001C0CF6" w:rsidRPr="00265FD0">
              <w:rPr>
                <w:rFonts w:ascii="Times New Roman" w:hAnsi="Times New Roman"/>
                <w:szCs w:val="28"/>
                <w:lang w:val="en-MY"/>
              </w:rPr>
              <w:t>49</w:t>
            </w:r>
            <w:r w:rsidR="001C0CF6" w:rsidRPr="00265FD0">
              <w:rPr>
                <w:rFonts w:ascii="Times New Roman" w:hAnsi="Times New Roman" w:hint="eastAsia"/>
                <w:szCs w:val="28"/>
                <w:lang w:val="en-MY"/>
              </w:rPr>
              <w:t>、</w:t>
            </w:r>
            <w:r w:rsidR="001C0CF6" w:rsidRPr="00265FD0">
              <w:rPr>
                <w:rFonts w:ascii="Times New Roman" w:hAnsi="Times New Roman" w:hint="eastAsia"/>
                <w:szCs w:val="28"/>
                <w:lang w:val="en-MY"/>
              </w:rPr>
              <w:t>5</w:t>
            </w:r>
            <w:r w:rsidR="001C0CF6" w:rsidRPr="00265FD0">
              <w:rPr>
                <w:rFonts w:ascii="Times New Roman" w:hAnsi="Times New Roman"/>
                <w:szCs w:val="28"/>
                <w:lang w:val="en-MY"/>
              </w:rPr>
              <w:t>0-59</w:t>
            </w:r>
            <w:r w:rsidR="00D0407A" w:rsidRPr="00265FD0">
              <w:rPr>
                <w:rFonts w:ascii="Times New Roman" w:hAnsi="Times New Roman" w:hint="eastAsia"/>
                <w:szCs w:val="28"/>
                <w:lang w:val="en-MY"/>
              </w:rPr>
              <w:t>、</w:t>
            </w:r>
            <w:r w:rsidR="00D0407A" w:rsidRPr="00265FD0">
              <w:rPr>
                <w:rFonts w:ascii="Times New Roman" w:hAnsi="Times New Roman" w:hint="eastAsia"/>
                <w:szCs w:val="28"/>
                <w:lang w:val="en-MY"/>
              </w:rPr>
              <w:t>6</w:t>
            </w:r>
            <w:r w:rsidR="00F41EE0" w:rsidRPr="00265FD0">
              <w:rPr>
                <w:rFonts w:ascii="Times New Roman" w:hAnsi="Times New Roman"/>
                <w:szCs w:val="28"/>
                <w:lang w:val="en-MY"/>
              </w:rPr>
              <w:t>0</w:t>
            </w:r>
            <w:r w:rsidR="00D0407A" w:rsidRPr="00265FD0">
              <w:rPr>
                <w:rFonts w:ascii="Times New Roman" w:hAnsi="Times New Roman" w:hint="eastAsia"/>
                <w:szCs w:val="28"/>
                <w:lang w:val="en-MY"/>
              </w:rPr>
              <w:t>以上</w:t>
            </w:r>
            <w:r w:rsidR="0028625B" w:rsidRPr="00265FD0">
              <w:rPr>
                <w:rFonts w:ascii="Times New Roman" w:hAnsi="Times New Roman" w:hint="eastAsia"/>
                <w:szCs w:val="28"/>
                <w:lang w:val="en-MY"/>
              </w:rPr>
              <w:t>。</w:t>
            </w:r>
          </w:p>
          <w:p w14:paraId="51B681BE" w14:textId="77E77946" w:rsidR="0001576C" w:rsidRPr="00265FD0" w:rsidRDefault="0001576C" w:rsidP="00B2568D">
            <w:pPr>
              <w:pStyle w:val="ae"/>
              <w:numPr>
                <w:ilvl w:val="0"/>
                <w:numId w:val="24"/>
              </w:numPr>
              <w:snapToGrid w:val="0"/>
              <w:jc w:val="both"/>
              <w:rPr>
                <w:rFonts w:ascii="Times New Roman" w:hAnsi="Times New Roman"/>
                <w:szCs w:val="28"/>
                <w:lang w:val="en-MY"/>
              </w:rPr>
            </w:pPr>
            <w:r w:rsidRPr="00265FD0">
              <w:rPr>
                <w:rFonts w:ascii="Times New Roman" w:hAnsi="Times New Roman" w:hint="eastAsia"/>
                <w:szCs w:val="28"/>
                <w:lang w:val="en-MY"/>
              </w:rPr>
              <w:t>所得</w:t>
            </w:r>
            <w:r w:rsidR="00D0407A" w:rsidRPr="00265FD0">
              <w:rPr>
                <w:rFonts w:ascii="Times New Roman" w:hAnsi="Times New Roman" w:hint="eastAsia"/>
                <w:szCs w:val="28"/>
                <w:lang w:val="en-MY"/>
              </w:rPr>
              <w:t>：月薪</w:t>
            </w:r>
            <w:r w:rsidR="00D0407A" w:rsidRPr="00265FD0">
              <w:rPr>
                <w:rFonts w:ascii="Times New Roman" w:hAnsi="Times New Roman" w:hint="eastAsia"/>
                <w:szCs w:val="28"/>
                <w:lang w:val="en-MY"/>
              </w:rPr>
              <w:t>3</w:t>
            </w:r>
            <w:r w:rsidR="00D0407A" w:rsidRPr="00265FD0">
              <w:rPr>
                <w:rFonts w:ascii="Times New Roman" w:hAnsi="Times New Roman"/>
                <w:szCs w:val="28"/>
                <w:lang w:val="en-MY"/>
              </w:rPr>
              <w:t>0,000-34,999</w:t>
            </w:r>
            <w:r w:rsidR="00D0407A" w:rsidRPr="00265FD0">
              <w:rPr>
                <w:rFonts w:ascii="Times New Roman" w:hAnsi="Times New Roman" w:hint="eastAsia"/>
                <w:szCs w:val="28"/>
                <w:lang w:val="en-MY"/>
              </w:rPr>
              <w:t>、</w:t>
            </w:r>
            <w:r w:rsidR="00D0407A" w:rsidRPr="00265FD0">
              <w:rPr>
                <w:rFonts w:ascii="Times New Roman" w:hAnsi="Times New Roman" w:hint="eastAsia"/>
                <w:szCs w:val="28"/>
                <w:lang w:val="en-MY"/>
              </w:rPr>
              <w:t>3</w:t>
            </w:r>
            <w:r w:rsidR="00D0407A" w:rsidRPr="00265FD0">
              <w:rPr>
                <w:rFonts w:ascii="Times New Roman" w:hAnsi="Times New Roman"/>
                <w:szCs w:val="28"/>
                <w:lang w:val="en-MY"/>
              </w:rPr>
              <w:t>5,000-</w:t>
            </w:r>
            <w:r w:rsidR="0028625B" w:rsidRPr="00265FD0">
              <w:rPr>
                <w:rFonts w:ascii="Times New Roman" w:hAnsi="Times New Roman"/>
                <w:szCs w:val="28"/>
                <w:lang w:val="en-MY"/>
              </w:rPr>
              <w:t>49,999</w:t>
            </w:r>
            <w:r w:rsidR="00D0407A" w:rsidRPr="00265FD0">
              <w:rPr>
                <w:rFonts w:ascii="Times New Roman" w:hAnsi="Times New Roman" w:hint="eastAsia"/>
                <w:szCs w:val="28"/>
                <w:lang w:val="en-MY"/>
              </w:rPr>
              <w:t>、</w:t>
            </w:r>
            <w:r w:rsidR="00D0407A" w:rsidRPr="00265FD0">
              <w:rPr>
                <w:rFonts w:ascii="Times New Roman" w:hAnsi="Times New Roman" w:hint="eastAsia"/>
                <w:szCs w:val="28"/>
                <w:lang w:val="en-MY"/>
              </w:rPr>
              <w:t>5</w:t>
            </w:r>
            <w:r w:rsidR="00D0407A" w:rsidRPr="00265FD0">
              <w:rPr>
                <w:rFonts w:ascii="Times New Roman" w:hAnsi="Times New Roman"/>
                <w:szCs w:val="28"/>
                <w:lang w:val="en-MY"/>
              </w:rPr>
              <w:t>0,000</w:t>
            </w:r>
            <w:r w:rsidR="00D0407A" w:rsidRPr="00265FD0">
              <w:rPr>
                <w:rFonts w:ascii="Times New Roman" w:hAnsi="Times New Roman" w:hint="eastAsia"/>
                <w:szCs w:val="28"/>
                <w:lang w:val="en-MY"/>
              </w:rPr>
              <w:t>以上</w:t>
            </w:r>
            <w:r w:rsidR="0028625B" w:rsidRPr="00265FD0">
              <w:rPr>
                <w:rFonts w:ascii="Times New Roman" w:hAnsi="Times New Roman" w:hint="eastAsia"/>
                <w:szCs w:val="28"/>
                <w:lang w:val="en-MY"/>
              </w:rPr>
              <w:t>。</w:t>
            </w:r>
          </w:p>
          <w:p w14:paraId="06245C15" w14:textId="2D89C1F8" w:rsidR="001C0CF6" w:rsidRPr="00265FD0" w:rsidRDefault="001C0CF6" w:rsidP="00B2568D">
            <w:pPr>
              <w:pStyle w:val="ae"/>
              <w:numPr>
                <w:ilvl w:val="0"/>
                <w:numId w:val="24"/>
              </w:numPr>
              <w:snapToGrid w:val="0"/>
              <w:jc w:val="both"/>
              <w:rPr>
                <w:rFonts w:ascii="Times New Roman" w:hAnsi="Times New Roman"/>
                <w:szCs w:val="28"/>
                <w:lang w:val="en-MY"/>
              </w:rPr>
            </w:pPr>
            <w:r w:rsidRPr="00265FD0">
              <w:rPr>
                <w:rFonts w:ascii="Times New Roman" w:hAnsi="Times New Roman" w:hint="eastAsia"/>
                <w:szCs w:val="28"/>
                <w:lang w:val="en-MY"/>
              </w:rPr>
              <w:t>職業：學生、上班族、退休人士。</w:t>
            </w:r>
          </w:p>
          <w:p w14:paraId="505FCDBB" w14:textId="35BB62C7" w:rsidR="0001576C" w:rsidRPr="00265FD0" w:rsidRDefault="0001576C" w:rsidP="00B2568D">
            <w:pPr>
              <w:pStyle w:val="ae"/>
              <w:numPr>
                <w:ilvl w:val="0"/>
                <w:numId w:val="24"/>
              </w:numPr>
              <w:snapToGrid w:val="0"/>
              <w:jc w:val="both"/>
              <w:rPr>
                <w:rFonts w:ascii="Times New Roman" w:hAnsi="Times New Roman"/>
                <w:color w:val="000000"/>
                <w:szCs w:val="28"/>
              </w:rPr>
            </w:pPr>
            <w:r w:rsidRPr="00265FD0">
              <w:rPr>
                <w:rFonts w:ascii="Times New Roman" w:hAnsi="Times New Roman" w:hint="eastAsia"/>
                <w:color w:val="000000"/>
                <w:szCs w:val="28"/>
              </w:rPr>
              <w:t>教育</w:t>
            </w:r>
            <w:r w:rsidR="0028625B" w:rsidRPr="00265FD0">
              <w:rPr>
                <w:rFonts w:ascii="Times New Roman" w:hAnsi="Times New Roman" w:hint="eastAsia"/>
                <w:color w:val="000000"/>
                <w:szCs w:val="28"/>
              </w:rPr>
              <w:t>程度：國小、國中、高中、大學、研究所畢業</w:t>
            </w:r>
            <w:r w:rsidR="000F2C46" w:rsidRPr="00265FD0">
              <w:rPr>
                <w:rFonts w:ascii="Times New Roman" w:hAnsi="Times New Roman" w:hint="eastAsia"/>
                <w:color w:val="000000"/>
                <w:szCs w:val="28"/>
              </w:rPr>
              <w:t>。</w:t>
            </w:r>
          </w:p>
          <w:p w14:paraId="3058C305" w14:textId="77777777" w:rsidR="0028625B" w:rsidRPr="00265FD0" w:rsidRDefault="0028625B" w:rsidP="00964002">
            <w:pPr>
              <w:snapToGrid w:val="0"/>
              <w:rPr>
                <w:color w:val="000000"/>
                <w:szCs w:val="28"/>
              </w:rPr>
            </w:pPr>
          </w:p>
          <w:p w14:paraId="111E4CC2" w14:textId="64C2AC87" w:rsidR="0001576C" w:rsidRPr="00265FD0" w:rsidRDefault="0001576C" w:rsidP="0091725F">
            <w:pPr>
              <w:snapToGrid w:val="0"/>
              <w:rPr>
                <w:szCs w:val="28"/>
                <w:lang w:val="en-MY"/>
              </w:rPr>
            </w:pPr>
            <w:r w:rsidRPr="00265FD0">
              <w:rPr>
                <w:rFonts w:hint="eastAsia"/>
                <w:szCs w:val="28"/>
                <w:lang w:val="en-MY"/>
              </w:rPr>
              <w:t>心理統計變數</w:t>
            </w:r>
            <w:r w:rsidR="000F2C46" w:rsidRPr="00265FD0">
              <w:rPr>
                <w:rFonts w:hint="eastAsia"/>
                <w:szCs w:val="28"/>
                <w:lang w:val="en-MY"/>
              </w:rPr>
              <w:t>—</w:t>
            </w:r>
          </w:p>
          <w:p w14:paraId="1C4BEC10" w14:textId="400E263D" w:rsidR="008F39D3" w:rsidRPr="00265FD0" w:rsidRDefault="008F39D3" w:rsidP="00B2568D">
            <w:pPr>
              <w:pStyle w:val="ae"/>
              <w:numPr>
                <w:ilvl w:val="0"/>
                <w:numId w:val="25"/>
              </w:numPr>
              <w:snapToGrid w:val="0"/>
              <w:jc w:val="both"/>
              <w:rPr>
                <w:rFonts w:ascii="Times New Roman" w:hAnsi="Times New Roman"/>
                <w:szCs w:val="28"/>
                <w:lang w:val="en-MY"/>
              </w:rPr>
            </w:pPr>
            <w:r w:rsidRPr="00265FD0">
              <w:rPr>
                <w:rFonts w:ascii="Times New Roman" w:hAnsi="Times New Roman" w:hint="eastAsia"/>
                <w:szCs w:val="28"/>
                <w:lang w:val="en-MY"/>
              </w:rPr>
              <w:t>生活型態</w:t>
            </w:r>
            <w:r w:rsidR="0028625B" w:rsidRPr="00265FD0">
              <w:rPr>
                <w:rFonts w:ascii="Times New Roman" w:hAnsi="Times New Roman" w:hint="eastAsia"/>
                <w:szCs w:val="28"/>
                <w:lang w:val="en-MY"/>
              </w:rPr>
              <w:t>：</w:t>
            </w:r>
            <w:r w:rsidR="000F2C46" w:rsidRPr="00265FD0">
              <w:rPr>
                <w:rFonts w:ascii="Times New Roman" w:hAnsi="Times New Roman" w:hint="eastAsia"/>
                <w:szCs w:val="28"/>
                <w:lang w:val="en-MY"/>
              </w:rPr>
              <w:t>家居生活、戶外冒險、親近自然。</w:t>
            </w:r>
          </w:p>
          <w:p w14:paraId="3540F5AB" w14:textId="0C6AE839" w:rsidR="00001A1F" w:rsidRPr="00265FD0" w:rsidRDefault="00001A1F" w:rsidP="00B2568D">
            <w:pPr>
              <w:pStyle w:val="ae"/>
              <w:numPr>
                <w:ilvl w:val="0"/>
                <w:numId w:val="25"/>
              </w:numPr>
              <w:snapToGrid w:val="0"/>
              <w:jc w:val="both"/>
              <w:rPr>
                <w:rFonts w:ascii="Times New Roman" w:hAnsi="Times New Roman"/>
                <w:color w:val="000000"/>
                <w:szCs w:val="28"/>
              </w:rPr>
            </w:pPr>
            <w:r w:rsidRPr="00265FD0">
              <w:rPr>
                <w:rFonts w:ascii="Times New Roman" w:hAnsi="Times New Roman"/>
                <w:szCs w:val="28"/>
                <w:lang w:val="en-MY"/>
              </w:rPr>
              <w:t>價值觀：</w:t>
            </w:r>
            <w:r w:rsidR="00F41EE0" w:rsidRPr="00265FD0">
              <w:rPr>
                <w:rFonts w:ascii="Times New Roman" w:hAnsi="Times New Roman" w:hint="eastAsia"/>
                <w:szCs w:val="28"/>
                <w:lang w:val="en-MY"/>
              </w:rPr>
              <w:t>醫療型、預防型。</w:t>
            </w:r>
          </w:p>
          <w:p w14:paraId="76C68FA7" w14:textId="69CB1345" w:rsidR="0001576C" w:rsidRPr="00265FD0" w:rsidRDefault="0001576C" w:rsidP="0091725F">
            <w:pPr>
              <w:snapToGrid w:val="0"/>
              <w:rPr>
                <w:szCs w:val="28"/>
              </w:rPr>
            </w:pPr>
          </w:p>
          <w:p w14:paraId="2EAF1DD3" w14:textId="6EFD0E9D" w:rsidR="008F39D3" w:rsidRPr="00265FD0" w:rsidRDefault="008F39D3" w:rsidP="0028625B">
            <w:pPr>
              <w:snapToGrid w:val="0"/>
              <w:rPr>
                <w:szCs w:val="28"/>
              </w:rPr>
            </w:pPr>
            <w:r w:rsidRPr="00265FD0">
              <w:rPr>
                <w:rFonts w:hint="eastAsia"/>
                <w:szCs w:val="28"/>
              </w:rPr>
              <w:t>行為變數</w:t>
            </w:r>
            <w:r w:rsidR="000F2C46" w:rsidRPr="00265FD0">
              <w:rPr>
                <w:rFonts w:hint="eastAsia"/>
                <w:szCs w:val="28"/>
                <w:lang w:val="en-MY"/>
              </w:rPr>
              <w:t>—</w:t>
            </w:r>
          </w:p>
          <w:p w14:paraId="181D6755" w14:textId="5CCC0DB6" w:rsidR="00001A1F" w:rsidRPr="00265FD0" w:rsidRDefault="008F39D3" w:rsidP="00B2568D">
            <w:pPr>
              <w:pStyle w:val="ae"/>
              <w:numPr>
                <w:ilvl w:val="0"/>
                <w:numId w:val="26"/>
              </w:numPr>
              <w:snapToGrid w:val="0"/>
              <w:jc w:val="both"/>
              <w:rPr>
                <w:rFonts w:ascii="Times New Roman" w:hAnsi="Times New Roman"/>
                <w:szCs w:val="28"/>
                <w:lang w:val="en-MY"/>
              </w:rPr>
            </w:pPr>
            <w:r w:rsidRPr="00265FD0">
              <w:rPr>
                <w:rFonts w:ascii="Times New Roman" w:hAnsi="Times New Roman" w:hint="eastAsia"/>
                <w:szCs w:val="28"/>
                <w:lang w:val="en-MY"/>
              </w:rPr>
              <w:t>追求利益</w:t>
            </w:r>
            <w:r w:rsidR="00F41EE0" w:rsidRPr="00265FD0">
              <w:rPr>
                <w:rFonts w:ascii="Times New Roman" w:hAnsi="Times New Roman" w:hint="eastAsia"/>
                <w:szCs w:val="28"/>
                <w:lang w:val="en-MY"/>
              </w:rPr>
              <w:t>：預防疾病、治療疾病、控制疾病。</w:t>
            </w:r>
          </w:p>
        </w:tc>
        <w:tc>
          <w:tcPr>
            <w:tcW w:w="1616" w:type="pct"/>
          </w:tcPr>
          <w:p w14:paraId="3B11E2EC" w14:textId="1333694F" w:rsidR="00001A1F" w:rsidRPr="00265FD0" w:rsidRDefault="00001A1F" w:rsidP="0091725F">
            <w:pPr>
              <w:snapToGrid w:val="0"/>
              <w:jc w:val="center"/>
              <w:rPr>
                <w:b/>
                <w:bCs/>
                <w:szCs w:val="28"/>
                <w:lang w:val="en-MY"/>
              </w:rPr>
            </w:pPr>
            <w:r w:rsidRPr="00265FD0">
              <w:rPr>
                <w:b/>
                <w:bCs/>
                <w:szCs w:val="28"/>
                <w:lang w:val="en-MY"/>
              </w:rPr>
              <w:t>目標市場</w:t>
            </w:r>
            <w:r w:rsidR="0001576C" w:rsidRPr="00265FD0">
              <w:rPr>
                <w:rFonts w:hint="eastAsia"/>
                <w:b/>
                <w:bCs/>
                <w:szCs w:val="28"/>
                <w:lang w:val="en-MY"/>
              </w:rPr>
              <w:t>選擇</w:t>
            </w:r>
          </w:p>
          <w:p w14:paraId="383B56AB" w14:textId="77777777" w:rsidR="00001A1F" w:rsidRPr="00265FD0" w:rsidRDefault="00001A1F" w:rsidP="0091725F">
            <w:pPr>
              <w:snapToGrid w:val="0"/>
              <w:jc w:val="center"/>
              <w:rPr>
                <w:b/>
                <w:bCs/>
                <w:szCs w:val="28"/>
                <w:lang w:val="en-MY"/>
              </w:rPr>
            </w:pPr>
            <w:r w:rsidRPr="00265FD0">
              <w:rPr>
                <w:b/>
                <w:bCs/>
                <w:szCs w:val="28"/>
                <w:lang w:val="en-MY"/>
              </w:rPr>
              <w:t>(Targeting)</w:t>
            </w:r>
          </w:p>
          <w:p w14:paraId="23E00D26" w14:textId="77777777" w:rsidR="00001A1F" w:rsidRPr="00265FD0" w:rsidRDefault="00001A1F" w:rsidP="00B23268">
            <w:pPr>
              <w:snapToGrid w:val="0"/>
              <w:rPr>
                <w:szCs w:val="28"/>
                <w:lang w:val="en-MY"/>
              </w:rPr>
            </w:pPr>
          </w:p>
          <w:p w14:paraId="12C77A42" w14:textId="3613A044" w:rsidR="00F41EE0" w:rsidRPr="00265FD0" w:rsidRDefault="00F41EE0" w:rsidP="00B2568D">
            <w:pPr>
              <w:pStyle w:val="ae"/>
              <w:numPr>
                <w:ilvl w:val="0"/>
                <w:numId w:val="26"/>
              </w:numPr>
              <w:snapToGrid w:val="0"/>
              <w:jc w:val="both"/>
              <w:rPr>
                <w:rFonts w:ascii="Times New Roman" w:hAnsi="Times New Roman"/>
                <w:szCs w:val="28"/>
                <w:lang w:val="en-MY"/>
              </w:rPr>
            </w:pPr>
            <w:r w:rsidRPr="00265FD0">
              <w:rPr>
                <w:rFonts w:ascii="Times New Roman" w:hAnsi="Times New Roman" w:hint="eastAsia"/>
                <w:szCs w:val="28"/>
                <w:lang w:val="en-MY"/>
              </w:rPr>
              <w:t>選擇</w:t>
            </w:r>
            <w:r w:rsidR="001C0CF6" w:rsidRPr="00265FD0">
              <w:rPr>
                <w:rFonts w:ascii="Times New Roman" w:hAnsi="Times New Roman" w:hint="eastAsia"/>
                <w:szCs w:val="28"/>
                <w:lang w:val="en-MY"/>
              </w:rPr>
              <w:t>3</w:t>
            </w:r>
            <w:r w:rsidR="001C0CF6" w:rsidRPr="00265FD0">
              <w:rPr>
                <w:rFonts w:ascii="Times New Roman" w:hAnsi="Times New Roman"/>
                <w:szCs w:val="28"/>
                <w:lang w:val="en-MY"/>
              </w:rPr>
              <w:t>0-39</w:t>
            </w:r>
            <w:r w:rsidR="001C0CF6" w:rsidRPr="00265FD0">
              <w:rPr>
                <w:rFonts w:ascii="Times New Roman" w:hAnsi="Times New Roman" w:hint="eastAsia"/>
                <w:szCs w:val="28"/>
                <w:lang w:val="en-MY"/>
              </w:rPr>
              <w:t>為主要客群，</w:t>
            </w:r>
            <w:r w:rsidR="001C0CF6" w:rsidRPr="00265FD0">
              <w:rPr>
                <w:rFonts w:ascii="Times New Roman" w:hAnsi="Times New Roman" w:hint="eastAsia"/>
                <w:szCs w:val="28"/>
                <w:lang w:val="en-MY"/>
              </w:rPr>
              <w:t>4</w:t>
            </w:r>
            <w:r w:rsidR="001C0CF6" w:rsidRPr="00265FD0">
              <w:rPr>
                <w:rFonts w:ascii="Times New Roman" w:hAnsi="Times New Roman"/>
                <w:szCs w:val="28"/>
                <w:lang w:val="en-MY"/>
              </w:rPr>
              <w:t>0-49</w:t>
            </w:r>
            <w:r w:rsidR="001C0CF6" w:rsidRPr="00265FD0">
              <w:rPr>
                <w:rFonts w:ascii="Times New Roman" w:hAnsi="Times New Roman" w:hint="eastAsia"/>
                <w:szCs w:val="28"/>
                <w:lang w:val="en-MY"/>
              </w:rPr>
              <w:t>為輔</w:t>
            </w:r>
            <w:r w:rsidR="005F37D7" w:rsidRPr="00265FD0">
              <w:rPr>
                <w:rFonts w:ascii="Times New Roman" w:hAnsi="Times New Roman" w:hint="eastAsia"/>
                <w:szCs w:val="28"/>
                <w:lang w:val="en-MY"/>
              </w:rPr>
              <w:t>、</w:t>
            </w:r>
            <w:r w:rsidR="001C0CF6" w:rsidRPr="00265FD0">
              <w:rPr>
                <w:rFonts w:ascii="Times New Roman" w:hAnsi="Times New Roman" w:hint="eastAsia"/>
                <w:szCs w:val="28"/>
                <w:lang w:val="en-MY"/>
              </w:rPr>
              <w:t>月薪為</w:t>
            </w:r>
            <w:r w:rsidR="001C0CF6" w:rsidRPr="00265FD0">
              <w:rPr>
                <w:rFonts w:ascii="Times New Roman" w:hAnsi="Times New Roman" w:hint="eastAsia"/>
                <w:szCs w:val="28"/>
                <w:lang w:val="en-MY"/>
              </w:rPr>
              <w:t>3</w:t>
            </w:r>
            <w:r w:rsidR="001C0CF6" w:rsidRPr="00265FD0">
              <w:rPr>
                <w:rFonts w:ascii="Times New Roman" w:hAnsi="Times New Roman"/>
                <w:szCs w:val="28"/>
                <w:lang w:val="en-MY"/>
              </w:rPr>
              <w:t>5000-50,000</w:t>
            </w:r>
            <w:r w:rsidR="005F37D7" w:rsidRPr="00265FD0">
              <w:rPr>
                <w:rFonts w:ascii="Times New Roman" w:hAnsi="Times New Roman" w:hint="eastAsia"/>
                <w:szCs w:val="28"/>
                <w:lang w:val="en-MY"/>
              </w:rPr>
              <w:t>、</w:t>
            </w:r>
            <w:r w:rsidR="001C0CF6" w:rsidRPr="00265FD0">
              <w:rPr>
                <w:rFonts w:ascii="Times New Roman" w:hAnsi="Times New Roman" w:hint="eastAsia"/>
                <w:szCs w:val="28"/>
                <w:lang w:val="en-MY"/>
              </w:rPr>
              <w:t>大學以上畢業</w:t>
            </w:r>
            <w:r w:rsidR="005F37D7" w:rsidRPr="00265FD0">
              <w:rPr>
                <w:rFonts w:ascii="Times New Roman" w:hAnsi="Times New Roman" w:hint="eastAsia"/>
                <w:szCs w:val="28"/>
                <w:lang w:val="en-MY"/>
              </w:rPr>
              <w:t>、</w:t>
            </w:r>
            <w:r w:rsidR="001C0CF6" w:rsidRPr="00265FD0">
              <w:rPr>
                <w:rFonts w:ascii="Times New Roman" w:hAnsi="Times New Roman" w:hint="eastAsia"/>
                <w:szCs w:val="28"/>
                <w:lang w:val="en-MY"/>
              </w:rPr>
              <w:t>喜歡戶外冒險或親近</w:t>
            </w:r>
            <w:r w:rsidR="005F37D7" w:rsidRPr="00265FD0">
              <w:rPr>
                <w:rFonts w:ascii="Times New Roman" w:hAnsi="Times New Roman" w:hint="eastAsia"/>
                <w:szCs w:val="28"/>
                <w:lang w:val="en-MY"/>
              </w:rPr>
              <w:t>大</w:t>
            </w:r>
            <w:r w:rsidR="001C0CF6" w:rsidRPr="00265FD0">
              <w:rPr>
                <w:rFonts w:ascii="Times New Roman" w:hAnsi="Times New Roman" w:hint="eastAsia"/>
                <w:szCs w:val="28"/>
                <w:lang w:val="en-MY"/>
              </w:rPr>
              <w:t>自然</w:t>
            </w:r>
            <w:r w:rsidR="005F37D7" w:rsidRPr="00265FD0">
              <w:rPr>
                <w:rFonts w:ascii="Times New Roman" w:hAnsi="Times New Roman" w:hint="eastAsia"/>
                <w:szCs w:val="28"/>
                <w:lang w:val="en-MY"/>
              </w:rPr>
              <w:t>、</w:t>
            </w:r>
            <w:r w:rsidR="001C0CF6" w:rsidRPr="00265FD0">
              <w:rPr>
                <w:rFonts w:ascii="Times New Roman" w:hAnsi="Times New Roman" w:hint="eastAsia"/>
                <w:szCs w:val="28"/>
                <w:lang w:val="en-MY"/>
              </w:rPr>
              <w:t>以預防疾病</w:t>
            </w:r>
            <w:r w:rsidR="008B4EE0" w:rsidRPr="00265FD0">
              <w:rPr>
                <w:rFonts w:ascii="Times New Roman" w:hAnsi="Times New Roman" w:hint="eastAsia"/>
                <w:szCs w:val="28"/>
                <w:lang w:val="en-MY"/>
              </w:rPr>
              <w:t>風險</w:t>
            </w:r>
            <w:r w:rsidR="005F37D7" w:rsidRPr="00265FD0">
              <w:rPr>
                <w:rFonts w:ascii="Times New Roman" w:hAnsi="Times New Roman" w:hint="eastAsia"/>
                <w:szCs w:val="28"/>
                <w:lang w:val="en-MY"/>
              </w:rPr>
              <w:t>為訴求、具早期預防觀念</w:t>
            </w:r>
            <w:r w:rsidR="001C0CF6" w:rsidRPr="00265FD0">
              <w:rPr>
                <w:rFonts w:ascii="Times New Roman" w:hAnsi="Times New Roman" w:hint="eastAsia"/>
                <w:szCs w:val="28"/>
                <w:lang w:val="en-MY"/>
              </w:rPr>
              <w:t>的上班族</w:t>
            </w:r>
            <w:r w:rsidR="005F37D7" w:rsidRPr="00265FD0">
              <w:rPr>
                <w:rFonts w:ascii="Times New Roman" w:hAnsi="Times New Roman" w:hint="eastAsia"/>
                <w:szCs w:val="28"/>
                <w:lang w:val="en-MY"/>
              </w:rPr>
              <w:t>與</w:t>
            </w:r>
            <w:r w:rsidR="008B4EE0" w:rsidRPr="00265FD0">
              <w:rPr>
                <w:rFonts w:ascii="Times New Roman" w:hAnsi="Times New Roman" w:hint="eastAsia"/>
                <w:szCs w:val="28"/>
                <w:lang w:val="en-MY"/>
              </w:rPr>
              <w:t>具高度慢性疾病風險、</w:t>
            </w:r>
            <w:r w:rsidR="005F37D7" w:rsidRPr="00265FD0">
              <w:rPr>
                <w:rFonts w:ascii="Times New Roman" w:hAnsi="Times New Roman" w:hint="eastAsia"/>
                <w:szCs w:val="28"/>
                <w:lang w:val="en-MY"/>
              </w:rPr>
              <w:t>控制疾病為需求、</w:t>
            </w:r>
            <w:r w:rsidR="005F37D7" w:rsidRPr="00265FD0">
              <w:rPr>
                <w:rFonts w:ascii="Times New Roman" w:hAnsi="Times New Roman" w:hint="eastAsia"/>
                <w:szCs w:val="28"/>
                <w:lang w:val="en-MY"/>
              </w:rPr>
              <w:t>5</w:t>
            </w:r>
            <w:r w:rsidR="005F37D7" w:rsidRPr="00265FD0">
              <w:rPr>
                <w:rFonts w:ascii="Times New Roman" w:hAnsi="Times New Roman"/>
                <w:szCs w:val="28"/>
                <w:lang w:val="en-MY"/>
              </w:rPr>
              <w:t>0</w:t>
            </w:r>
            <w:r w:rsidR="005F37D7" w:rsidRPr="00265FD0">
              <w:rPr>
                <w:rFonts w:ascii="Times New Roman" w:hAnsi="Times New Roman" w:hint="eastAsia"/>
                <w:szCs w:val="28"/>
                <w:lang w:val="en-MY"/>
              </w:rPr>
              <w:t>歲以上的中老年人。</w:t>
            </w:r>
          </w:p>
        </w:tc>
        <w:tc>
          <w:tcPr>
            <w:tcW w:w="1647" w:type="pct"/>
          </w:tcPr>
          <w:p w14:paraId="09A9EA0E" w14:textId="34D8B19D" w:rsidR="00001A1F" w:rsidRPr="00265FD0" w:rsidRDefault="0001576C" w:rsidP="0091725F">
            <w:pPr>
              <w:snapToGrid w:val="0"/>
              <w:jc w:val="center"/>
              <w:rPr>
                <w:b/>
                <w:bCs/>
                <w:szCs w:val="28"/>
                <w:lang w:val="en-MY"/>
              </w:rPr>
            </w:pPr>
            <w:r w:rsidRPr="00265FD0">
              <w:rPr>
                <w:rFonts w:hint="eastAsia"/>
                <w:b/>
                <w:bCs/>
                <w:szCs w:val="28"/>
                <w:lang w:val="en-MY"/>
              </w:rPr>
              <w:t>市場</w:t>
            </w:r>
            <w:r w:rsidR="00001A1F" w:rsidRPr="00265FD0">
              <w:rPr>
                <w:b/>
                <w:bCs/>
                <w:szCs w:val="28"/>
                <w:lang w:val="en-MY"/>
              </w:rPr>
              <w:t>定位</w:t>
            </w:r>
          </w:p>
          <w:p w14:paraId="5684D7C7" w14:textId="77777777" w:rsidR="00001A1F" w:rsidRPr="00265FD0" w:rsidRDefault="00001A1F" w:rsidP="0091725F">
            <w:pPr>
              <w:snapToGrid w:val="0"/>
              <w:jc w:val="center"/>
              <w:rPr>
                <w:b/>
                <w:bCs/>
                <w:szCs w:val="28"/>
                <w:lang w:val="en-MY"/>
              </w:rPr>
            </w:pPr>
            <w:r w:rsidRPr="00265FD0">
              <w:rPr>
                <w:b/>
                <w:bCs/>
                <w:szCs w:val="28"/>
                <w:lang w:val="en-MY"/>
              </w:rPr>
              <w:t>(Positioning)</w:t>
            </w:r>
          </w:p>
          <w:p w14:paraId="5968A0E6" w14:textId="77777777" w:rsidR="00001A1F" w:rsidRPr="00265FD0" w:rsidRDefault="00001A1F" w:rsidP="005F37D7">
            <w:pPr>
              <w:snapToGrid w:val="0"/>
              <w:rPr>
                <w:szCs w:val="28"/>
                <w:lang w:val="en-MY"/>
              </w:rPr>
            </w:pPr>
          </w:p>
          <w:p w14:paraId="5FFED549" w14:textId="4E4948F4" w:rsidR="005F37D7" w:rsidRPr="00265FD0" w:rsidRDefault="00964002" w:rsidP="00B2568D">
            <w:pPr>
              <w:snapToGrid w:val="0"/>
              <w:jc w:val="both"/>
              <w:rPr>
                <w:szCs w:val="28"/>
                <w:lang w:val="en-MY"/>
              </w:rPr>
            </w:pPr>
            <w:r w:rsidRPr="00265FD0">
              <w:rPr>
                <w:rFonts w:hint="eastAsia"/>
                <w:szCs w:val="28"/>
                <w:lang w:val="en-MY"/>
              </w:rPr>
              <w:t>「最具參考價值的健康管理顧問」</w:t>
            </w:r>
          </w:p>
          <w:p w14:paraId="5024EE19" w14:textId="77777777" w:rsidR="00964002" w:rsidRPr="00265FD0" w:rsidRDefault="00964002" w:rsidP="005F37D7">
            <w:pPr>
              <w:snapToGrid w:val="0"/>
              <w:rPr>
                <w:szCs w:val="28"/>
                <w:lang w:val="en-MY"/>
              </w:rPr>
            </w:pPr>
          </w:p>
          <w:p w14:paraId="49658356" w14:textId="77777777" w:rsidR="00964002" w:rsidRPr="00265FD0" w:rsidRDefault="00964002" w:rsidP="00B2568D">
            <w:pPr>
              <w:pStyle w:val="ae"/>
              <w:numPr>
                <w:ilvl w:val="0"/>
                <w:numId w:val="26"/>
              </w:numPr>
              <w:snapToGrid w:val="0"/>
              <w:jc w:val="both"/>
              <w:rPr>
                <w:rFonts w:ascii="Times New Roman" w:hAnsi="Times New Roman"/>
                <w:szCs w:val="28"/>
                <w:lang w:val="en-MY"/>
              </w:rPr>
            </w:pPr>
            <w:r w:rsidRPr="00265FD0">
              <w:rPr>
                <w:rFonts w:ascii="Times New Roman" w:hAnsi="Times New Roman" w:hint="eastAsia"/>
                <w:szCs w:val="28"/>
                <w:lang w:val="en-MY"/>
              </w:rPr>
              <w:t>安全的個人資料保護</w:t>
            </w:r>
          </w:p>
          <w:p w14:paraId="3CF512BE" w14:textId="10EF70B6" w:rsidR="00700B98" w:rsidRPr="00265FD0" w:rsidRDefault="00700B98" w:rsidP="00B2568D">
            <w:pPr>
              <w:pStyle w:val="ae"/>
              <w:numPr>
                <w:ilvl w:val="0"/>
                <w:numId w:val="26"/>
              </w:numPr>
              <w:snapToGrid w:val="0"/>
              <w:jc w:val="both"/>
              <w:rPr>
                <w:rFonts w:ascii="Times New Roman" w:hAnsi="Times New Roman"/>
                <w:szCs w:val="28"/>
                <w:lang w:val="en-MY"/>
              </w:rPr>
            </w:pPr>
            <w:r w:rsidRPr="00265FD0">
              <w:rPr>
                <w:rFonts w:ascii="Times New Roman" w:hAnsi="Times New Roman" w:hint="eastAsia"/>
                <w:szCs w:val="28"/>
                <w:lang w:val="en-MY"/>
              </w:rPr>
              <w:t>即時的身體數值管理</w:t>
            </w:r>
          </w:p>
          <w:p w14:paraId="1C0D96BD" w14:textId="77777777" w:rsidR="00700B98" w:rsidRPr="00265FD0" w:rsidRDefault="00700B98" w:rsidP="00B2568D">
            <w:pPr>
              <w:pStyle w:val="ae"/>
              <w:numPr>
                <w:ilvl w:val="0"/>
                <w:numId w:val="26"/>
              </w:numPr>
              <w:snapToGrid w:val="0"/>
              <w:jc w:val="both"/>
              <w:rPr>
                <w:rFonts w:ascii="Times New Roman" w:hAnsi="Times New Roman"/>
                <w:szCs w:val="28"/>
                <w:lang w:val="en-MY"/>
              </w:rPr>
            </w:pPr>
            <w:r w:rsidRPr="00265FD0">
              <w:rPr>
                <w:rFonts w:ascii="Times New Roman" w:hAnsi="Times New Roman" w:hint="eastAsia"/>
                <w:szCs w:val="28"/>
                <w:lang w:val="en-MY"/>
              </w:rPr>
              <w:t>穿戴式裝置的好夥伴</w:t>
            </w:r>
          </w:p>
          <w:p w14:paraId="6BEFE7EF" w14:textId="744A6364" w:rsidR="00700B98" w:rsidRPr="00265FD0" w:rsidRDefault="00A115AD" w:rsidP="00B2568D">
            <w:pPr>
              <w:pStyle w:val="ae"/>
              <w:numPr>
                <w:ilvl w:val="0"/>
                <w:numId w:val="26"/>
              </w:numPr>
              <w:snapToGrid w:val="0"/>
              <w:jc w:val="both"/>
              <w:rPr>
                <w:rFonts w:ascii="Times New Roman" w:hAnsi="Times New Roman"/>
                <w:szCs w:val="28"/>
                <w:lang w:val="en-MY"/>
              </w:rPr>
            </w:pPr>
            <w:r w:rsidRPr="00265FD0">
              <w:rPr>
                <w:rFonts w:ascii="Times New Roman" w:hAnsi="Times New Roman" w:hint="eastAsia"/>
                <w:szCs w:val="28"/>
                <w:lang w:val="en-MY"/>
              </w:rPr>
              <w:t>有用的健康分數評估</w:t>
            </w:r>
          </w:p>
          <w:p w14:paraId="5E804D5A" w14:textId="7712875D" w:rsidR="00700B98" w:rsidRPr="00265FD0" w:rsidRDefault="00A115AD" w:rsidP="00B2568D">
            <w:pPr>
              <w:pStyle w:val="ae"/>
              <w:numPr>
                <w:ilvl w:val="0"/>
                <w:numId w:val="26"/>
              </w:numPr>
              <w:snapToGrid w:val="0"/>
              <w:jc w:val="both"/>
              <w:rPr>
                <w:rFonts w:ascii="Times New Roman" w:hAnsi="Times New Roman"/>
                <w:szCs w:val="28"/>
                <w:lang w:val="en-MY"/>
              </w:rPr>
            </w:pPr>
            <w:r w:rsidRPr="00265FD0">
              <w:rPr>
                <w:rFonts w:ascii="Times New Roman" w:hAnsi="Times New Roman" w:hint="eastAsia"/>
                <w:szCs w:val="28"/>
                <w:lang w:val="en-MY"/>
              </w:rPr>
              <w:t>最新</w:t>
            </w:r>
            <w:r w:rsidR="00700B98" w:rsidRPr="00265FD0">
              <w:rPr>
                <w:rFonts w:ascii="Times New Roman" w:hAnsi="Times New Roman" w:hint="eastAsia"/>
                <w:szCs w:val="28"/>
                <w:lang w:val="en-MY"/>
              </w:rPr>
              <w:t>的健康</w:t>
            </w:r>
            <w:r w:rsidRPr="00265FD0">
              <w:rPr>
                <w:rFonts w:ascii="Times New Roman" w:hAnsi="Times New Roman" w:hint="eastAsia"/>
                <w:szCs w:val="28"/>
                <w:lang w:val="en-MY"/>
              </w:rPr>
              <w:t>資訊提供</w:t>
            </w:r>
          </w:p>
        </w:tc>
      </w:tr>
    </w:tbl>
    <w:p w14:paraId="3A688762" w14:textId="288A90CC" w:rsidR="00700B98" w:rsidRPr="00265FD0" w:rsidRDefault="00700B98" w:rsidP="004C5DF7">
      <w:pPr>
        <w:rPr>
          <w:sz w:val="32"/>
          <w:szCs w:val="32"/>
          <w:lang w:val="en-MY"/>
        </w:rPr>
      </w:pPr>
    </w:p>
    <w:p w14:paraId="6C237D4B" w14:textId="78E95981" w:rsidR="00001A1F" w:rsidRPr="00265FD0" w:rsidRDefault="00700B98" w:rsidP="004C5DF7">
      <w:pPr>
        <w:rPr>
          <w:sz w:val="32"/>
          <w:szCs w:val="32"/>
          <w:lang w:val="en-MY"/>
        </w:rPr>
      </w:pPr>
      <w:r w:rsidRPr="00265FD0">
        <w:rPr>
          <w:sz w:val="32"/>
          <w:szCs w:val="32"/>
          <w:lang w:val="en-MY"/>
        </w:rPr>
        <w:br w:type="page"/>
      </w:r>
    </w:p>
    <w:p w14:paraId="48D30003" w14:textId="561DAFE8" w:rsidR="00001A1F" w:rsidRPr="00265FD0" w:rsidRDefault="00001A1F" w:rsidP="00633D95">
      <w:pPr>
        <w:pStyle w:val="2"/>
        <w:rPr>
          <w:rFonts w:cs="Times New Roman"/>
        </w:rPr>
      </w:pPr>
      <w:bookmarkStart w:id="20" w:name="_Toc149829315"/>
      <w:r w:rsidRPr="00265FD0">
        <w:rPr>
          <w:rFonts w:cs="Times New Roman"/>
        </w:rPr>
        <w:lastRenderedPageBreak/>
        <w:t>競爭力分析</w:t>
      </w:r>
      <w:r w:rsidRPr="00265FD0">
        <w:rPr>
          <w:rFonts w:cs="Times New Roman"/>
        </w:rPr>
        <w:t>SWOT-TOWS</w:t>
      </w:r>
      <w:bookmarkEnd w:id="20"/>
    </w:p>
    <w:p w14:paraId="19DEF5A6" w14:textId="44C58004" w:rsidR="00633D95" w:rsidRPr="00265FD0" w:rsidRDefault="00633D95" w:rsidP="00633D95">
      <w:pPr>
        <w:pStyle w:val="ac"/>
        <w:keepNext/>
        <w:rPr>
          <w:lang w:val="en-MY"/>
        </w:rPr>
      </w:pPr>
      <w:bookmarkStart w:id="21" w:name="_Toc151314153"/>
      <w:r w:rsidRPr="00265FD0">
        <w:rPr>
          <w:lang w:eastAsia="zh-CN"/>
        </w:rPr>
        <w:t>▼</w:t>
      </w:r>
      <w:r w:rsidRPr="00265FD0">
        <w:rPr>
          <w:rFonts w:hint="eastAsia"/>
        </w:rPr>
        <w:t>表</w:t>
      </w:r>
      <w:r w:rsidR="000820A3" w:rsidRPr="00265FD0">
        <w:fldChar w:fldCharType="begin"/>
      </w:r>
      <w:r w:rsidR="000820A3" w:rsidRPr="00265FD0">
        <w:instrText xml:space="preserve"> </w:instrText>
      </w:r>
      <w:r w:rsidR="000820A3" w:rsidRPr="00265FD0">
        <w:rPr>
          <w:rFonts w:hint="eastAsia"/>
        </w:rPr>
        <w:instrText>STYLEREF 2 \s</w:instrText>
      </w:r>
      <w:r w:rsidR="000820A3" w:rsidRPr="00265FD0">
        <w:instrText xml:space="preserve"> </w:instrText>
      </w:r>
      <w:r w:rsidR="000820A3" w:rsidRPr="00265FD0">
        <w:fldChar w:fldCharType="separate"/>
      </w:r>
      <w:r w:rsidR="00F239B7">
        <w:rPr>
          <w:noProof/>
        </w:rPr>
        <w:t>2-4</w:t>
      </w:r>
      <w:r w:rsidR="000820A3" w:rsidRPr="00265FD0">
        <w:fldChar w:fldCharType="end"/>
      </w:r>
      <w:r w:rsidR="000820A3" w:rsidRPr="00265FD0">
        <w:noBreakHyphen/>
      </w:r>
      <w:r w:rsidR="000820A3" w:rsidRPr="00265FD0">
        <w:fldChar w:fldCharType="begin"/>
      </w:r>
      <w:r w:rsidR="000820A3" w:rsidRPr="00265FD0">
        <w:instrText xml:space="preserve"> </w:instrText>
      </w:r>
      <w:r w:rsidR="000820A3" w:rsidRPr="00265FD0">
        <w:rPr>
          <w:rFonts w:hint="eastAsia"/>
        </w:rPr>
        <w:instrText xml:space="preserve">SEQ </w:instrText>
      </w:r>
      <w:r w:rsidR="000820A3" w:rsidRPr="00265FD0">
        <w:rPr>
          <w:rFonts w:hint="eastAsia"/>
        </w:rPr>
        <w:instrText>表</w:instrText>
      </w:r>
      <w:r w:rsidR="000820A3" w:rsidRPr="00265FD0">
        <w:rPr>
          <w:rFonts w:hint="eastAsia"/>
        </w:rPr>
        <w:instrText xml:space="preserve"> \* ARABIC \s 2</w:instrText>
      </w:r>
      <w:r w:rsidR="000820A3" w:rsidRPr="00265FD0">
        <w:instrText xml:space="preserve"> </w:instrText>
      </w:r>
      <w:r w:rsidR="000820A3" w:rsidRPr="00265FD0">
        <w:fldChar w:fldCharType="separate"/>
      </w:r>
      <w:r w:rsidR="00F239B7">
        <w:rPr>
          <w:noProof/>
        </w:rPr>
        <w:t>1</w:t>
      </w:r>
      <w:r w:rsidR="000820A3" w:rsidRPr="00265FD0">
        <w:fldChar w:fldCharType="end"/>
      </w:r>
      <w:bookmarkStart w:id="22" w:name="_Toc134488540"/>
      <w:bookmarkStart w:id="23" w:name="_Toc134611945"/>
      <w:r w:rsidRPr="00265FD0">
        <w:t>、</w:t>
      </w:r>
      <w:r w:rsidRPr="00265FD0">
        <w:rPr>
          <w:lang w:eastAsia="zh-CN"/>
        </w:rPr>
        <w:t>SWOT-TOWS</w:t>
      </w:r>
      <w:r w:rsidRPr="00265FD0">
        <w:t>分析</w:t>
      </w:r>
      <w:bookmarkEnd w:id="21"/>
      <w:bookmarkEnd w:id="22"/>
      <w:bookmarkEnd w:id="23"/>
    </w:p>
    <w:tbl>
      <w:tblPr>
        <w:tblStyle w:val="ad"/>
        <w:tblW w:w="5000" w:type="pct"/>
        <w:tblLook w:val="04A0" w:firstRow="1" w:lastRow="0" w:firstColumn="1" w:lastColumn="0" w:noHBand="0" w:noVBand="1"/>
      </w:tblPr>
      <w:tblGrid>
        <w:gridCol w:w="5218"/>
        <w:gridCol w:w="5202"/>
      </w:tblGrid>
      <w:tr w:rsidR="00F73FD1" w:rsidRPr="00265FD0" w14:paraId="1CE24A27" w14:textId="77777777" w:rsidTr="00F73FD1">
        <w:tc>
          <w:tcPr>
            <w:tcW w:w="5000" w:type="pct"/>
            <w:gridSpan w:val="2"/>
            <w:tcBorders>
              <w:top w:val="nil"/>
              <w:left w:val="nil"/>
              <w:bottom w:val="single" w:sz="4" w:space="0" w:color="auto"/>
              <w:right w:val="nil"/>
            </w:tcBorders>
            <w:shd w:val="clear" w:color="auto" w:fill="FFFFFF" w:themeFill="background1"/>
          </w:tcPr>
          <w:p w14:paraId="4E548E42" w14:textId="5E11E469" w:rsidR="00F73FD1" w:rsidRPr="00265FD0" w:rsidRDefault="00F73FD1" w:rsidP="00C774A9">
            <w:pPr>
              <w:snapToGrid w:val="0"/>
              <w:jc w:val="center"/>
              <w:rPr>
                <w:b/>
                <w:bCs/>
                <w:szCs w:val="28"/>
                <w:lang w:val="en-MY"/>
              </w:rPr>
            </w:pPr>
            <w:r w:rsidRPr="00265FD0">
              <w:rPr>
                <w:b/>
                <w:lang w:eastAsia="zh-CN"/>
              </w:rPr>
              <w:t>SWOT</w:t>
            </w:r>
            <w:r w:rsidR="00A36B52" w:rsidRPr="00265FD0">
              <w:rPr>
                <w:rFonts w:hint="eastAsia"/>
                <w:b/>
                <w:lang w:eastAsia="zh-CN"/>
              </w:rPr>
              <w:t>分析</w:t>
            </w:r>
          </w:p>
        </w:tc>
      </w:tr>
      <w:tr w:rsidR="00C774A9" w:rsidRPr="00265FD0" w14:paraId="267246EB" w14:textId="77777777" w:rsidTr="00F73FD1">
        <w:tc>
          <w:tcPr>
            <w:tcW w:w="2504" w:type="pct"/>
            <w:tcBorders>
              <w:top w:val="single" w:sz="4" w:space="0" w:color="auto"/>
            </w:tcBorders>
            <w:shd w:val="clear" w:color="auto" w:fill="F2F2F2" w:themeFill="background1" w:themeFillShade="F2"/>
          </w:tcPr>
          <w:p w14:paraId="40BC4D17" w14:textId="0B9F829F" w:rsidR="00C774A9" w:rsidRPr="00265FD0" w:rsidRDefault="00C774A9" w:rsidP="00C774A9">
            <w:pPr>
              <w:snapToGrid w:val="0"/>
              <w:jc w:val="center"/>
              <w:rPr>
                <w:b/>
                <w:bCs/>
                <w:szCs w:val="28"/>
                <w:lang w:val="en-MY"/>
              </w:rPr>
            </w:pPr>
            <w:r w:rsidRPr="00265FD0">
              <w:rPr>
                <w:b/>
                <w:bCs/>
                <w:szCs w:val="28"/>
                <w:lang w:val="en-MY"/>
              </w:rPr>
              <w:t>優勢（</w:t>
            </w:r>
            <w:r w:rsidRPr="00265FD0">
              <w:rPr>
                <w:b/>
                <w:bCs/>
                <w:szCs w:val="28"/>
                <w:lang w:val="en-MY" w:eastAsia="zh-CN"/>
              </w:rPr>
              <w:t>S</w:t>
            </w:r>
            <w:r w:rsidRPr="00265FD0">
              <w:rPr>
                <w:b/>
                <w:bCs/>
                <w:szCs w:val="28"/>
                <w:lang w:val="en-MY"/>
              </w:rPr>
              <w:t>trengths</w:t>
            </w:r>
            <w:r w:rsidRPr="00265FD0">
              <w:rPr>
                <w:b/>
                <w:bCs/>
                <w:szCs w:val="28"/>
                <w:lang w:val="en-MY"/>
              </w:rPr>
              <w:t>）</w:t>
            </w:r>
          </w:p>
        </w:tc>
        <w:tc>
          <w:tcPr>
            <w:tcW w:w="2496" w:type="pct"/>
            <w:tcBorders>
              <w:top w:val="single" w:sz="4" w:space="0" w:color="auto"/>
            </w:tcBorders>
            <w:shd w:val="clear" w:color="auto" w:fill="F2F2F2" w:themeFill="background1" w:themeFillShade="F2"/>
          </w:tcPr>
          <w:p w14:paraId="12E641AD" w14:textId="5049CECC" w:rsidR="00C774A9" w:rsidRPr="00265FD0" w:rsidRDefault="00C774A9" w:rsidP="00C774A9">
            <w:pPr>
              <w:snapToGrid w:val="0"/>
              <w:jc w:val="center"/>
              <w:rPr>
                <w:b/>
                <w:bCs/>
                <w:szCs w:val="28"/>
                <w:lang w:val="en-MY" w:eastAsia="zh-CN"/>
              </w:rPr>
            </w:pPr>
            <w:r w:rsidRPr="00265FD0">
              <w:rPr>
                <w:b/>
                <w:bCs/>
                <w:szCs w:val="28"/>
                <w:lang w:val="en-MY"/>
              </w:rPr>
              <w:t>劣勢（</w:t>
            </w:r>
            <w:r w:rsidRPr="00265FD0">
              <w:rPr>
                <w:b/>
                <w:bCs/>
                <w:szCs w:val="28"/>
                <w:lang w:val="en-MY" w:eastAsia="zh-CN"/>
              </w:rPr>
              <w:t>Weaknesses</w:t>
            </w:r>
            <w:r w:rsidRPr="00265FD0">
              <w:rPr>
                <w:b/>
                <w:bCs/>
                <w:szCs w:val="28"/>
                <w:lang w:val="en-MY" w:eastAsia="zh-CN"/>
              </w:rPr>
              <w:t>）</w:t>
            </w:r>
          </w:p>
        </w:tc>
      </w:tr>
      <w:tr w:rsidR="00001A1F" w:rsidRPr="00265FD0" w14:paraId="22CAEF98" w14:textId="77777777" w:rsidTr="004C5DF7">
        <w:tc>
          <w:tcPr>
            <w:tcW w:w="2504" w:type="pct"/>
          </w:tcPr>
          <w:p w14:paraId="5AFB4F06" w14:textId="386EFDF2" w:rsidR="00001A1F" w:rsidRPr="00265FD0" w:rsidRDefault="00EB25FB" w:rsidP="00A36B52">
            <w:pPr>
              <w:pStyle w:val="ae"/>
              <w:numPr>
                <w:ilvl w:val="0"/>
                <w:numId w:val="29"/>
              </w:numPr>
              <w:snapToGrid w:val="0"/>
              <w:ind w:left="284" w:hanging="284"/>
              <w:jc w:val="both"/>
              <w:rPr>
                <w:rFonts w:ascii="Times New Roman" w:hAnsi="Times New Roman"/>
                <w:color w:val="000000"/>
                <w:szCs w:val="28"/>
              </w:rPr>
            </w:pPr>
            <w:r w:rsidRPr="00265FD0">
              <w:rPr>
                <w:rFonts w:ascii="Times New Roman" w:hAnsi="Times New Roman" w:hint="eastAsia"/>
                <w:color w:val="000000"/>
                <w:szCs w:val="28"/>
              </w:rPr>
              <w:t>整合</w:t>
            </w:r>
            <w:r w:rsidR="0030767E" w:rsidRPr="00265FD0">
              <w:rPr>
                <w:rFonts w:ascii="Times New Roman" w:hAnsi="Times New Roman" w:hint="eastAsia"/>
                <w:color w:val="000000"/>
                <w:szCs w:val="28"/>
              </w:rPr>
              <w:t>穿戴式裝置提供的即時數據</w:t>
            </w:r>
            <w:r w:rsidR="00B20EC1" w:rsidRPr="00265FD0">
              <w:rPr>
                <w:rFonts w:ascii="Times New Roman" w:hAnsi="Times New Roman" w:hint="eastAsia"/>
                <w:color w:val="000000"/>
                <w:szCs w:val="28"/>
              </w:rPr>
              <w:t>。</w:t>
            </w:r>
          </w:p>
          <w:p w14:paraId="76137317" w14:textId="64963583" w:rsidR="00001A1F" w:rsidRPr="00265FD0" w:rsidRDefault="00A115AD" w:rsidP="00A36B52">
            <w:pPr>
              <w:pStyle w:val="ae"/>
              <w:numPr>
                <w:ilvl w:val="0"/>
                <w:numId w:val="29"/>
              </w:numPr>
              <w:snapToGrid w:val="0"/>
              <w:ind w:left="284" w:hanging="284"/>
              <w:jc w:val="both"/>
              <w:rPr>
                <w:rFonts w:ascii="Times New Roman" w:hAnsi="Times New Roman"/>
                <w:color w:val="000000"/>
                <w:szCs w:val="28"/>
              </w:rPr>
            </w:pPr>
            <w:r w:rsidRPr="00265FD0">
              <w:rPr>
                <w:rFonts w:ascii="Times New Roman" w:hAnsi="Times New Roman" w:hint="eastAsia"/>
                <w:color w:val="000000"/>
                <w:szCs w:val="28"/>
              </w:rPr>
              <w:t>健康分數</w:t>
            </w:r>
            <w:r w:rsidR="00F73FD1" w:rsidRPr="00265FD0">
              <w:rPr>
                <w:rFonts w:ascii="Times New Roman" w:hAnsi="Times New Roman" w:hint="eastAsia"/>
                <w:color w:val="000000"/>
                <w:szCs w:val="28"/>
              </w:rPr>
              <w:t>可</w:t>
            </w:r>
            <w:r w:rsidR="0030767E" w:rsidRPr="00265FD0">
              <w:rPr>
                <w:rFonts w:ascii="Times New Roman" w:hAnsi="Times New Roman" w:hint="eastAsia"/>
                <w:color w:val="000000"/>
                <w:szCs w:val="28"/>
              </w:rPr>
              <w:t>供</w:t>
            </w:r>
            <w:r w:rsidR="00C9103D" w:rsidRPr="00265FD0">
              <w:rPr>
                <w:rFonts w:ascii="Times New Roman" w:hAnsi="Times New Roman" w:hint="eastAsia"/>
                <w:color w:val="000000"/>
                <w:szCs w:val="28"/>
              </w:rPr>
              <w:t>參考</w:t>
            </w:r>
            <w:r w:rsidR="00B20EC1" w:rsidRPr="00265FD0">
              <w:rPr>
                <w:rFonts w:ascii="Times New Roman" w:hAnsi="Times New Roman" w:hint="eastAsia"/>
                <w:color w:val="000000"/>
                <w:szCs w:val="28"/>
              </w:rPr>
              <w:t>。</w:t>
            </w:r>
          </w:p>
          <w:p w14:paraId="3F05F6C4" w14:textId="1B9619C0" w:rsidR="00001A1F" w:rsidRPr="00265FD0" w:rsidRDefault="00A115AD" w:rsidP="00A36B52">
            <w:pPr>
              <w:pStyle w:val="ae"/>
              <w:numPr>
                <w:ilvl w:val="0"/>
                <w:numId w:val="29"/>
              </w:numPr>
              <w:snapToGrid w:val="0"/>
              <w:ind w:left="284" w:hanging="284"/>
              <w:jc w:val="both"/>
              <w:rPr>
                <w:rFonts w:ascii="Times New Roman" w:hAnsi="Times New Roman"/>
                <w:color w:val="000000"/>
                <w:szCs w:val="28"/>
              </w:rPr>
            </w:pPr>
            <w:r w:rsidRPr="00265FD0">
              <w:rPr>
                <w:rFonts w:ascii="Times New Roman" w:hAnsi="Times New Roman" w:hint="eastAsia"/>
                <w:color w:val="000000"/>
                <w:szCs w:val="28"/>
              </w:rPr>
              <w:t>密碼具</w:t>
            </w:r>
            <w:r w:rsidR="00123C79" w:rsidRPr="00265FD0">
              <w:rPr>
                <w:rFonts w:ascii="Times New Roman" w:hAnsi="Times New Roman" w:hint="eastAsia"/>
                <w:color w:val="000000"/>
                <w:szCs w:val="28"/>
              </w:rPr>
              <w:t>高</w:t>
            </w:r>
            <w:r w:rsidR="00EB25FB" w:rsidRPr="00265FD0">
              <w:rPr>
                <w:rFonts w:ascii="Times New Roman" w:hAnsi="Times New Roman" w:hint="eastAsia"/>
                <w:color w:val="000000"/>
                <w:szCs w:val="28"/>
              </w:rPr>
              <w:t>安全性</w:t>
            </w:r>
            <w:r w:rsidR="00B20EC1" w:rsidRPr="00265FD0">
              <w:rPr>
                <w:rFonts w:ascii="Times New Roman" w:hAnsi="Times New Roman" w:hint="eastAsia"/>
                <w:color w:val="000000"/>
                <w:szCs w:val="28"/>
              </w:rPr>
              <w:t>。</w:t>
            </w:r>
          </w:p>
          <w:p w14:paraId="62D892C5" w14:textId="0A979E89" w:rsidR="00001A1F" w:rsidRPr="00265FD0" w:rsidRDefault="00A115AD" w:rsidP="00A36B52">
            <w:pPr>
              <w:pStyle w:val="ae"/>
              <w:numPr>
                <w:ilvl w:val="0"/>
                <w:numId w:val="29"/>
              </w:numPr>
              <w:snapToGrid w:val="0"/>
              <w:ind w:left="284" w:hanging="284"/>
              <w:jc w:val="both"/>
              <w:rPr>
                <w:rFonts w:ascii="Times New Roman" w:hAnsi="Times New Roman"/>
                <w:b/>
                <w:bCs/>
                <w:szCs w:val="28"/>
                <w:lang w:val="en-MY"/>
              </w:rPr>
            </w:pPr>
            <w:r w:rsidRPr="00265FD0">
              <w:rPr>
                <w:rFonts w:ascii="Times New Roman" w:hAnsi="Times New Roman" w:hint="eastAsia"/>
                <w:color w:val="000000"/>
                <w:szCs w:val="28"/>
              </w:rPr>
              <w:t>健康新聞</w:t>
            </w:r>
            <w:r w:rsidR="00EB25FB" w:rsidRPr="00265FD0">
              <w:rPr>
                <w:rFonts w:ascii="Times New Roman" w:hAnsi="Times New Roman" w:hint="eastAsia"/>
                <w:color w:val="000000"/>
                <w:szCs w:val="28"/>
              </w:rPr>
              <w:t>即時</w:t>
            </w:r>
            <w:r w:rsidRPr="00265FD0">
              <w:rPr>
                <w:rFonts w:ascii="Times New Roman" w:hAnsi="Times New Roman" w:hint="eastAsia"/>
                <w:color w:val="000000"/>
                <w:szCs w:val="28"/>
              </w:rPr>
              <w:t>瀏覽</w:t>
            </w:r>
            <w:r w:rsidR="00B20EC1" w:rsidRPr="00265FD0">
              <w:rPr>
                <w:rFonts w:ascii="Times New Roman" w:hAnsi="Times New Roman" w:hint="eastAsia"/>
                <w:color w:val="000000"/>
                <w:szCs w:val="28"/>
              </w:rPr>
              <w:t>。</w:t>
            </w:r>
          </w:p>
        </w:tc>
        <w:tc>
          <w:tcPr>
            <w:tcW w:w="2496" w:type="pct"/>
          </w:tcPr>
          <w:p w14:paraId="33EDAFBE" w14:textId="147C7A42" w:rsidR="00001A1F" w:rsidRPr="00265FD0" w:rsidRDefault="00EB25FB" w:rsidP="00A36B52">
            <w:pPr>
              <w:pStyle w:val="ae"/>
              <w:numPr>
                <w:ilvl w:val="0"/>
                <w:numId w:val="34"/>
              </w:numPr>
              <w:snapToGrid w:val="0"/>
              <w:ind w:left="284" w:hanging="284"/>
              <w:jc w:val="both"/>
              <w:rPr>
                <w:rFonts w:ascii="Times New Roman" w:hAnsi="Times New Roman"/>
                <w:color w:val="000000"/>
                <w:szCs w:val="28"/>
              </w:rPr>
            </w:pPr>
            <w:r w:rsidRPr="00265FD0">
              <w:rPr>
                <w:rFonts w:ascii="Times New Roman" w:hAnsi="Times New Roman" w:hint="eastAsia"/>
                <w:color w:val="000000"/>
                <w:szCs w:val="28"/>
              </w:rPr>
              <w:t>需搭配可穿戴式裝置</w:t>
            </w:r>
            <w:r w:rsidR="00B20EC1" w:rsidRPr="00265FD0">
              <w:rPr>
                <w:rFonts w:ascii="Times New Roman" w:hAnsi="Times New Roman" w:hint="eastAsia"/>
                <w:color w:val="000000"/>
                <w:szCs w:val="28"/>
              </w:rPr>
              <w:t>。</w:t>
            </w:r>
          </w:p>
          <w:p w14:paraId="407BEB42" w14:textId="7D39988F" w:rsidR="00001A1F" w:rsidRPr="00265FD0" w:rsidRDefault="00EB25FB" w:rsidP="00A36B52">
            <w:pPr>
              <w:pStyle w:val="ae"/>
              <w:numPr>
                <w:ilvl w:val="0"/>
                <w:numId w:val="34"/>
              </w:numPr>
              <w:snapToGrid w:val="0"/>
              <w:ind w:left="284" w:hanging="284"/>
              <w:jc w:val="both"/>
              <w:rPr>
                <w:rFonts w:ascii="Times New Roman" w:hAnsi="Times New Roman"/>
                <w:color w:val="000000"/>
                <w:szCs w:val="28"/>
              </w:rPr>
            </w:pPr>
            <w:r w:rsidRPr="00265FD0">
              <w:rPr>
                <w:rFonts w:ascii="Times New Roman" w:hAnsi="Times New Roman" w:hint="eastAsia"/>
                <w:color w:val="000000"/>
                <w:szCs w:val="28"/>
              </w:rPr>
              <w:t>可追蹤</w:t>
            </w:r>
            <w:r w:rsidR="00001A1F" w:rsidRPr="00265FD0">
              <w:rPr>
                <w:rFonts w:ascii="Times New Roman" w:hAnsi="Times New Roman"/>
                <w:color w:val="000000"/>
                <w:szCs w:val="28"/>
              </w:rPr>
              <w:t>運動</w:t>
            </w:r>
            <w:r w:rsidRPr="00265FD0">
              <w:rPr>
                <w:rFonts w:ascii="Times New Roman" w:hAnsi="Times New Roman" w:hint="eastAsia"/>
                <w:color w:val="000000"/>
                <w:szCs w:val="28"/>
              </w:rPr>
              <w:t>項目較</w:t>
            </w:r>
            <w:r w:rsidR="00001A1F" w:rsidRPr="00265FD0">
              <w:rPr>
                <w:rFonts w:ascii="Times New Roman" w:hAnsi="Times New Roman"/>
                <w:color w:val="000000"/>
                <w:szCs w:val="28"/>
              </w:rPr>
              <w:t>少</w:t>
            </w:r>
            <w:r w:rsidR="00B20EC1" w:rsidRPr="00265FD0">
              <w:rPr>
                <w:rFonts w:ascii="Times New Roman" w:hAnsi="Times New Roman" w:hint="eastAsia"/>
                <w:color w:val="000000"/>
                <w:szCs w:val="28"/>
              </w:rPr>
              <w:t>。</w:t>
            </w:r>
          </w:p>
          <w:p w14:paraId="4BA650A3" w14:textId="77777777" w:rsidR="00FA522C" w:rsidRPr="00265FD0" w:rsidRDefault="0030767E" w:rsidP="00A36B52">
            <w:pPr>
              <w:pStyle w:val="ae"/>
              <w:numPr>
                <w:ilvl w:val="0"/>
                <w:numId w:val="34"/>
              </w:numPr>
              <w:snapToGrid w:val="0"/>
              <w:ind w:left="284" w:hanging="284"/>
              <w:jc w:val="both"/>
              <w:rPr>
                <w:rFonts w:ascii="Times New Roman" w:hAnsi="Times New Roman"/>
                <w:color w:val="000000"/>
                <w:szCs w:val="28"/>
              </w:rPr>
            </w:pPr>
            <w:r w:rsidRPr="00265FD0">
              <w:rPr>
                <w:rFonts w:ascii="Times New Roman" w:hAnsi="Times New Roman" w:hint="eastAsia"/>
                <w:color w:val="000000"/>
                <w:szCs w:val="28"/>
              </w:rPr>
              <w:t>個人健康數據可能引起隱私擔憂。</w:t>
            </w:r>
          </w:p>
          <w:p w14:paraId="4480F885" w14:textId="592F9F1F" w:rsidR="00C9103D" w:rsidRPr="00265FD0" w:rsidRDefault="004C71AC" w:rsidP="00A115AD">
            <w:pPr>
              <w:snapToGrid w:val="0"/>
              <w:jc w:val="both"/>
              <w:rPr>
                <w:color w:val="000000"/>
                <w:szCs w:val="28"/>
              </w:rPr>
            </w:pPr>
            <w:r w:rsidRPr="00265FD0">
              <w:rPr>
                <w:rFonts w:hint="eastAsia"/>
                <w:color w:val="000000"/>
                <w:szCs w:val="28"/>
              </w:rPr>
              <w:t>4</w:t>
            </w:r>
            <w:r w:rsidRPr="00265FD0">
              <w:rPr>
                <w:color w:val="000000"/>
                <w:szCs w:val="28"/>
              </w:rPr>
              <w:t>.</w:t>
            </w:r>
            <w:r w:rsidRPr="00265FD0">
              <w:rPr>
                <w:rFonts w:hint="eastAsia"/>
                <w:color w:val="000000"/>
                <w:szCs w:val="28"/>
              </w:rPr>
              <w:t>即時新聞不一定是使用者有興趣的。</w:t>
            </w:r>
          </w:p>
        </w:tc>
      </w:tr>
      <w:tr w:rsidR="00001A1F" w:rsidRPr="00265FD0" w14:paraId="325E0ED9" w14:textId="77777777" w:rsidTr="00C774A9">
        <w:tc>
          <w:tcPr>
            <w:tcW w:w="2504" w:type="pct"/>
            <w:shd w:val="clear" w:color="auto" w:fill="F2F2F2" w:themeFill="background1" w:themeFillShade="F2"/>
          </w:tcPr>
          <w:p w14:paraId="4BA36627" w14:textId="775A5A20" w:rsidR="00001A1F" w:rsidRPr="00265FD0" w:rsidRDefault="00001A1F" w:rsidP="00C774A9">
            <w:pPr>
              <w:snapToGrid w:val="0"/>
              <w:jc w:val="center"/>
              <w:rPr>
                <w:b/>
                <w:bCs/>
                <w:szCs w:val="28"/>
                <w:lang w:val="en-MY"/>
              </w:rPr>
            </w:pPr>
            <w:r w:rsidRPr="00265FD0">
              <w:rPr>
                <w:b/>
                <w:bCs/>
                <w:szCs w:val="28"/>
                <w:lang w:val="en-MY"/>
              </w:rPr>
              <w:t>機會（</w:t>
            </w:r>
            <w:r w:rsidRPr="00265FD0">
              <w:rPr>
                <w:b/>
                <w:bCs/>
                <w:szCs w:val="28"/>
                <w:lang w:val="en-MY" w:eastAsia="zh-CN"/>
              </w:rPr>
              <w:t>O</w:t>
            </w:r>
            <w:r w:rsidRPr="00265FD0">
              <w:rPr>
                <w:b/>
                <w:bCs/>
                <w:szCs w:val="28"/>
                <w:lang w:val="en-MY"/>
              </w:rPr>
              <w:t>pportunities</w:t>
            </w:r>
            <w:r w:rsidRPr="00265FD0">
              <w:rPr>
                <w:b/>
                <w:bCs/>
                <w:szCs w:val="28"/>
                <w:lang w:val="en-MY"/>
              </w:rPr>
              <w:t>）</w:t>
            </w:r>
          </w:p>
        </w:tc>
        <w:tc>
          <w:tcPr>
            <w:tcW w:w="2496" w:type="pct"/>
            <w:shd w:val="clear" w:color="auto" w:fill="F2F2F2" w:themeFill="background1" w:themeFillShade="F2"/>
          </w:tcPr>
          <w:p w14:paraId="473E0BF8" w14:textId="74EC61B1" w:rsidR="00001A1F" w:rsidRPr="00265FD0" w:rsidRDefault="00001A1F" w:rsidP="00C774A9">
            <w:pPr>
              <w:snapToGrid w:val="0"/>
              <w:jc w:val="center"/>
              <w:rPr>
                <w:b/>
                <w:bCs/>
                <w:szCs w:val="28"/>
                <w:lang w:val="en-MY"/>
              </w:rPr>
            </w:pPr>
            <w:r w:rsidRPr="00265FD0">
              <w:rPr>
                <w:b/>
                <w:bCs/>
                <w:szCs w:val="28"/>
                <w:lang w:val="en-MY"/>
              </w:rPr>
              <w:t>威脅（</w:t>
            </w:r>
            <w:r w:rsidRPr="00265FD0">
              <w:rPr>
                <w:b/>
                <w:bCs/>
                <w:szCs w:val="28"/>
                <w:lang w:val="en-MY" w:eastAsia="zh-CN"/>
              </w:rPr>
              <w:t>T</w:t>
            </w:r>
            <w:r w:rsidRPr="00265FD0">
              <w:rPr>
                <w:b/>
                <w:bCs/>
                <w:szCs w:val="28"/>
                <w:lang w:val="en-MY"/>
              </w:rPr>
              <w:t>hreats</w:t>
            </w:r>
            <w:r w:rsidRPr="00265FD0">
              <w:rPr>
                <w:b/>
                <w:bCs/>
                <w:szCs w:val="28"/>
                <w:lang w:val="en-MY"/>
              </w:rPr>
              <w:t>）</w:t>
            </w:r>
          </w:p>
        </w:tc>
      </w:tr>
      <w:tr w:rsidR="00C774A9" w:rsidRPr="00265FD0" w14:paraId="4EB322F1" w14:textId="77777777" w:rsidTr="00A36B52">
        <w:tc>
          <w:tcPr>
            <w:tcW w:w="2504" w:type="pct"/>
            <w:tcBorders>
              <w:bottom w:val="single" w:sz="4" w:space="0" w:color="auto"/>
            </w:tcBorders>
          </w:tcPr>
          <w:p w14:paraId="074D0AD9" w14:textId="142B601C" w:rsidR="00C774A9" w:rsidRPr="00265FD0" w:rsidRDefault="00445B9E" w:rsidP="00A36B52">
            <w:pPr>
              <w:pStyle w:val="ae"/>
              <w:numPr>
                <w:ilvl w:val="0"/>
                <w:numId w:val="31"/>
              </w:numPr>
              <w:snapToGrid w:val="0"/>
              <w:ind w:left="284" w:hanging="284"/>
              <w:jc w:val="both"/>
              <w:rPr>
                <w:rFonts w:ascii="Times New Roman" w:hAnsi="Times New Roman"/>
                <w:color w:val="000000"/>
                <w:szCs w:val="28"/>
              </w:rPr>
            </w:pPr>
            <w:r w:rsidRPr="00265FD0">
              <w:rPr>
                <w:rFonts w:ascii="Times New Roman" w:hAnsi="Times New Roman" w:hint="eastAsia"/>
                <w:bCs/>
                <w:szCs w:val="28"/>
                <w:lang w:val="en-MY"/>
              </w:rPr>
              <w:t>慢性病盛行率</w:t>
            </w:r>
            <w:r w:rsidR="00631E50" w:rsidRPr="00265FD0">
              <w:rPr>
                <w:rFonts w:ascii="Times New Roman" w:hAnsi="Times New Roman" w:hint="eastAsia"/>
                <w:bCs/>
                <w:szCs w:val="28"/>
                <w:lang w:val="en-MY"/>
              </w:rPr>
              <w:t>高</w:t>
            </w:r>
            <w:r w:rsidR="003103CB" w:rsidRPr="00265FD0">
              <w:rPr>
                <w:rFonts w:ascii="Times New Roman" w:hAnsi="Times New Roman" w:hint="eastAsia"/>
                <w:bCs/>
                <w:szCs w:val="28"/>
                <w:lang w:val="en-MY"/>
              </w:rPr>
              <w:t>、健康意識提升，</w:t>
            </w:r>
            <w:r w:rsidR="0030767E" w:rsidRPr="00265FD0">
              <w:rPr>
                <w:rFonts w:ascii="Times New Roman" w:hAnsi="Times New Roman" w:hint="eastAsia"/>
                <w:bCs/>
                <w:szCs w:val="28"/>
                <w:lang w:val="en-MY"/>
              </w:rPr>
              <w:t>帶動需求</w:t>
            </w:r>
            <w:r w:rsidR="003103CB" w:rsidRPr="00265FD0">
              <w:rPr>
                <w:rFonts w:ascii="Times New Roman" w:hAnsi="Times New Roman" w:hint="eastAsia"/>
                <w:bCs/>
                <w:szCs w:val="28"/>
                <w:lang w:val="en-MY"/>
              </w:rPr>
              <w:t>增長</w:t>
            </w:r>
            <w:r w:rsidRPr="00265FD0">
              <w:rPr>
                <w:rFonts w:ascii="Times New Roman" w:hAnsi="Times New Roman" w:hint="eastAsia"/>
                <w:bCs/>
                <w:szCs w:val="28"/>
                <w:lang w:val="en-MY"/>
              </w:rPr>
              <w:t>。</w:t>
            </w:r>
          </w:p>
          <w:p w14:paraId="0D0122C0" w14:textId="63F1360C" w:rsidR="00C774A9" w:rsidRPr="00265FD0" w:rsidRDefault="00C9103D" w:rsidP="00A36B52">
            <w:pPr>
              <w:pStyle w:val="ae"/>
              <w:numPr>
                <w:ilvl w:val="0"/>
                <w:numId w:val="31"/>
              </w:numPr>
              <w:snapToGrid w:val="0"/>
              <w:ind w:left="284" w:hanging="284"/>
              <w:jc w:val="both"/>
              <w:rPr>
                <w:rFonts w:ascii="Times New Roman" w:hAnsi="Times New Roman"/>
                <w:color w:val="000000"/>
                <w:szCs w:val="28"/>
              </w:rPr>
            </w:pPr>
            <w:r w:rsidRPr="00265FD0">
              <w:rPr>
                <w:rFonts w:ascii="Times New Roman" w:hAnsi="Times New Roman" w:hint="eastAsia"/>
                <w:color w:val="000000"/>
                <w:szCs w:val="28"/>
              </w:rPr>
              <w:t>穿戴式裝置</w:t>
            </w:r>
            <w:r w:rsidR="0030767E" w:rsidRPr="00265FD0">
              <w:rPr>
                <w:rFonts w:ascii="Times New Roman" w:hAnsi="Times New Roman" w:hint="eastAsia"/>
                <w:color w:val="000000"/>
                <w:szCs w:val="28"/>
              </w:rPr>
              <w:t>開發</w:t>
            </w:r>
            <w:r w:rsidRPr="00265FD0">
              <w:rPr>
                <w:rFonts w:ascii="Times New Roman" w:hAnsi="Times New Roman" w:hint="eastAsia"/>
                <w:color w:val="000000"/>
                <w:szCs w:val="28"/>
              </w:rPr>
              <w:t>持續</w:t>
            </w:r>
            <w:r w:rsidR="00F56A16" w:rsidRPr="00265FD0">
              <w:rPr>
                <w:rFonts w:ascii="Times New Roman" w:hAnsi="Times New Roman" w:hint="eastAsia"/>
                <w:color w:val="000000"/>
                <w:szCs w:val="28"/>
              </w:rPr>
              <w:t>，</w:t>
            </w:r>
            <w:r w:rsidR="003103CB" w:rsidRPr="00265FD0">
              <w:rPr>
                <w:rFonts w:ascii="Times New Roman" w:hAnsi="Times New Roman" w:hint="eastAsia"/>
                <w:color w:val="000000"/>
                <w:szCs w:val="28"/>
              </w:rPr>
              <w:t>普及率提高</w:t>
            </w:r>
            <w:r w:rsidR="00B20EC1" w:rsidRPr="00265FD0">
              <w:rPr>
                <w:rFonts w:ascii="Times New Roman" w:hAnsi="Times New Roman" w:hint="eastAsia"/>
                <w:color w:val="000000"/>
                <w:szCs w:val="28"/>
              </w:rPr>
              <w:t>。</w:t>
            </w:r>
          </w:p>
          <w:p w14:paraId="6BE2602C" w14:textId="2D719527" w:rsidR="00C9103D" w:rsidRPr="00265FD0" w:rsidRDefault="0030767E" w:rsidP="00A36B52">
            <w:pPr>
              <w:pStyle w:val="ae"/>
              <w:numPr>
                <w:ilvl w:val="0"/>
                <w:numId w:val="31"/>
              </w:numPr>
              <w:snapToGrid w:val="0"/>
              <w:ind w:left="284" w:hanging="284"/>
              <w:jc w:val="both"/>
              <w:rPr>
                <w:rFonts w:ascii="Times New Roman" w:hAnsi="Times New Roman"/>
                <w:bCs/>
                <w:szCs w:val="28"/>
                <w:lang w:val="en-MY"/>
              </w:rPr>
            </w:pPr>
            <w:r w:rsidRPr="00265FD0">
              <w:rPr>
                <w:rFonts w:ascii="Times New Roman" w:hAnsi="Times New Roman" w:hint="eastAsia"/>
                <w:bCs/>
                <w:szCs w:val="28"/>
                <w:lang w:val="en-MY"/>
              </w:rPr>
              <w:t>AI</w:t>
            </w:r>
            <w:r w:rsidRPr="00265FD0">
              <w:rPr>
                <w:rFonts w:ascii="Times New Roman" w:hAnsi="Times New Roman" w:hint="eastAsia"/>
                <w:bCs/>
                <w:szCs w:val="28"/>
                <w:lang w:val="en-MY"/>
              </w:rPr>
              <w:t>發展有助於</w:t>
            </w:r>
            <w:r w:rsidR="00A115AD" w:rsidRPr="00265FD0">
              <w:rPr>
                <w:rFonts w:ascii="Times New Roman" w:hAnsi="Times New Roman" w:hint="eastAsia"/>
                <w:bCs/>
                <w:szCs w:val="28"/>
                <w:lang w:val="en-MY"/>
              </w:rPr>
              <w:t>進行健康</w:t>
            </w:r>
            <w:r w:rsidRPr="00265FD0">
              <w:rPr>
                <w:rFonts w:ascii="Times New Roman" w:hAnsi="Times New Roman" w:hint="eastAsia"/>
                <w:bCs/>
                <w:szCs w:val="28"/>
                <w:lang w:val="en-MY"/>
              </w:rPr>
              <w:t>分析</w:t>
            </w:r>
            <w:r w:rsidR="00445B9E" w:rsidRPr="00265FD0">
              <w:rPr>
                <w:rFonts w:ascii="Times New Roman" w:hAnsi="Times New Roman" w:hint="eastAsia"/>
                <w:bCs/>
                <w:szCs w:val="28"/>
                <w:lang w:val="en-MY"/>
              </w:rPr>
              <w:t>。</w:t>
            </w:r>
          </w:p>
        </w:tc>
        <w:tc>
          <w:tcPr>
            <w:tcW w:w="2496" w:type="pct"/>
            <w:tcBorders>
              <w:bottom w:val="single" w:sz="4" w:space="0" w:color="auto"/>
            </w:tcBorders>
          </w:tcPr>
          <w:p w14:paraId="3A272C14" w14:textId="6C9508F1" w:rsidR="00FA522C" w:rsidRPr="00265FD0" w:rsidRDefault="00123C79" w:rsidP="00A36B52">
            <w:pPr>
              <w:pStyle w:val="ae"/>
              <w:numPr>
                <w:ilvl w:val="0"/>
                <w:numId w:val="35"/>
              </w:numPr>
              <w:snapToGrid w:val="0"/>
              <w:ind w:left="284" w:hanging="284"/>
              <w:jc w:val="both"/>
              <w:rPr>
                <w:rFonts w:ascii="Times New Roman" w:hAnsi="Times New Roman"/>
                <w:color w:val="000000"/>
                <w:szCs w:val="28"/>
              </w:rPr>
            </w:pPr>
            <w:r w:rsidRPr="00265FD0">
              <w:rPr>
                <w:rFonts w:ascii="Times New Roman" w:hAnsi="Times New Roman" w:hint="eastAsia"/>
                <w:color w:val="000000"/>
                <w:szCs w:val="28"/>
              </w:rPr>
              <w:t>穿戴式裝置</w:t>
            </w:r>
            <w:r w:rsidR="00445B9E" w:rsidRPr="00265FD0">
              <w:rPr>
                <w:rFonts w:ascii="Times New Roman" w:hAnsi="Times New Roman" w:hint="eastAsia"/>
                <w:color w:val="000000"/>
                <w:szCs w:val="28"/>
              </w:rPr>
              <w:t>廠</w:t>
            </w:r>
            <w:r w:rsidR="008E4055" w:rsidRPr="00265FD0">
              <w:rPr>
                <w:rFonts w:ascii="Times New Roman" w:hAnsi="Times New Roman" w:hint="eastAsia"/>
                <w:color w:val="000000"/>
                <w:szCs w:val="28"/>
              </w:rPr>
              <w:t>商推出</w:t>
            </w:r>
            <w:r w:rsidR="003103CB" w:rsidRPr="00265FD0">
              <w:rPr>
                <w:rFonts w:ascii="Times New Roman" w:hAnsi="Times New Roman" w:hint="eastAsia"/>
                <w:color w:val="000000"/>
                <w:szCs w:val="28"/>
              </w:rPr>
              <w:t>各自的</w:t>
            </w:r>
            <w:r w:rsidR="004F2D53" w:rsidRPr="00265FD0">
              <w:rPr>
                <w:rFonts w:ascii="Times New Roman" w:hAnsi="Times New Roman" w:hint="eastAsia"/>
                <w:color w:val="000000"/>
                <w:szCs w:val="28"/>
              </w:rPr>
              <w:t>整合</w:t>
            </w:r>
            <w:r w:rsidRPr="00265FD0">
              <w:rPr>
                <w:rFonts w:ascii="Times New Roman" w:hAnsi="Times New Roman" w:hint="eastAsia"/>
                <w:color w:val="000000"/>
                <w:szCs w:val="28"/>
              </w:rPr>
              <w:t>式</w:t>
            </w:r>
            <w:r w:rsidR="001A47DC" w:rsidRPr="00265FD0">
              <w:rPr>
                <w:rFonts w:ascii="Times New Roman" w:hAnsi="Times New Roman" w:hint="eastAsia"/>
                <w:color w:val="000000"/>
                <w:szCs w:val="28"/>
              </w:rPr>
              <w:t>App</w:t>
            </w:r>
            <w:r w:rsidR="00F56A16" w:rsidRPr="00265FD0">
              <w:rPr>
                <w:rFonts w:ascii="Times New Roman" w:hAnsi="Times New Roman" w:hint="eastAsia"/>
                <w:color w:val="000000"/>
                <w:szCs w:val="28"/>
              </w:rPr>
              <w:t>，競爭激烈</w:t>
            </w:r>
            <w:r w:rsidR="00A16CFB" w:rsidRPr="00265FD0">
              <w:rPr>
                <w:rFonts w:ascii="Times New Roman" w:hAnsi="Times New Roman" w:hint="eastAsia"/>
                <w:color w:val="000000"/>
                <w:szCs w:val="28"/>
              </w:rPr>
              <w:t>。</w:t>
            </w:r>
          </w:p>
          <w:p w14:paraId="245DA101" w14:textId="77777777" w:rsidR="00C774A9" w:rsidRPr="00265FD0" w:rsidRDefault="00631E50" w:rsidP="00A36B52">
            <w:pPr>
              <w:pStyle w:val="ae"/>
              <w:numPr>
                <w:ilvl w:val="0"/>
                <w:numId w:val="35"/>
              </w:numPr>
              <w:snapToGrid w:val="0"/>
              <w:ind w:left="284" w:hanging="284"/>
              <w:jc w:val="both"/>
              <w:rPr>
                <w:rFonts w:ascii="Times New Roman" w:hAnsi="Times New Roman"/>
                <w:color w:val="000000"/>
                <w:szCs w:val="28"/>
              </w:rPr>
            </w:pPr>
            <w:r w:rsidRPr="00265FD0">
              <w:rPr>
                <w:rFonts w:ascii="Times New Roman" w:hAnsi="Times New Roman" w:hint="eastAsia"/>
                <w:color w:val="000000"/>
                <w:szCs w:val="28"/>
              </w:rPr>
              <w:t>非醫療用，無法作專業建議。</w:t>
            </w:r>
          </w:p>
          <w:p w14:paraId="669073B0" w14:textId="03CFAF48" w:rsidR="00123C79" w:rsidRPr="00265FD0" w:rsidRDefault="00123C79" w:rsidP="00A36B52">
            <w:pPr>
              <w:pStyle w:val="ae"/>
              <w:numPr>
                <w:ilvl w:val="0"/>
                <w:numId w:val="35"/>
              </w:numPr>
              <w:snapToGrid w:val="0"/>
              <w:ind w:left="284" w:hanging="284"/>
              <w:jc w:val="both"/>
              <w:rPr>
                <w:rFonts w:ascii="Times New Roman" w:hAnsi="Times New Roman"/>
                <w:color w:val="000000"/>
                <w:szCs w:val="28"/>
              </w:rPr>
            </w:pPr>
            <w:r w:rsidRPr="00265FD0">
              <w:rPr>
                <w:rFonts w:ascii="Times New Roman" w:hAnsi="Times New Roman" w:hint="eastAsia"/>
                <w:color w:val="000000"/>
                <w:szCs w:val="28"/>
              </w:rPr>
              <w:t>個人資料</w:t>
            </w:r>
            <w:r w:rsidR="003103CB" w:rsidRPr="00265FD0">
              <w:rPr>
                <w:rFonts w:ascii="Times New Roman" w:hAnsi="Times New Roman" w:hint="eastAsia"/>
                <w:color w:val="000000"/>
                <w:szCs w:val="28"/>
              </w:rPr>
              <w:t>具</w:t>
            </w:r>
            <w:r w:rsidRPr="00265FD0">
              <w:rPr>
                <w:rFonts w:ascii="Times New Roman" w:hAnsi="Times New Roman" w:hint="eastAsia"/>
                <w:color w:val="000000"/>
                <w:szCs w:val="28"/>
              </w:rPr>
              <w:t>外洩風險。</w:t>
            </w:r>
          </w:p>
        </w:tc>
      </w:tr>
      <w:tr w:rsidR="002C31C5" w:rsidRPr="00265FD0" w14:paraId="44E9FBCC" w14:textId="77777777" w:rsidTr="00A36B52">
        <w:tc>
          <w:tcPr>
            <w:tcW w:w="5000" w:type="pct"/>
            <w:gridSpan w:val="2"/>
            <w:tcBorders>
              <w:left w:val="nil"/>
              <w:right w:val="nil"/>
            </w:tcBorders>
          </w:tcPr>
          <w:p w14:paraId="4AF5BBF3" w14:textId="77777777" w:rsidR="00B44DD9" w:rsidRPr="00265FD0" w:rsidRDefault="00B44DD9" w:rsidP="00C774A9">
            <w:pPr>
              <w:snapToGrid w:val="0"/>
              <w:ind w:left="280" w:hangingChars="100" w:hanging="280"/>
              <w:rPr>
                <w:b/>
                <w:bCs/>
                <w:color w:val="000000"/>
                <w:szCs w:val="28"/>
              </w:rPr>
            </w:pPr>
          </w:p>
          <w:p w14:paraId="72410F04" w14:textId="2B2B4D4F" w:rsidR="002C31C5" w:rsidRPr="00265FD0" w:rsidRDefault="00B44DD9" w:rsidP="00F73FD1">
            <w:pPr>
              <w:snapToGrid w:val="0"/>
              <w:ind w:left="280" w:hangingChars="100" w:hanging="280"/>
              <w:jc w:val="center"/>
              <w:rPr>
                <w:b/>
                <w:bCs/>
                <w:color w:val="000000"/>
                <w:szCs w:val="28"/>
              </w:rPr>
            </w:pPr>
            <w:r w:rsidRPr="00265FD0">
              <w:rPr>
                <w:rFonts w:hint="eastAsia"/>
                <w:b/>
                <w:bCs/>
                <w:color w:val="000000"/>
                <w:szCs w:val="28"/>
              </w:rPr>
              <w:t>TOWS</w:t>
            </w:r>
            <w:r w:rsidRPr="00265FD0">
              <w:rPr>
                <w:rFonts w:hint="eastAsia"/>
                <w:b/>
                <w:bCs/>
                <w:color w:val="000000"/>
                <w:szCs w:val="28"/>
              </w:rPr>
              <w:t>策略</w:t>
            </w:r>
          </w:p>
        </w:tc>
      </w:tr>
      <w:tr w:rsidR="00F872B0" w:rsidRPr="00265FD0" w14:paraId="38E5ED53" w14:textId="77777777" w:rsidTr="00AC63BB">
        <w:tc>
          <w:tcPr>
            <w:tcW w:w="2504" w:type="pct"/>
            <w:shd w:val="clear" w:color="auto" w:fill="F2F2F2" w:themeFill="background1" w:themeFillShade="F2"/>
          </w:tcPr>
          <w:p w14:paraId="4D95110A" w14:textId="1DB43DF5" w:rsidR="00F872B0" w:rsidRPr="00265FD0" w:rsidRDefault="00B3085C" w:rsidP="00C774A9">
            <w:pPr>
              <w:snapToGrid w:val="0"/>
              <w:rPr>
                <w:b/>
                <w:bCs/>
                <w:color w:val="000000"/>
                <w:szCs w:val="28"/>
              </w:rPr>
            </w:pPr>
            <w:r w:rsidRPr="00265FD0">
              <w:rPr>
                <w:b/>
                <w:bCs/>
                <w:color w:val="000000"/>
                <w:szCs w:val="28"/>
              </w:rPr>
              <w:t>優勢</w:t>
            </w:r>
            <w:r w:rsidRPr="00265FD0">
              <w:rPr>
                <w:b/>
                <w:bCs/>
                <w:color w:val="000000"/>
                <w:szCs w:val="28"/>
              </w:rPr>
              <w:t>/</w:t>
            </w:r>
            <w:r w:rsidRPr="00265FD0">
              <w:rPr>
                <w:b/>
                <w:bCs/>
                <w:color w:val="000000"/>
                <w:szCs w:val="28"/>
              </w:rPr>
              <w:t>機會（</w:t>
            </w:r>
            <w:r w:rsidRPr="00265FD0">
              <w:rPr>
                <w:b/>
                <w:bCs/>
                <w:color w:val="000000"/>
                <w:szCs w:val="28"/>
              </w:rPr>
              <w:t>SO</w:t>
            </w:r>
            <w:r w:rsidRPr="00265FD0">
              <w:rPr>
                <w:b/>
                <w:bCs/>
                <w:color w:val="000000"/>
                <w:szCs w:val="28"/>
              </w:rPr>
              <w:t>）：</w:t>
            </w:r>
          </w:p>
        </w:tc>
        <w:tc>
          <w:tcPr>
            <w:tcW w:w="2496" w:type="pct"/>
            <w:shd w:val="clear" w:color="auto" w:fill="F2F2F2" w:themeFill="background1" w:themeFillShade="F2"/>
          </w:tcPr>
          <w:p w14:paraId="6ABB923C" w14:textId="5264AF32" w:rsidR="00F872B0" w:rsidRPr="00265FD0" w:rsidRDefault="00FA522C" w:rsidP="00C774A9">
            <w:pPr>
              <w:snapToGrid w:val="0"/>
              <w:ind w:left="280" w:hangingChars="100" w:hanging="280"/>
              <w:rPr>
                <w:b/>
                <w:bCs/>
                <w:color w:val="000000"/>
                <w:szCs w:val="28"/>
              </w:rPr>
            </w:pPr>
            <w:r w:rsidRPr="00265FD0">
              <w:rPr>
                <w:rFonts w:hint="eastAsia"/>
                <w:b/>
                <w:bCs/>
                <w:color w:val="000000"/>
                <w:szCs w:val="28"/>
              </w:rPr>
              <w:t>優勢</w:t>
            </w:r>
            <w:r w:rsidR="00B3085C" w:rsidRPr="00265FD0">
              <w:rPr>
                <w:b/>
                <w:bCs/>
                <w:color w:val="000000"/>
                <w:szCs w:val="28"/>
              </w:rPr>
              <w:t>/</w:t>
            </w:r>
            <w:r w:rsidR="00B3085C" w:rsidRPr="00265FD0">
              <w:rPr>
                <w:b/>
                <w:bCs/>
                <w:color w:val="000000"/>
                <w:szCs w:val="28"/>
              </w:rPr>
              <w:t>威脅（</w:t>
            </w:r>
            <w:r w:rsidR="00B3085C" w:rsidRPr="00265FD0">
              <w:rPr>
                <w:b/>
                <w:bCs/>
                <w:color w:val="000000"/>
                <w:szCs w:val="28"/>
              </w:rPr>
              <w:t>ST</w:t>
            </w:r>
            <w:r w:rsidR="00B3085C" w:rsidRPr="00265FD0">
              <w:rPr>
                <w:b/>
                <w:bCs/>
                <w:color w:val="000000"/>
                <w:szCs w:val="28"/>
              </w:rPr>
              <w:t>）</w:t>
            </w:r>
          </w:p>
        </w:tc>
      </w:tr>
      <w:tr w:rsidR="002C31C5" w:rsidRPr="00265FD0" w14:paraId="3CBB2FE8" w14:textId="77777777" w:rsidTr="004C5DF7">
        <w:tc>
          <w:tcPr>
            <w:tcW w:w="2504" w:type="pct"/>
          </w:tcPr>
          <w:p w14:paraId="44B4E419" w14:textId="68E550FF" w:rsidR="004809C4" w:rsidRPr="00265FD0" w:rsidRDefault="00F56A16" w:rsidP="00A36B52">
            <w:pPr>
              <w:pStyle w:val="ae"/>
              <w:numPr>
                <w:ilvl w:val="0"/>
                <w:numId w:val="28"/>
              </w:numPr>
              <w:snapToGrid w:val="0"/>
              <w:ind w:left="284" w:hanging="284"/>
              <w:jc w:val="both"/>
              <w:rPr>
                <w:rFonts w:ascii="Times New Roman" w:hAnsi="Times New Roman"/>
                <w:color w:val="000000"/>
                <w:szCs w:val="28"/>
              </w:rPr>
            </w:pPr>
            <w:r w:rsidRPr="00265FD0">
              <w:rPr>
                <w:rFonts w:ascii="Times New Roman" w:hAnsi="Times New Roman" w:hint="eastAsia"/>
                <w:color w:val="000000"/>
                <w:szCs w:val="28"/>
              </w:rPr>
              <w:t>利用整合穿戴式裝置提供的即時數據，開發更多功能，如健康趨勢預測，以滿足</w:t>
            </w:r>
            <w:r w:rsidR="00FA522C" w:rsidRPr="00265FD0">
              <w:rPr>
                <w:rFonts w:ascii="Times New Roman" w:hAnsi="Times New Roman" w:hint="eastAsia"/>
                <w:color w:val="000000"/>
                <w:szCs w:val="28"/>
              </w:rPr>
              <w:t>使用者的健康</w:t>
            </w:r>
            <w:r w:rsidRPr="00265FD0">
              <w:rPr>
                <w:rFonts w:ascii="Times New Roman" w:hAnsi="Times New Roman" w:hint="eastAsia"/>
                <w:color w:val="000000"/>
                <w:szCs w:val="28"/>
              </w:rPr>
              <w:t>需求。</w:t>
            </w:r>
          </w:p>
          <w:p w14:paraId="158FBDC2" w14:textId="496F9F3E" w:rsidR="002C31C5" w:rsidRPr="00265FD0" w:rsidRDefault="004C71AC" w:rsidP="00A36B52">
            <w:pPr>
              <w:pStyle w:val="ae"/>
              <w:numPr>
                <w:ilvl w:val="0"/>
                <w:numId w:val="28"/>
              </w:numPr>
              <w:snapToGrid w:val="0"/>
              <w:ind w:left="284" w:hanging="284"/>
              <w:jc w:val="both"/>
              <w:rPr>
                <w:rFonts w:ascii="Times New Roman" w:hAnsi="Times New Roman"/>
                <w:color w:val="000000"/>
                <w:szCs w:val="28"/>
              </w:rPr>
            </w:pPr>
            <w:r w:rsidRPr="00265FD0">
              <w:rPr>
                <w:rFonts w:ascii="Times New Roman" w:hAnsi="Times New Roman" w:hint="eastAsia"/>
                <w:color w:val="000000"/>
                <w:szCs w:val="28"/>
              </w:rPr>
              <w:t>即時健康新聞資訊</w:t>
            </w:r>
            <w:r w:rsidR="00FA522C" w:rsidRPr="00265FD0">
              <w:rPr>
                <w:rFonts w:ascii="Times New Roman" w:hAnsi="Times New Roman" w:hint="eastAsia"/>
                <w:color w:val="000000"/>
                <w:szCs w:val="28"/>
              </w:rPr>
              <w:t>，以提供更有價值的健康</w:t>
            </w:r>
            <w:r w:rsidRPr="00265FD0">
              <w:rPr>
                <w:rFonts w:ascii="Times New Roman" w:hAnsi="Times New Roman" w:hint="eastAsia"/>
                <w:color w:val="000000"/>
                <w:szCs w:val="28"/>
              </w:rPr>
              <w:t>新知</w:t>
            </w:r>
            <w:r w:rsidR="00A36B52" w:rsidRPr="00265FD0">
              <w:rPr>
                <w:rFonts w:ascii="Times New Roman" w:hAnsi="Times New Roman" w:hint="eastAsia"/>
                <w:color w:val="000000"/>
                <w:szCs w:val="28"/>
              </w:rPr>
              <w:t>，提高</w:t>
            </w:r>
            <w:r w:rsidRPr="00265FD0">
              <w:rPr>
                <w:rFonts w:ascii="Times New Roman" w:hAnsi="Times New Roman" w:hint="eastAsia"/>
                <w:color w:val="000000"/>
                <w:szCs w:val="28"/>
              </w:rPr>
              <w:t>對健康的正確知識與觀念</w:t>
            </w:r>
            <w:r w:rsidR="00F73FD1" w:rsidRPr="00265FD0">
              <w:rPr>
                <w:rFonts w:ascii="Times New Roman" w:hAnsi="Times New Roman" w:hint="eastAsia"/>
                <w:color w:val="000000"/>
                <w:szCs w:val="28"/>
              </w:rPr>
              <w:t>。</w:t>
            </w:r>
          </w:p>
        </w:tc>
        <w:tc>
          <w:tcPr>
            <w:tcW w:w="2496" w:type="pct"/>
          </w:tcPr>
          <w:p w14:paraId="66653D4C" w14:textId="02831999" w:rsidR="004809C4" w:rsidRPr="00265FD0" w:rsidRDefault="00123C79" w:rsidP="00A36B52">
            <w:pPr>
              <w:pStyle w:val="ae"/>
              <w:numPr>
                <w:ilvl w:val="0"/>
                <w:numId w:val="36"/>
              </w:numPr>
              <w:snapToGrid w:val="0"/>
              <w:ind w:left="284" w:hanging="284"/>
              <w:jc w:val="both"/>
              <w:rPr>
                <w:rFonts w:ascii="Times New Roman" w:hAnsi="Times New Roman"/>
                <w:color w:val="000000"/>
                <w:szCs w:val="28"/>
              </w:rPr>
            </w:pPr>
            <w:r w:rsidRPr="00265FD0">
              <w:rPr>
                <w:rFonts w:ascii="Times New Roman" w:hAnsi="Times New Roman" w:hint="eastAsia"/>
                <w:color w:val="000000"/>
                <w:szCs w:val="28"/>
              </w:rPr>
              <w:t>強調</w:t>
            </w:r>
            <w:r w:rsidR="001A47DC" w:rsidRPr="00265FD0">
              <w:rPr>
                <w:rFonts w:ascii="Times New Roman" w:hAnsi="Times New Roman" w:hint="eastAsia"/>
                <w:color w:val="000000"/>
                <w:szCs w:val="28"/>
              </w:rPr>
              <w:t>App</w:t>
            </w:r>
            <w:r w:rsidR="004C71AC" w:rsidRPr="00265FD0">
              <w:rPr>
                <w:rFonts w:ascii="Times New Roman" w:hAnsi="Times New Roman" w:hint="eastAsia"/>
                <w:color w:val="000000"/>
                <w:szCs w:val="28"/>
              </w:rPr>
              <w:t>密碼的高</w:t>
            </w:r>
            <w:r w:rsidRPr="00265FD0">
              <w:rPr>
                <w:rFonts w:ascii="Times New Roman" w:hAnsi="Times New Roman" w:hint="eastAsia"/>
                <w:color w:val="000000"/>
                <w:szCs w:val="28"/>
              </w:rPr>
              <w:t>安全性，以應對競爭激烈的市場，並吸引</w:t>
            </w:r>
            <w:r w:rsidR="00A36B52" w:rsidRPr="00265FD0">
              <w:rPr>
                <w:rFonts w:ascii="Times New Roman" w:hAnsi="Times New Roman" w:hint="eastAsia"/>
                <w:color w:val="000000"/>
                <w:szCs w:val="28"/>
              </w:rPr>
              <w:t>注重</w:t>
            </w:r>
            <w:r w:rsidRPr="00265FD0">
              <w:rPr>
                <w:rFonts w:ascii="Times New Roman" w:hAnsi="Times New Roman" w:hint="eastAsia"/>
                <w:color w:val="000000"/>
                <w:szCs w:val="28"/>
              </w:rPr>
              <w:t>隱私的</w:t>
            </w:r>
            <w:r w:rsidR="003103CB" w:rsidRPr="00265FD0">
              <w:rPr>
                <w:rFonts w:ascii="Times New Roman" w:hAnsi="Times New Roman" w:hint="eastAsia"/>
                <w:color w:val="000000"/>
                <w:szCs w:val="28"/>
              </w:rPr>
              <w:t>使用者</w:t>
            </w:r>
            <w:r w:rsidRPr="00265FD0">
              <w:rPr>
                <w:rFonts w:ascii="Times New Roman" w:hAnsi="Times New Roman" w:hint="eastAsia"/>
                <w:color w:val="000000"/>
                <w:szCs w:val="28"/>
              </w:rPr>
              <w:t>。</w:t>
            </w:r>
          </w:p>
          <w:p w14:paraId="466F73D3" w14:textId="27AC6D42" w:rsidR="002C31C5" w:rsidRPr="00265FD0" w:rsidRDefault="003103CB" w:rsidP="00A36B52">
            <w:pPr>
              <w:pStyle w:val="ae"/>
              <w:numPr>
                <w:ilvl w:val="0"/>
                <w:numId w:val="36"/>
              </w:numPr>
              <w:snapToGrid w:val="0"/>
              <w:ind w:left="284" w:hanging="284"/>
              <w:jc w:val="both"/>
              <w:rPr>
                <w:rFonts w:ascii="Times New Roman" w:hAnsi="Times New Roman"/>
                <w:color w:val="000000"/>
                <w:szCs w:val="28"/>
              </w:rPr>
            </w:pPr>
            <w:r w:rsidRPr="00265FD0">
              <w:rPr>
                <w:rFonts w:ascii="Times New Roman" w:hAnsi="Times New Roman" w:hint="eastAsia"/>
                <w:color w:val="000000"/>
                <w:szCs w:val="28"/>
              </w:rPr>
              <w:t>優化</w:t>
            </w:r>
            <w:r w:rsidR="001A47DC" w:rsidRPr="00265FD0">
              <w:rPr>
                <w:rFonts w:ascii="Times New Roman" w:hAnsi="Times New Roman" w:hint="eastAsia"/>
                <w:color w:val="000000"/>
                <w:szCs w:val="28"/>
              </w:rPr>
              <w:t>App</w:t>
            </w:r>
            <w:r w:rsidRPr="00265FD0">
              <w:rPr>
                <w:rFonts w:ascii="Times New Roman" w:hAnsi="Times New Roman" w:hint="eastAsia"/>
                <w:color w:val="000000"/>
                <w:szCs w:val="28"/>
              </w:rPr>
              <w:t>，以提供更專業的健康建議，並與穿戴式裝置廠商合作，增加信任度。</w:t>
            </w:r>
          </w:p>
        </w:tc>
      </w:tr>
      <w:tr w:rsidR="002C31C5" w:rsidRPr="00265FD0" w14:paraId="5A2D31E0" w14:textId="77777777" w:rsidTr="00AC63BB">
        <w:tc>
          <w:tcPr>
            <w:tcW w:w="2504" w:type="pct"/>
            <w:shd w:val="clear" w:color="auto" w:fill="F2F2F2" w:themeFill="background1" w:themeFillShade="F2"/>
          </w:tcPr>
          <w:p w14:paraId="5E48BEF6" w14:textId="11D27E61" w:rsidR="002C31C5" w:rsidRPr="00265FD0" w:rsidRDefault="00FA522C" w:rsidP="00C774A9">
            <w:pPr>
              <w:snapToGrid w:val="0"/>
              <w:rPr>
                <w:b/>
                <w:bCs/>
                <w:color w:val="000000"/>
                <w:szCs w:val="28"/>
              </w:rPr>
            </w:pPr>
            <w:r w:rsidRPr="00265FD0">
              <w:rPr>
                <w:rFonts w:hint="eastAsia"/>
                <w:b/>
                <w:bCs/>
                <w:color w:val="000000"/>
                <w:szCs w:val="28"/>
              </w:rPr>
              <w:t>劣勢</w:t>
            </w:r>
            <w:r w:rsidR="00B3085C" w:rsidRPr="00265FD0">
              <w:rPr>
                <w:b/>
                <w:bCs/>
                <w:color w:val="000000"/>
                <w:szCs w:val="28"/>
              </w:rPr>
              <w:t>/</w:t>
            </w:r>
            <w:r w:rsidR="00B3085C" w:rsidRPr="00265FD0">
              <w:rPr>
                <w:b/>
                <w:bCs/>
                <w:color w:val="000000"/>
                <w:szCs w:val="28"/>
              </w:rPr>
              <w:t>機會（</w:t>
            </w:r>
            <w:r w:rsidR="00B3085C" w:rsidRPr="00265FD0">
              <w:rPr>
                <w:b/>
                <w:bCs/>
                <w:color w:val="000000"/>
                <w:szCs w:val="28"/>
              </w:rPr>
              <w:t>WO</w:t>
            </w:r>
            <w:r w:rsidR="00B3085C" w:rsidRPr="00265FD0">
              <w:rPr>
                <w:b/>
                <w:bCs/>
                <w:color w:val="000000"/>
                <w:szCs w:val="28"/>
              </w:rPr>
              <w:t>）：</w:t>
            </w:r>
          </w:p>
        </w:tc>
        <w:tc>
          <w:tcPr>
            <w:tcW w:w="2496" w:type="pct"/>
            <w:shd w:val="clear" w:color="auto" w:fill="F2F2F2" w:themeFill="background1" w:themeFillShade="F2"/>
          </w:tcPr>
          <w:p w14:paraId="27D2B9C3" w14:textId="608A202A" w:rsidR="002C31C5" w:rsidRPr="00265FD0" w:rsidRDefault="00FA522C" w:rsidP="00C774A9">
            <w:pPr>
              <w:snapToGrid w:val="0"/>
              <w:ind w:left="280" w:hangingChars="100" w:hanging="280"/>
              <w:rPr>
                <w:b/>
                <w:bCs/>
                <w:color w:val="000000"/>
                <w:szCs w:val="28"/>
              </w:rPr>
            </w:pPr>
            <w:r w:rsidRPr="00265FD0">
              <w:rPr>
                <w:rFonts w:hint="eastAsia"/>
                <w:b/>
                <w:bCs/>
                <w:color w:val="000000"/>
                <w:szCs w:val="28"/>
              </w:rPr>
              <w:t>劣勢</w:t>
            </w:r>
            <w:r w:rsidR="00B3085C" w:rsidRPr="00265FD0">
              <w:rPr>
                <w:b/>
                <w:bCs/>
                <w:color w:val="000000"/>
                <w:szCs w:val="28"/>
              </w:rPr>
              <w:t>/</w:t>
            </w:r>
            <w:r w:rsidR="00B3085C" w:rsidRPr="00265FD0">
              <w:rPr>
                <w:b/>
                <w:bCs/>
                <w:color w:val="000000"/>
                <w:szCs w:val="28"/>
              </w:rPr>
              <w:t>威脅（</w:t>
            </w:r>
            <w:r w:rsidR="00B3085C" w:rsidRPr="00265FD0">
              <w:rPr>
                <w:b/>
                <w:bCs/>
                <w:color w:val="000000"/>
                <w:szCs w:val="28"/>
              </w:rPr>
              <w:t>WT</w:t>
            </w:r>
            <w:r w:rsidR="00B3085C" w:rsidRPr="00265FD0">
              <w:rPr>
                <w:b/>
                <w:bCs/>
                <w:color w:val="000000"/>
                <w:szCs w:val="28"/>
              </w:rPr>
              <w:t>）：</w:t>
            </w:r>
          </w:p>
        </w:tc>
      </w:tr>
      <w:tr w:rsidR="002C31C5" w:rsidRPr="00265FD0" w14:paraId="33F10B51" w14:textId="77777777" w:rsidTr="004C5DF7">
        <w:tc>
          <w:tcPr>
            <w:tcW w:w="2504" w:type="pct"/>
          </w:tcPr>
          <w:p w14:paraId="33BF9318" w14:textId="77777777" w:rsidR="00964655" w:rsidRPr="00265FD0" w:rsidRDefault="003103CB" w:rsidP="00964655">
            <w:pPr>
              <w:pStyle w:val="ae"/>
              <w:numPr>
                <w:ilvl w:val="0"/>
                <w:numId w:val="39"/>
              </w:numPr>
              <w:snapToGrid w:val="0"/>
              <w:ind w:left="284" w:hanging="284"/>
              <w:jc w:val="both"/>
              <w:rPr>
                <w:rFonts w:ascii="Times New Roman" w:hAnsi="Times New Roman"/>
                <w:color w:val="000000"/>
                <w:szCs w:val="28"/>
              </w:rPr>
            </w:pPr>
            <w:r w:rsidRPr="00265FD0">
              <w:rPr>
                <w:rFonts w:ascii="Times New Roman" w:hAnsi="Times New Roman" w:hint="eastAsia"/>
                <w:color w:val="000000"/>
                <w:szCs w:val="28"/>
              </w:rPr>
              <w:t>針對可追蹤運動項目較少的問題，</w:t>
            </w:r>
            <w:r w:rsidR="00F73FD1" w:rsidRPr="00265FD0">
              <w:rPr>
                <w:rFonts w:ascii="Times New Roman" w:hAnsi="Times New Roman" w:hint="eastAsia"/>
                <w:color w:val="000000"/>
                <w:szCs w:val="28"/>
              </w:rPr>
              <w:t>調查</w:t>
            </w:r>
            <w:r w:rsidRPr="00265FD0">
              <w:rPr>
                <w:rFonts w:ascii="Times New Roman" w:hAnsi="Times New Roman" w:hint="eastAsia"/>
                <w:color w:val="000000"/>
                <w:szCs w:val="28"/>
              </w:rPr>
              <w:t>使用者常用的運動加以</w:t>
            </w:r>
            <w:r w:rsidR="00F73FD1" w:rsidRPr="00265FD0">
              <w:rPr>
                <w:rFonts w:ascii="Times New Roman" w:hAnsi="Times New Roman" w:hint="eastAsia"/>
                <w:color w:val="000000"/>
                <w:szCs w:val="28"/>
              </w:rPr>
              <w:t>新增，以滿足使用者需求</w:t>
            </w:r>
            <w:r w:rsidRPr="00265FD0">
              <w:rPr>
                <w:rFonts w:ascii="Times New Roman" w:hAnsi="Times New Roman" w:hint="eastAsia"/>
                <w:color w:val="000000"/>
                <w:szCs w:val="28"/>
              </w:rPr>
              <w:t>。</w:t>
            </w:r>
          </w:p>
          <w:p w14:paraId="75BA66FE" w14:textId="17ED2655" w:rsidR="002C31C5" w:rsidRPr="00265FD0" w:rsidRDefault="00964655" w:rsidP="00964655">
            <w:pPr>
              <w:pStyle w:val="ae"/>
              <w:numPr>
                <w:ilvl w:val="0"/>
                <w:numId w:val="39"/>
              </w:numPr>
              <w:snapToGrid w:val="0"/>
              <w:ind w:left="284" w:hanging="284"/>
              <w:jc w:val="both"/>
              <w:rPr>
                <w:rFonts w:ascii="Times New Roman" w:hAnsi="Times New Roman"/>
                <w:color w:val="000000"/>
                <w:szCs w:val="28"/>
              </w:rPr>
            </w:pPr>
            <w:r w:rsidRPr="00265FD0">
              <w:rPr>
                <w:rFonts w:ascii="Times New Roman" w:hAnsi="Times New Roman" w:hint="eastAsia"/>
                <w:color w:val="000000"/>
                <w:szCs w:val="28"/>
              </w:rPr>
              <w:t>利用</w:t>
            </w:r>
            <w:r w:rsidR="006014C7" w:rsidRPr="00265FD0">
              <w:rPr>
                <w:rFonts w:ascii="Times New Roman" w:hAnsi="Times New Roman" w:hint="eastAsia"/>
                <w:color w:val="000000"/>
                <w:szCs w:val="28"/>
              </w:rPr>
              <w:t>AI</w:t>
            </w:r>
            <w:r w:rsidR="004C71AC" w:rsidRPr="00265FD0">
              <w:rPr>
                <w:rFonts w:ascii="Times New Roman" w:hAnsi="Times New Roman" w:hint="eastAsia"/>
                <w:color w:val="000000"/>
                <w:szCs w:val="28"/>
              </w:rPr>
              <w:t>分析使用者可能的興趣所在</w:t>
            </w:r>
            <w:r w:rsidR="006014C7" w:rsidRPr="00265FD0">
              <w:rPr>
                <w:rFonts w:ascii="Times New Roman" w:hAnsi="Times New Roman" w:hint="eastAsia"/>
                <w:color w:val="000000"/>
                <w:szCs w:val="28"/>
              </w:rPr>
              <w:t>，</w:t>
            </w:r>
            <w:r w:rsidRPr="00265FD0">
              <w:rPr>
                <w:rFonts w:ascii="Times New Roman" w:hAnsi="Times New Roman" w:hint="eastAsia"/>
                <w:color w:val="000000"/>
                <w:szCs w:val="28"/>
              </w:rPr>
              <w:t>以</w:t>
            </w:r>
            <w:r w:rsidR="006014C7" w:rsidRPr="00265FD0">
              <w:rPr>
                <w:rFonts w:ascii="Times New Roman" w:hAnsi="Times New Roman" w:hint="eastAsia"/>
                <w:color w:val="000000"/>
                <w:szCs w:val="28"/>
              </w:rPr>
              <w:t>提</w:t>
            </w:r>
            <w:r w:rsidR="004C71AC" w:rsidRPr="00265FD0">
              <w:rPr>
                <w:rFonts w:ascii="Times New Roman" w:hAnsi="Times New Roman" w:hint="eastAsia"/>
                <w:color w:val="000000"/>
                <w:szCs w:val="28"/>
              </w:rPr>
              <w:t>供相關新聞資訊，提升滿意度</w:t>
            </w:r>
            <w:r w:rsidRPr="00265FD0">
              <w:rPr>
                <w:rFonts w:ascii="Times New Roman" w:hAnsi="Times New Roman" w:hint="eastAsia"/>
                <w:color w:val="000000"/>
                <w:szCs w:val="28"/>
              </w:rPr>
              <w:t>。</w:t>
            </w:r>
          </w:p>
        </w:tc>
        <w:tc>
          <w:tcPr>
            <w:tcW w:w="2496" w:type="pct"/>
          </w:tcPr>
          <w:p w14:paraId="25C5B62E" w14:textId="1623FAF3" w:rsidR="00964655" w:rsidRPr="00265FD0" w:rsidRDefault="00A36B52" w:rsidP="00964655">
            <w:pPr>
              <w:pStyle w:val="ae"/>
              <w:numPr>
                <w:ilvl w:val="0"/>
                <w:numId w:val="40"/>
              </w:numPr>
              <w:snapToGrid w:val="0"/>
              <w:ind w:left="284" w:hanging="284"/>
              <w:jc w:val="both"/>
              <w:rPr>
                <w:rFonts w:ascii="Times New Roman" w:hAnsi="Times New Roman"/>
                <w:color w:val="000000"/>
                <w:szCs w:val="28"/>
              </w:rPr>
            </w:pPr>
            <w:r w:rsidRPr="00265FD0">
              <w:rPr>
                <w:rFonts w:ascii="Times New Roman" w:hAnsi="Times New Roman" w:hint="eastAsia"/>
                <w:color w:val="000000"/>
                <w:szCs w:val="28"/>
              </w:rPr>
              <w:t>與醫療機構或醫學健康專家合作，以提供更專業的</w:t>
            </w:r>
            <w:r w:rsidR="006014C7" w:rsidRPr="00265FD0">
              <w:rPr>
                <w:rFonts w:ascii="Times New Roman" w:hAnsi="Times New Roman" w:hint="eastAsia"/>
                <w:color w:val="000000"/>
                <w:szCs w:val="28"/>
              </w:rPr>
              <w:t>健康</w:t>
            </w:r>
            <w:r w:rsidRPr="00265FD0">
              <w:rPr>
                <w:rFonts w:ascii="Times New Roman" w:hAnsi="Times New Roman" w:hint="eastAsia"/>
                <w:color w:val="000000"/>
                <w:szCs w:val="28"/>
              </w:rPr>
              <w:t>建議，彌補</w:t>
            </w:r>
            <w:r w:rsidR="001A47DC" w:rsidRPr="00265FD0">
              <w:rPr>
                <w:rFonts w:ascii="Times New Roman" w:hAnsi="Times New Roman" w:hint="eastAsia"/>
                <w:color w:val="000000"/>
                <w:szCs w:val="28"/>
              </w:rPr>
              <w:t>App</w:t>
            </w:r>
            <w:r w:rsidRPr="00265FD0">
              <w:rPr>
                <w:rFonts w:ascii="Times New Roman" w:hAnsi="Times New Roman" w:hint="eastAsia"/>
                <w:color w:val="000000"/>
                <w:szCs w:val="28"/>
              </w:rPr>
              <w:t>無法提供專業意見的缺點。</w:t>
            </w:r>
          </w:p>
          <w:p w14:paraId="0B0E0561" w14:textId="4D7893AA" w:rsidR="00700B98" w:rsidRPr="00265FD0" w:rsidRDefault="006014C7" w:rsidP="00964655">
            <w:pPr>
              <w:pStyle w:val="ae"/>
              <w:numPr>
                <w:ilvl w:val="0"/>
                <w:numId w:val="40"/>
              </w:numPr>
              <w:snapToGrid w:val="0"/>
              <w:ind w:left="284" w:hanging="284"/>
              <w:jc w:val="both"/>
              <w:rPr>
                <w:rFonts w:ascii="Times New Roman" w:hAnsi="Times New Roman"/>
                <w:color w:val="000000"/>
                <w:szCs w:val="28"/>
              </w:rPr>
            </w:pPr>
            <w:r w:rsidRPr="00265FD0">
              <w:rPr>
                <w:rFonts w:ascii="Times New Roman" w:hAnsi="Times New Roman" w:hint="eastAsia"/>
                <w:color w:val="000000"/>
                <w:szCs w:val="28"/>
              </w:rPr>
              <w:t>尋求資安專家建議，以加強數據防護措施。</w:t>
            </w:r>
          </w:p>
        </w:tc>
      </w:tr>
    </w:tbl>
    <w:p w14:paraId="6504945A" w14:textId="77777777" w:rsidR="00700B98" w:rsidRPr="00265FD0" w:rsidRDefault="00700B98"/>
    <w:p w14:paraId="1A609BD4" w14:textId="15E749BD" w:rsidR="00700B98" w:rsidRPr="00265FD0" w:rsidRDefault="00700B98">
      <w:r w:rsidRPr="00265FD0">
        <w:br w:type="page"/>
      </w:r>
    </w:p>
    <w:p w14:paraId="7FCD20AC" w14:textId="28CB45E7" w:rsidR="00F66507" w:rsidRPr="00265FD0" w:rsidRDefault="00001A1F" w:rsidP="00F66507">
      <w:pPr>
        <w:pStyle w:val="1"/>
        <w:keepLines/>
        <w:pageBreakBefore w:val="0"/>
        <w:widowControl/>
        <w:spacing w:before="0" w:after="0" w:line="259" w:lineRule="auto"/>
        <w:ind w:firstLineChars="200" w:firstLine="720"/>
        <w:rPr>
          <w:rFonts w:cs="Times New Roman"/>
        </w:rPr>
      </w:pPr>
      <w:bookmarkStart w:id="24" w:name="_Toc149829316"/>
      <w:r w:rsidRPr="00265FD0">
        <w:rPr>
          <w:rFonts w:cs="Times New Roman"/>
        </w:rPr>
        <w:lastRenderedPageBreak/>
        <w:t>系統規格</w:t>
      </w:r>
      <w:bookmarkEnd w:id="24"/>
    </w:p>
    <w:p w14:paraId="7B3B4446" w14:textId="50D86821" w:rsidR="00433C51" w:rsidRPr="00265FD0" w:rsidRDefault="00001A1F" w:rsidP="008F339C">
      <w:pPr>
        <w:pStyle w:val="2"/>
        <w:rPr>
          <w:rFonts w:cs="Times New Roman"/>
        </w:rPr>
      </w:pPr>
      <w:bookmarkStart w:id="25" w:name="_Toc149829317"/>
      <w:r w:rsidRPr="00265FD0">
        <w:rPr>
          <w:rFonts w:cs="Times New Roman"/>
        </w:rPr>
        <w:t>系統架構</w:t>
      </w:r>
      <w:bookmarkEnd w:id="25"/>
    </w:p>
    <w:p w14:paraId="627BB3D4" w14:textId="77777777" w:rsidR="009C6702" w:rsidRPr="00265FD0" w:rsidRDefault="00FD6874" w:rsidP="009C6702">
      <w:pPr>
        <w:keepNext/>
        <w:snapToGrid w:val="0"/>
        <w:jc w:val="center"/>
      </w:pPr>
      <w:r w:rsidRPr="00265FD0">
        <w:rPr>
          <w:noProof/>
          <w:sz w:val="32"/>
          <w:szCs w:val="32"/>
        </w:rPr>
        <w:drawing>
          <wp:inline distT="0" distB="0" distL="0" distR="0" wp14:anchorId="6ECF9639" wp14:editId="5C65E7A7">
            <wp:extent cx="5288738" cy="2469094"/>
            <wp:effectExtent l="0" t="0" r="7620" b="762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88738" cy="2469094"/>
                    </a:xfrm>
                    <a:prstGeom prst="rect">
                      <a:avLst/>
                    </a:prstGeom>
                  </pic:spPr>
                </pic:pic>
              </a:graphicData>
            </a:graphic>
          </wp:inline>
        </w:drawing>
      </w:r>
    </w:p>
    <w:p w14:paraId="5F071A8E" w14:textId="09635AB8" w:rsidR="00F742B0" w:rsidRPr="00265FD0" w:rsidRDefault="009C6702" w:rsidP="009C6702">
      <w:pPr>
        <w:pStyle w:val="ac"/>
      </w:pPr>
      <w:bookmarkStart w:id="26" w:name="_Toc151410937"/>
      <w:r w:rsidRPr="00265FD0">
        <w:t>▲</w:t>
      </w:r>
      <w:r w:rsidRPr="00265FD0">
        <w:rPr>
          <w:rFonts w:hint="eastAsia"/>
        </w:rPr>
        <w:t>圖</w:t>
      </w:r>
      <w:r w:rsidR="0053631E" w:rsidRPr="00265FD0">
        <w:fldChar w:fldCharType="begin"/>
      </w:r>
      <w:r w:rsidR="0053631E" w:rsidRPr="00265FD0">
        <w:instrText xml:space="preserve"> </w:instrText>
      </w:r>
      <w:r w:rsidR="0053631E" w:rsidRPr="00265FD0">
        <w:rPr>
          <w:rFonts w:hint="eastAsia"/>
        </w:rPr>
        <w:instrText>STYLEREF 2 \s</w:instrText>
      </w:r>
      <w:r w:rsidR="0053631E" w:rsidRPr="00265FD0">
        <w:instrText xml:space="preserve"> </w:instrText>
      </w:r>
      <w:r w:rsidR="0053631E" w:rsidRPr="00265FD0">
        <w:fldChar w:fldCharType="separate"/>
      </w:r>
      <w:r w:rsidR="00F239B7">
        <w:rPr>
          <w:noProof/>
        </w:rPr>
        <w:t>3-1</w:t>
      </w:r>
      <w:r w:rsidR="0053631E" w:rsidRPr="00265FD0">
        <w:fldChar w:fldCharType="end"/>
      </w:r>
      <w:r w:rsidR="0053631E" w:rsidRPr="00265FD0">
        <w:noBreakHyphen/>
      </w:r>
      <w:r w:rsidR="0053631E" w:rsidRPr="00265FD0">
        <w:fldChar w:fldCharType="begin"/>
      </w:r>
      <w:r w:rsidR="0053631E" w:rsidRPr="00265FD0">
        <w:instrText xml:space="preserve"> </w:instrText>
      </w:r>
      <w:r w:rsidR="0053631E" w:rsidRPr="00265FD0">
        <w:rPr>
          <w:rFonts w:hint="eastAsia"/>
        </w:rPr>
        <w:instrText xml:space="preserve">SEQ </w:instrText>
      </w:r>
      <w:r w:rsidR="0053631E" w:rsidRPr="00265FD0">
        <w:rPr>
          <w:rFonts w:hint="eastAsia"/>
        </w:rPr>
        <w:instrText>圖</w:instrText>
      </w:r>
      <w:r w:rsidR="0053631E" w:rsidRPr="00265FD0">
        <w:rPr>
          <w:rFonts w:hint="eastAsia"/>
        </w:rPr>
        <w:instrText xml:space="preserve"> \* ARABIC \s 2</w:instrText>
      </w:r>
      <w:r w:rsidR="0053631E" w:rsidRPr="00265FD0">
        <w:instrText xml:space="preserve"> </w:instrText>
      </w:r>
      <w:r w:rsidR="0053631E" w:rsidRPr="00265FD0">
        <w:fldChar w:fldCharType="separate"/>
      </w:r>
      <w:r w:rsidR="00F239B7">
        <w:rPr>
          <w:noProof/>
        </w:rPr>
        <w:t>1</w:t>
      </w:r>
      <w:r w:rsidR="0053631E" w:rsidRPr="00265FD0">
        <w:fldChar w:fldCharType="end"/>
      </w:r>
      <w:r w:rsidRPr="00265FD0">
        <w:t>、</w:t>
      </w:r>
      <w:r w:rsidRPr="00265FD0">
        <w:rPr>
          <w:rFonts w:hint="eastAsia"/>
        </w:rPr>
        <w:t>系統架構圖</w:t>
      </w:r>
      <w:bookmarkEnd w:id="26"/>
    </w:p>
    <w:p w14:paraId="66D50A20" w14:textId="64F896D4" w:rsidR="003B11A1" w:rsidRPr="00265FD0" w:rsidRDefault="00FD6874" w:rsidP="00505E41">
      <w:pPr>
        <w:pStyle w:val="ae"/>
        <w:numPr>
          <w:ilvl w:val="0"/>
          <w:numId w:val="43"/>
        </w:numPr>
        <w:snapToGrid w:val="0"/>
        <w:jc w:val="both"/>
        <w:rPr>
          <w:rFonts w:ascii="Times New Roman" w:hAnsi="Times New Roman"/>
          <w:lang w:val="en-MY"/>
        </w:rPr>
      </w:pPr>
      <w:r w:rsidRPr="00265FD0">
        <w:rPr>
          <w:rFonts w:ascii="Times New Roman" w:hAnsi="Times New Roman" w:hint="eastAsia"/>
          <w:lang w:val="en-MY"/>
        </w:rPr>
        <w:t>使用者</w:t>
      </w:r>
      <w:r w:rsidR="008C2ED2" w:rsidRPr="00265FD0">
        <w:rPr>
          <w:rFonts w:ascii="Times New Roman" w:hAnsi="Times New Roman" w:hint="eastAsia"/>
          <w:lang w:val="en-MY"/>
        </w:rPr>
        <w:t>初次使用</w:t>
      </w:r>
      <w:r w:rsidRPr="00265FD0">
        <w:rPr>
          <w:rFonts w:ascii="Times New Roman" w:hAnsi="Times New Roman" w:hint="eastAsia"/>
          <w:lang w:val="en-MY"/>
        </w:rPr>
        <w:t>必須先註冊</w:t>
      </w:r>
      <w:r w:rsidR="008C2ED2" w:rsidRPr="00265FD0">
        <w:rPr>
          <w:rFonts w:ascii="Times New Roman" w:hAnsi="Times New Roman" w:hint="eastAsia"/>
          <w:lang w:val="en-MY"/>
        </w:rPr>
        <w:t>個人帳號</w:t>
      </w:r>
      <w:r w:rsidRPr="00265FD0">
        <w:rPr>
          <w:rFonts w:ascii="Times New Roman" w:hAnsi="Times New Roman" w:hint="eastAsia"/>
          <w:lang w:val="en-MY"/>
        </w:rPr>
        <w:t>，</w:t>
      </w:r>
      <w:r w:rsidR="008C2ED2" w:rsidRPr="00265FD0">
        <w:rPr>
          <w:rFonts w:ascii="Times New Roman" w:hAnsi="Times New Roman" w:hint="eastAsia"/>
          <w:lang w:val="en-MY"/>
        </w:rPr>
        <w:t>才能使用</w:t>
      </w:r>
      <w:r w:rsidR="001A47DC" w:rsidRPr="00265FD0">
        <w:rPr>
          <w:rFonts w:ascii="Times New Roman" w:hAnsi="Times New Roman" w:hint="eastAsia"/>
          <w:lang w:val="en-MY"/>
        </w:rPr>
        <w:t>App</w:t>
      </w:r>
      <w:r w:rsidR="008C2ED2" w:rsidRPr="00265FD0">
        <w:rPr>
          <w:rFonts w:ascii="Times New Roman" w:hAnsi="Times New Roman" w:hint="eastAsia"/>
          <w:lang w:val="en-MY"/>
        </w:rPr>
        <w:t>的相關功能。登入帳號後，還需填寫基本個人資料，如體重等，輸入完畢後，</w:t>
      </w:r>
      <w:r w:rsidR="001A47DC" w:rsidRPr="00265FD0">
        <w:rPr>
          <w:rFonts w:ascii="Times New Roman" w:hAnsi="Times New Roman" w:hint="eastAsia"/>
          <w:lang w:val="en-MY"/>
        </w:rPr>
        <w:t>App</w:t>
      </w:r>
      <w:r w:rsidR="008C2ED2" w:rsidRPr="00265FD0">
        <w:rPr>
          <w:rFonts w:ascii="Times New Roman" w:hAnsi="Times New Roman" w:hint="eastAsia"/>
          <w:lang w:val="en-MY"/>
        </w:rPr>
        <w:t>會</w:t>
      </w:r>
      <w:r w:rsidR="00595104" w:rsidRPr="00265FD0">
        <w:rPr>
          <w:rFonts w:ascii="Times New Roman" w:hAnsi="Times New Roman" w:hint="eastAsia"/>
          <w:lang w:val="en-MY"/>
        </w:rPr>
        <w:t>根據相關</w:t>
      </w:r>
      <w:r w:rsidR="00D05B27" w:rsidRPr="00265FD0">
        <w:rPr>
          <w:rFonts w:ascii="Times New Roman" w:hAnsi="Times New Roman" w:hint="eastAsia"/>
          <w:lang w:val="en-MY"/>
        </w:rPr>
        <w:t>健康</w:t>
      </w:r>
      <w:r w:rsidR="00595104" w:rsidRPr="00265FD0">
        <w:rPr>
          <w:rFonts w:ascii="Times New Roman" w:hAnsi="Times New Roman" w:hint="eastAsia"/>
          <w:lang w:val="en-MY"/>
        </w:rPr>
        <w:t>數據，</w:t>
      </w:r>
      <w:r w:rsidR="008C2ED2" w:rsidRPr="00265FD0">
        <w:rPr>
          <w:rFonts w:ascii="Times New Roman" w:hAnsi="Times New Roman" w:hint="eastAsia"/>
          <w:lang w:val="en-MY"/>
        </w:rPr>
        <w:t>計算健康分數，提供給使用者參考目前的身體狀況。</w:t>
      </w:r>
    </w:p>
    <w:p w14:paraId="199B3288" w14:textId="554F265D" w:rsidR="0022666E" w:rsidRPr="00265FD0" w:rsidRDefault="00505E41" w:rsidP="00505E41">
      <w:pPr>
        <w:pStyle w:val="ae"/>
        <w:numPr>
          <w:ilvl w:val="0"/>
          <w:numId w:val="43"/>
        </w:numPr>
        <w:snapToGrid w:val="0"/>
        <w:jc w:val="both"/>
        <w:rPr>
          <w:rFonts w:ascii="Times New Roman" w:hAnsi="Times New Roman"/>
          <w:lang w:val="en-MY"/>
        </w:rPr>
      </w:pPr>
      <w:r w:rsidRPr="00265FD0">
        <w:rPr>
          <w:rFonts w:ascii="Times New Roman" w:hAnsi="Times New Roman" w:hint="eastAsia"/>
          <w:lang w:val="en-MY"/>
        </w:rPr>
        <w:t>穿戴式裝置透過相關感測器，測量心率、血壓等數據，紀錄步數等運動情形，</w:t>
      </w:r>
      <w:r w:rsidR="0022666E" w:rsidRPr="00265FD0">
        <w:rPr>
          <w:rFonts w:ascii="Times New Roman" w:hAnsi="Times New Roman" w:hint="eastAsia"/>
          <w:lang w:val="en-MY"/>
        </w:rPr>
        <w:t>使用者需要將穿戴式裝置與</w:t>
      </w:r>
      <w:r w:rsidR="001A47DC" w:rsidRPr="00265FD0">
        <w:rPr>
          <w:rFonts w:ascii="Times New Roman" w:hAnsi="Times New Roman" w:hint="eastAsia"/>
          <w:lang w:val="en-MY"/>
        </w:rPr>
        <w:t>App</w:t>
      </w:r>
      <w:r w:rsidR="0022666E" w:rsidRPr="00265FD0">
        <w:rPr>
          <w:rFonts w:ascii="Times New Roman" w:hAnsi="Times New Roman" w:hint="eastAsia"/>
          <w:lang w:val="en-MY"/>
        </w:rPr>
        <w:t>作連接，將數據同步到應用程式中</w:t>
      </w:r>
      <w:r w:rsidR="008C2ED2" w:rsidRPr="00265FD0">
        <w:rPr>
          <w:rFonts w:ascii="Times New Roman" w:hAnsi="Times New Roman" w:hint="eastAsia"/>
          <w:lang w:val="en-MY"/>
        </w:rPr>
        <w:t>，</w:t>
      </w:r>
      <w:r w:rsidRPr="00265FD0">
        <w:rPr>
          <w:rFonts w:ascii="Times New Roman" w:hAnsi="Times New Roman" w:hint="eastAsia"/>
          <w:lang w:val="en-MY"/>
        </w:rPr>
        <w:t>並上傳到</w:t>
      </w:r>
      <w:r w:rsidR="0022666E" w:rsidRPr="00265FD0">
        <w:rPr>
          <w:rFonts w:ascii="Times New Roman" w:hAnsi="Times New Roman" w:hint="eastAsia"/>
          <w:lang w:val="en-MY"/>
        </w:rPr>
        <w:t>資料庫中</w:t>
      </w:r>
      <w:r w:rsidRPr="00265FD0">
        <w:rPr>
          <w:rFonts w:ascii="Times New Roman" w:hAnsi="Times New Roman" w:hint="eastAsia"/>
          <w:lang w:val="en-MY"/>
        </w:rPr>
        <w:t>。</w:t>
      </w:r>
    </w:p>
    <w:p w14:paraId="5AFD04AA" w14:textId="3227E3F4" w:rsidR="00992DDA" w:rsidRPr="00265FD0" w:rsidRDefault="00505E41" w:rsidP="00505E41">
      <w:pPr>
        <w:pStyle w:val="ae"/>
        <w:numPr>
          <w:ilvl w:val="0"/>
          <w:numId w:val="43"/>
        </w:numPr>
        <w:snapToGrid w:val="0"/>
        <w:jc w:val="both"/>
        <w:rPr>
          <w:rFonts w:ascii="Times New Roman" w:hAnsi="Times New Roman"/>
          <w:lang w:val="en-MY"/>
        </w:rPr>
      </w:pPr>
      <w:r w:rsidRPr="00265FD0">
        <w:rPr>
          <w:rFonts w:ascii="Times New Roman" w:hAnsi="Times New Roman" w:hint="eastAsia"/>
          <w:lang w:val="en-MY"/>
        </w:rPr>
        <w:t>經後端處理後，將數據可視化於</w:t>
      </w:r>
      <w:r w:rsidR="001A47DC" w:rsidRPr="00265FD0">
        <w:rPr>
          <w:rFonts w:ascii="Times New Roman" w:hAnsi="Times New Roman" w:hint="eastAsia"/>
          <w:lang w:val="en-MY"/>
        </w:rPr>
        <w:t>App</w:t>
      </w:r>
      <w:r w:rsidRPr="00265FD0">
        <w:rPr>
          <w:rFonts w:ascii="Times New Roman" w:hAnsi="Times New Roman" w:hint="eastAsia"/>
          <w:lang w:val="en-MY"/>
        </w:rPr>
        <w:t>內顯示，讓使用者掌握相關數值變化的情況。</w:t>
      </w:r>
    </w:p>
    <w:p w14:paraId="317FB8A3" w14:textId="4104600F" w:rsidR="00505E41" w:rsidRPr="00265FD0" w:rsidRDefault="00992DDA" w:rsidP="00992DDA">
      <w:pPr>
        <w:rPr>
          <w:rFonts w:cstheme="minorBidi"/>
          <w:szCs w:val="22"/>
          <w:lang w:val="en-MY"/>
        </w:rPr>
      </w:pPr>
      <w:r w:rsidRPr="00265FD0">
        <w:rPr>
          <w:lang w:val="en-MY"/>
        </w:rPr>
        <w:br w:type="page"/>
      </w:r>
    </w:p>
    <w:p w14:paraId="3B47851C" w14:textId="53F67FE6" w:rsidR="002A3F6B" w:rsidRPr="00265FD0" w:rsidRDefault="00001A1F" w:rsidP="002A3F6B">
      <w:pPr>
        <w:pStyle w:val="2"/>
        <w:rPr>
          <w:rFonts w:cs="Times New Roman"/>
        </w:rPr>
      </w:pPr>
      <w:bookmarkStart w:id="27" w:name="_Toc149829318"/>
      <w:r w:rsidRPr="00265FD0">
        <w:rPr>
          <w:rFonts w:cs="Times New Roman"/>
        </w:rPr>
        <w:lastRenderedPageBreak/>
        <w:t>系統軟、硬體需求與技術平台</w:t>
      </w:r>
      <w:bookmarkEnd w:id="27"/>
    </w:p>
    <w:p w14:paraId="0DC4F3F2" w14:textId="3FB4C964" w:rsidR="002A3F6B" w:rsidRPr="00265FD0" w:rsidRDefault="002A3F6B" w:rsidP="002A3F6B">
      <w:pPr>
        <w:pStyle w:val="ac"/>
        <w:keepNext/>
      </w:pPr>
      <w:bookmarkStart w:id="28" w:name="_Toc151314154"/>
      <w:r w:rsidRPr="00265FD0">
        <w:rPr>
          <w:lang w:eastAsia="zh-CN"/>
        </w:rPr>
        <w:t>▼</w:t>
      </w:r>
      <w:r w:rsidRPr="00265FD0">
        <w:rPr>
          <w:rFonts w:hint="eastAsia"/>
        </w:rPr>
        <w:t>表</w:t>
      </w:r>
      <w:r w:rsidR="000820A3" w:rsidRPr="00265FD0">
        <w:fldChar w:fldCharType="begin"/>
      </w:r>
      <w:r w:rsidR="000820A3" w:rsidRPr="00265FD0">
        <w:instrText xml:space="preserve"> </w:instrText>
      </w:r>
      <w:r w:rsidR="000820A3" w:rsidRPr="00265FD0">
        <w:rPr>
          <w:rFonts w:hint="eastAsia"/>
        </w:rPr>
        <w:instrText>STYLEREF 2 \s</w:instrText>
      </w:r>
      <w:r w:rsidR="000820A3" w:rsidRPr="00265FD0">
        <w:instrText xml:space="preserve"> </w:instrText>
      </w:r>
      <w:r w:rsidR="000820A3" w:rsidRPr="00265FD0">
        <w:fldChar w:fldCharType="separate"/>
      </w:r>
      <w:r w:rsidR="00F239B7">
        <w:rPr>
          <w:noProof/>
        </w:rPr>
        <w:t>3-2</w:t>
      </w:r>
      <w:r w:rsidR="000820A3" w:rsidRPr="00265FD0">
        <w:fldChar w:fldCharType="end"/>
      </w:r>
      <w:r w:rsidR="000820A3" w:rsidRPr="00265FD0">
        <w:noBreakHyphen/>
      </w:r>
      <w:r w:rsidR="000820A3" w:rsidRPr="00265FD0">
        <w:fldChar w:fldCharType="begin"/>
      </w:r>
      <w:r w:rsidR="000820A3" w:rsidRPr="00265FD0">
        <w:instrText xml:space="preserve"> </w:instrText>
      </w:r>
      <w:r w:rsidR="000820A3" w:rsidRPr="00265FD0">
        <w:rPr>
          <w:rFonts w:hint="eastAsia"/>
        </w:rPr>
        <w:instrText xml:space="preserve">SEQ </w:instrText>
      </w:r>
      <w:r w:rsidR="000820A3" w:rsidRPr="00265FD0">
        <w:rPr>
          <w:rFonts w:hint="eastAsia"/>
        </w:rPr>
        <w:instrText>表</w:instrText>
      </w:r>
      <w:r w:rsidR="000820A3" w:rsidRPr="00265FD0">
        <w:rPr>
          <w:rFonts w:hint="eastAsia"/>
        </w:rPr>
        <w:instrText xml:space="preserve"> \* ARABIC \s 2</w:instrText>
      </w:r>
      <w:r w:rsidR="000820A3" w:rsidRPr="00265FD0">
        <w:instrText xml:space="preserve"> </w:instrText>
      </w:r>
      <w:r w:rsidR="000820A3" w:rsidRPr="00265FD0">
        <w:fldChar w:fldCharType="separate"/>
      </w:r>
      <w:r w:rsidR="00F239B7">
        <w:rPr>
          <w:noProof/>
        </w:rPr>
        <w:t>1</w:t>
      </w:r>
      <w:r w:rsidR="000820A3" w:rsidRPr="00265FD0">
        <w:fldChar w:fldCharType="end"/>
      </w:r>
      <w:r w:rsidRPr="00265FD0">
        <w:t>、系統需求表</w:t>
      </w:r>
      <w:bookmarkEnd w:id="28"/>
    </w:p>
    <w:tbl>
      <w:tblPr>
        <w:tblW w:w="4659" w:type="pct"/>
        <w:jc w:val="center"/>
        <w:tblCellMar>
          <w:top w:w="15" w:type="dxa"/>
          <w:left w:w="15" w:type="dxa"/>
          <w:bottom w:w="15" w:type="dxa"/>
          <w:right w:w="15" w:type="dxa"/>
        </w:tblCellMar>
        <w:tblLook w:val="04A0" w:firstRow="1" w:lastRow="0" w:firstColumn="1" w:lastColumn="0" w:noHBand="0" w:noVBand="1"/>
      </w:tblPr>
      <w:tblGrid>
        <w:gridCol w:w="3598"/>
        <w:gridCol w:w="3048"/>
        <w:gridCol w:w="3048"/>
      </w:tblGrid>
      <w:tr w:rsidR="00F55E66" w:rsidRPr="00265FD0" w14:paraId="23196DB9" w14:textId="77777777" w:rsidTr="00C30011">
        <w:trPr>
          <w:cantSplit/>
          <w:trHeight w:hRule="exact" w:val="403"/>
          <w:jc w:val="center"/>
        </w:trPr>
        <w:tc>
          <w:tcPr>
            <w:tcW w:w="18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79A640F" w14:textId="77777777" w:rsidR="00F55E66" w:rsidRPr="00265FD0" w:rsidRDefault="00F55E66" w:rsidP="004C5DF7">
            <w:pPr>
              <w:snapToGrid w:val="0"/>
              <w:spacing w:line="280" w:lineRule="exact"/>
              <w:jc w:val="center"/>
              <w:rPr>
                <w:kern w:val="0"/>
                <w:sz w:val="24"/>
                <w:lang w:val="en-MY"/>
              </w:rPr>
            </w:pPr>
            <w:r w:rsidRPr="00265FD0">
              <w:rPr>
                <w:color w:val="000000"/>
                <w:kern w:val="0"/>
                <w:szCs w:val="28"/>
                <w:lang w:val="en-MY"/>
              </w:rPr>
              <w:t>軟、硬體需求與技術平台</w:t>
            </w:r>
          </w:p>
        </w:tc>
        <w:tc>
          <w:tcPr>
            <w:tcW w:w="157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8FD6280" w14:textId="77777777" w:rsidR="00F55E66" w:rsidRPr="00265FD0" w:rsidRDefault="00F55E66" w:rsidP="004C5DF7">
            <w:pPr>
              <w:snapToGrid w:val="0"/>
              <w:spacing w:line="280" w:lineRule="exact"/>
              <w:jc w:val="center"/>
              <w:rPr>
                <w:kern w:val="0"/>
                <w:sz w:val="24"/>
                <w:lang w:val="en-MY" w:eastAsia="zh-CN"/>
              </w:rPr>
            </w:pPr>
            <w:r w:rsidRPr="00265FD0">
              <w:rPr>
                <w:color w:val="000000"/>
                <w:kern w:val="0"/>
                <w:szCs w:val="28"/>
                <w:lang w:val="en-MY" w:eastAsia="zh-CN"/>
              </w:rPr>
              <w:t>最低系統需求</w:t>
            </w:r>
          </w:p>
        </w:tc>
        <w:tc>
          <w:tcPr>
            <w:tcW w:w="157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BB8942D" w14:textId="77777777" w:rsidR="00F55E66" w:rsidRPr="00265FD0" w:rsidRDefault="00F55E66" w:rsidP="004C5DF7">
            <w:pPr>
              <w:snapToGrid w:val="0"/>
              <w:spacing w:line="280" w:lineRule="exact"/>
              <w:jc w:val="center"/>
              <w:rPr>
                <w:kern w:val="0"/>
                <w:sz w:val="24"/>
                <w:lang w:val="en-MY" w:eastAsia="zh-CN"/>
              </w:rPr>
            </w:pPr>
            <w:r w:rsidRPr="00265FD0">
              <w:rPr>
                <w:color w:val="000000"/>
                <w:kern w:val="0"/>
                <w:szCs w:val="28"/>
                <w:lang w:val="en-MY" w:eastAsia="zh-CN"/>
              </w:rPr>
              <w:t>建議系統需求</w:t>
            </w:r>
          </w:p>
        </w:tc>
      </w:tr>
      <w:tr w:rsidR="00F55E66" w:rsidRPr="00265FD0" w14:paraId="2C710E6F" w14:textId="77777777" w:rsidTr="00C30011">
        <w:trPr>
          <w:cantSplit/>
          <w:trHeight w:hRule="exact" w:val="403"/>
          <w:jc w:val="center"/>
        </w:trPr>
        <w:tc>
          <w:tcPr>
            <w:tcW w:w="1856" w:type="pct"/>
            <w:vMerge w:val="restart"/>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vAlign w:val="center"/>
            <w:hideMark/>
          </w:tcPr>
          <w:p w14:paraId="219310ED" w14:textId="77777777" w:rsidR="00F55E66" w:rsidRPr="00265FD0" w:rsidRDefault="00F55E66" w:rsidP="004C5DF7">
            <w:pPr>
              <w:snapToGrid w:val="0"/>
              <w:spacing w:line="280" w:lineRule="exact"/>
              <w:jc w:val="center"/>
              <w:rPr>
                <w:kern w:val="0"/>
                <w:sz w:val="24"/>
                <w:lang w:val="en-MY" w:eastAsia="zh-CN"/>
              </w:rPr>
            </w:pPr>
            <w:r w:rsidRPr="00265FD0">
              <w:rPr>
                <w:color w:val="000000"/>
                <w:kern w:val="0"/>
                <w:szCs w:val="28"/>
                <w:lang w:val="en-MY" w:eastAsia="zh-CN"/>
              </w:rPr>
              <w:t>作業系統版本</w:t>
            </w:r>
          </w:p>
        </w:tc>
        <w:tc>
          <w:tcPr>
            <w:tcW w:w="1572" w:type="pct"/>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vAlign w:val="center"/>
            <w:hideMark/>
          </w:tcPr>
          <w:p w14:paraId="21FD08D9" w14:textId="77777777" w:rsidR="00F55E66" w:rsidRPr="00265FD0" w:rsidRDefault="00F55E66" w:rsidP="004C5DF7">
            <w:pPr>
              <w:snapToGrid w:val="0"/>
              <w:spacing w:line="280" w:lineRule="exact"/>
              <w:jc w:val="right"/>
              <w:rPr>
                <w:kern w:val="0"/>
                <w:sz w:val="24"/>
                <w:lang w:val="en-MY" w:eastAsia="zh-CN"/>
              </w:rPr>
            </w:pPr>
            <w:r w:rsidRPr="00265FD0">
              <w:rPr>
                <w:color w:val="000000"/>
                <w:kern w:val="0"/>
                <w:szCs w:val="28"/>
                <w:lang w:val="en-MY" w:eastAsia="zh-CN"/>
              </w:rPr>
              <w:t>Android 4.0</w:t>
            </w:r>
            <w:r w:rsidRPr="00265FD0">
              <w:rPr>
                <w:color w:val="000000"/>
                <w:kern w:val="0"/>
                <w:szCs w:val="28"/>
                <w:lang w:val="en-MY" w:eastAsia="zh-CN"/>
              </w:rPr>
              <w:t>以上</w:t>
            </w:r>
          </w:p>
        </w:tc>
        <w:tc>
          <w:tcPr>
            <w:tcW w:w="1572" w:type="pct"/>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vAlign w:val="center"/>
            <w:hideMark/>
          </w:tcPr>
          <w:p w14:paraId="034941E1" w14:textId="77777777" w:rsidR="00F55E66" w:rsidRPr="00265FD0" w:rsidRDefault="00F55E66" w:rsidP="004C5DF7">
            <w:pPr>
              <w:snapToGrid w:val="0"/>
              <w:spacing w:line="280" w:lineRule="exact"/>
              <w:jc w:val="right"/>
              <w:rPr>
                <w:kern w:val="0"/>
                <w:sz w:val="24"/>
                <w:lang w:val="en-MY" w:eastAsia="zh-CN"/>
              </w:rPr>
            </w:pPr>
            <w:r w:rsidRPr="00265FD0">
              <w:rPr>
                <w:color w:val="000000"/>
                <w:kern w:val="0"/>
                <w:szCs w:val="28"/>
                <w:lang w:val="en-MY" w:eastAsia="zh-CN"/>
              </w:rPr>
              <w:t>Android 5.0</w:t>
            </w:r>
            <w:r w:rsidRPr="00265FD0">
              <w:rPr>
                <w:color w:val="000000"/>
                <w:kern w:val="0"/>
                <w:szCs w:val="28"/>
                <w:lang w:val="en-MY" w:eastAsia="zh-CN"/>
              </w:rPr>
              <w:t>以上</w:t>
            </w:r>
          </w:p>
        </w:tc>
      </w:tr>
      <w:tr w:rsidR="00F55E66" w:rsidRPr="00265FD0" w14:paraId="11E0F4AA" w14:textId="77777777" w:rsidTr="00C30011">
        <w:trPr>
          <w:cantSplit/>
          <w:trHeight w:hRule="exact" w:val="403"/>
          <w:jc w:val="center"/>
        </w:trPr>
        <w:tc>
          <w:tcPr>
            <w:tcW w:w="1856" w:type="pct"/>
            <w:vMerge/>
            <w:tcBorders>
              <w:top w:val="single" w:sz="8" w:space="0" w:color="000000"/>
              <w:left w:val="single" w:sz="8" w:space="0" w:color="000000"/>
              <w:bottom w:val="single" w:sz="8" w:space="0" w:color="000000"/>
              <w:right w:val="single" w:sz="8" w:space="0" w:color="000000"/>
            </w:tcBorders>
            <w:shd w:val="clear" w:color="auto" w:fill="F2F2F2" w:themeFill="background1" w:themeFillShade="F2"/>
            <w:vAlign w:val="center"/>
            <w:hideMark/>
          </w:tcPr>
          <w:p w14:paraId="08438CED" w14:textId="77777777" w:rsidR="00F55E66" w:rsidRPr="00265FD0" w:rsidRDefault="00F55E66" w:rsidP="004C5DF7">
            <w:pPr>
              <w:snapToGrid w:val="0"/>
              <w:spacing w:line="280" w:lineRule="exact"/>
              <w:rPr>
                <w:kern w:val="0"/>
                <w:sz w:val="24"/>
                <w:lang w:val="en-MY" w:eastAsia="zh-CN"/>
              </w:rPr>
            </w:pPr>
          </w:p>
        </w:tc>
        <w:tc>
          <w:tcPr>
            <w:tcW w:w="157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28206FD" w14:textId="77777777" w:rsidR="00F55E66" w:rsidRPr="00265FD0" w:rsidRDefault="00F55E66" w:rsidP="004C5DF7">
            <w:pPr>
              <w:snapToGrid w:val="0"/>
              <w:spacing w:line="280" w:lineRule="exact"/>
              <w:jc w:val="right"/>
              <w:rPr>
                <w:kern w:val="0"/>
                <w:sz w:val="24"/>
                <w:lang w:val="en-MY" w:eastAsia="zh-CN"/>
              </w:rPr>
            </w:pPr>
            <w:r w:rsidRPr="00265FD0">
              <w:rPr>
                <w:color w:val="000000"/>
                <w:kern w:val="0"/>
                <w:szCs w:val="28"/>
                <w:lang w:val="en-MY" w:eastAsia="zh-CN"/>
              </w:rPr>
              <w:t>iOS 10</w:t>
            </w:r>
            <w:r w:rsidRPr="00265FD0">
              <w:rPr>
                <w:color w:val="000000"/>
                <w:kern w:val="0"/>
                <w:szCs w:val="28"/>
                <w:lang w:val="en-MY" w:eastAsia="zh-CN"/>
              </w:rPr>
              <w:t>以上</w:t>
            </w:r>
          </w:p>
        </w:tc>
        <w:tc>
          <w:tcPr>
            <w:tcW w:w="157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152D5CC" w14:textId="77777777" w:rsidR="00F55E66" w:rsidRPr="00265FD0" w:rsidRDefault="00F55E66" w:rsidP="004C5DF7">
            <w:pPr>
              <w:snapToGrid w:val="0"/>
              <w:spacing w:line="280" w:lineRule="exact"/>
              <w:jc w:val="right"/>
              <w:rPr>
                <w:kern w:val="0"/>
                <w:sz w:val="24"/>
                <w:lang w:val="en-MY" w:eastAsia="zh-CN"/>
              </w:rPr>
            </w:pPr>
            <w:r w:rsidRPr="00265FD0">
              <w:rPr>
                <w:color w:val="000000"/>
                <w:kern w:val="0"/>
                <w:szCs w:val="28"/>
                <w:lang w:val="en-MY" w:eastAsia="zh-CN"/>
              </w:rPr>
              <w:t>iOS 13</w:t>
            </w:r>
            <w:r w:rsidRPr="00265FD0">
              <w:rPr>
                <w:color w:val="000000"/>
                <w:kern w:val="0"/>
                <w:szCs w:val="28"/>
                <w:lang w:val="en-MY" w:eastAsia="zh-CN"/>
              </w:rPr>
              <w:t>以上</w:t>
            </w:r>
          </w:p>
        </w:tc>
      </w:tr>
      <w:tr w:rsidR="00F55E66" w:rsidRPr="00265FD0" w14:paraId="477B97DB" w14:textId="77777777" w:rsidTr="00C30011">
        <w:trPr>
          <w:cantSplit/>
          <w:trHeight w:hRule="exact" w:val="403"/>
          <w:jc w:val="center"/>
        </w:trPr>
        <w:tc>
          <w:tcPr>
            <w:tcW w:w="1856" w:type="pct"/>
            <w:vMerge w:val="restart"/>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vAlign w:val="center"/>
            <w:hideMark/>
          </w:tcPr>
          <w:p w14:paraId="7E16D37A" w14:textId="77777777" w:rsidR="00F55E66" w:rsidRPr="00265FD0" w:rsidRDefault="00F55E66" w:rsidP="004C5DF7">
            <w:pPr>
              <w:snapToGrid w:val="0"/>
              <w:spacing w:line="280" w:lineRule="exact"/>
              <w:rPr>
                <w:kern w:val="0"/>
                <w:sz w:val="24"/>
                <w:lang w:val="en-MY"/>
              </w:rPr>
            </w:pPr>
            <w:r w:rsidRPr="00265FD0">
              <w:rPr>
                <w:color w:val="000000"/>
                <w:kern w:val="0"/>
                <w:szCs w:val="28"/>
                <w:lang w:val="en-MY"/>
              </w:rPr>
              <w:t>處理器與磁碟可用空間</w:t>
            </w:r>
          </w:p>
        </w:tc>
        <w:tc>
          <w:tcPr>
            <w:tcW w:w="1572" w:type="pct"/>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vAlign w:val="center"/>
            <w:hideMark/>
          </w:tcPr>
          <w:p w14:paraId="4CBBF897" w14:textId="77777777" w:rsidR="00F55E66" w:rsidRPr="00265FD0" w:rsidRDefault="00F55E66" w:rsidP="004C5DF7">
            <w:pPr>
              <w:snapToGrid w:val="0"/>
              <w:spacing w:line="280" w:lineRule="exact"/>
              <w:jc w:val="right"/>
              <w:rPr>
                <w:kern w:val="0"/>
                <w:sz w:val="24"/>
                <w:lang w:val="en-MY" w:eastAsia="zh-CN"/>
              </w:rPr>
            </w:pPr>
            <w:r w:rsidRPr="00265FD0">
              <w:rPr>
                <w:color w:val="000000"/>
                <w:kern w:val="0"/>
                <w:szCs w:val="28"/>
                <w:lang w:val="en-MY" w:eastAsia="zh-CN"/>
              </w:rPr>
              <w:t>雙核心以上</w:t>
            </w:r>
          </w:p>
        </w:tc>
        <w:tc>
          <w:tcPr>
            <w:tcW w:w="1572" w:type="pct"/>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vAlign w:val="center"/>
            <w:hideMark/>
          </w:tcPr>
          <w:p w14:paraId="623C89B4" w14:textId="77777777" w:rsidR="00F55E66" w:rsidRPr="00265FD0" w:rsidRDefault="00F55E66" w:rsidP="004C5DF7">
            <w:pPr>
              <w:snapToGrid w:val="0"/>
              <w:spacing w:line="280" w:lineRule="exact"/>
              <w:jc w:val="right"/>
              <w:rPr>
                <w:kern w:val="0"/>
                <w:sz w:val="24"/>
                <w:lang w:val="en-MY" w:eastAsia="zh-CN"/>
              </w:rPr>
            </w:pPr>
            <w:r w:rsidRPr="00265FD0">
              <w:rPr>
                <w:color w:val="000000"/>
                <w:kern w:val="0"/>
                <w:szCs w:val="28"/>
                <w:lang w:val="en-MY" w:eastAsia="zh-CN"/>
              </w:rPr>
              <w:t>四核心以上</w:t>
            </w:r>
          </w:p>
        </w:tc>
      </w:tr>
      <w:tr w:rsidR="00F55E66" w:rsidRPr="00265FD0" w14:paraId="42371F05" w14:textId="77777777" w:rsidTr="00C30011">
        <w:trPr>
          <w:cantSplit/>
          <w:trHeight w:hRule="exact" w:val="403"/>
          <w:jc w:val="center"/>
        </w:trPr>
        <w:tc>
          <w:tcPr>
            <w:tcW w:w="1856" w:type="pct"/>
            <w:vMerge/>
            <w:tcBorders>
              <w:top w:val="single" w:sz="8" w:space="0" w:color="000000"/>
              <w:left w:val="single" w:sz="8" w:space="0" w:color="000000"/>
              <w:bottom w:val="single" w:sz="8" w:space="0" w:color="000000"/>
              <w:right w:val="single" w:sz="8" w:space="0" w:color="000000"/>
            </w:tcBorders>
            <w:shd w:val="clear" w:color="auto" w:fill="F2F2F2" w:themeFill="background1" w:themeFillShade="F2"/>
            <w:vAlign w:val="center"/>
            <w:hideMark/>
          </w:tcPr>
          <w:p w14:paraId="6B7D81C0" w14:textId="77777777" w:rsidR="00F55E66" w:rsidRPr="00265FD0" w:rsidRDefault="00F55E66" w:rsidP="004C5DF7">
            <w:pPr>
              <w:snapToGrid w:val="0"/>
              <w:spacing w:line="280" w:lineRule="exact"/>
              <w:rPr>
                <w:kern w:val="0"/>
                <w:sz w:val="24"/>
                <w:lang w:val="en-MY" w:eastAsia="zh-CN"/>
              </w:rPr>
            </w:pPr>
          </w:p>
        </w:tc>
        <w:tc>
          <w:tcPr>
            <w:tcW w:w="157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8E790BF" w14:textId="77777777" w:rsidR="00F55E66" w:rsidRPr="00265FD0" w:rsidRDefault="00F55E66" w:rsidP="004C5DF7">
            <w:pPr>
              <w:snapToGrid w:val="0"/>
              <w:spacing w:line="280" w:lineRule="exact"/>
              <w:jc w:val="right"/>
              <w:rPr>
                <w:kern w:val="0"/>
                <w:sz w:val="24"/>
                <w:lang w:val="en-MY" w:eastAsia="zh-CN"/>
              </w:rPr>
            </w:pPr>
            <w:r w:rsidRPr="00265FD0">
              <w:rPr>
                <w:color w:val="000000"/>
                <w:kern w:val="0"/>
                <w:szCs w:val="28"/>
                <w:lang w:val="en-MY" w:eastAsia="zh-CN"/>
              </w:rPr>
              <w:t>1GB</w:t>
            </w:r>
            <w:r w:rsidRPr="00265FD0">
              <w:rPr>
                <w:color w:val="000000"/>
                <w:kern w:val="0"/>
                <w:szCs w:val="28"/>
                <w:lang w:val="en-MY" w:eastAsia="zh-CN"/>
              </w:rPr>
              <w:t>以上可用空間</w:t>
            </w:r>
          </w:p>
        </w:tc>
        <w:tc>
          <w:tcPr>
            <w:tcW w:w="157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6A8BBBC" w14:textId="77777777" w:rsidR="00F55E66" w:rsidRPr="00265FD0" w:rsidRDefault="00F55E66" w:rsidP="004C5DF7">
            <w:pPr>
              <w:snapToGrid w:val="0"/>
              <w:spacing w:line="280" w:lineRule="exact"/>
              <w:jc w:val="right"/>
              <w:rPr>
                <w:kern w:val="0"/>
                <w:sz w:val="24"/>
                <w:lang w:val="en-MY" w:eastAsia="zh-CN"/>
              </w:rPr>
            </w:pPr>
            <w:r w:rsidRPr="00265FD0">
              <w:rPr>
                <w:color w:val="000000"/>
                <w:kern w:val="0"/>
                <w:szCs w:val="28"/>
                <w:lang w:val="en-MY" w:eastAsia="zh-CN"/>
              </w:rPr>
              <w:t>2GB</w:t>
            </w:r>
            <w:r w:rsidRPr="00265FD0">
              <w:rPr>
                <w:color w:val="000000"/>
                <w:kern w:val="0"/>
                <w:szCs w:val="28"/>
                <w:lang w:val="en-MY" w:eastAsia="zh-CN"/>
              </w:rPr>
              <w:t>以上可用空間</w:t>
            </w:r>
          </w:p>
        </w:tc>
      </w:tr>
      <w:tr w:rsidR="00F55E66" w:rsidRPr="00265FD0" w14:paraId="49826CF2" w14:textId="77777777" w:rsidTr="00C30011">
        <w:trPr>
          <w:cantSplit/>
          <w:trHeight w:hRule="exact" w:val="403"/>
          <w:jc w:val="center"/>
        </w:trPr>
        <w:tc>
          <w:tcPr>
            <w:tcW w:w="1856" w:type="pct"/>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vAlign w:val="center"/>
            <w:hideMark/>
          </w:tcPr>
          <w:p w14:paraId="57ADE93E" w14:textId="77777777" w:rsidR="00F55E66" w:rsidRPr="00265FD0" w:rsidRDefault="00F55E66" w:rsidP="004C5DF7">
            <w:pPr>
              <w:snapToGrid w:val="0"/>
              <w:spacing w:line="280" w:lineRule="exact"/>
              <w:jc w:val="center"/>
              <w:rPr>
                <w:kern w:val="0"/>
                <w:sz w:val="24"/>
                <w:lang w:val="en-MY" w:eastAsia="zh-CN"/>
              </w:rPr>
            </w:pPr>
            <w:r w:rsidRPr="00265FD0">
              <w:rPr>
                <w:color w:val="000000"/>
                <w:kern w:val="0"/>
                <w:szCs w:val="28"/>
                <w:lang w:val="en-MY" w:eastAsia="zh-CN"/>
              </w:rPr>
              <w:t>記憶體</w:t>
            </w:r>
          </w:p>
        </w:tc>
        <w:tc>
          <w:tcPr>
            <w:tcW w:w="1572" w:type="pct"/>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vAlign w:val="center"/>
            <w:hideMark/>
          </w:tcPr>
          <w:p w14:paraId="45D9D4FA" w14:textId="77777777" w:rsidR="00F55E66" w:rsidRPr="00265FD0" w:rsidRDefault="00F55E66" w:rsidP="004C5DF7">
            <w:pPr>
              <w:snapToGrid w:val="0"/>
              <w:spacing w:line="280" w:lineRule="exact"/>
              <w:jc w:val="right"/>
              <w:rPr>
                <w:kern w:val="0"/>
                <w:sz w:val="24"/>
                <w:lang w:val="en-MY" w:eastAsia="zh-CN"/>
              </w:rPr>
            </w:pPr>
            <w:r w:rsidRPr="00265FD0">
              <w:rPr>
                <w:color w:val="000000"/>
                <w:kern w:val="0"/>
                <w:szCs w:val="28"/>
                <w:lang w:val="en-MY" w:eastAsia="zh-CN"/>
              </w:rPr>
              <w:t>1GB</w:t>
            </w:r>
            <w:r w:rsidRPr="00265FD0">
              <w:rPr>
                <w:color w:val="000000"/>
                <w:kern w:val="0"/>
                <w:szCs w:val="28"/>
                <w:lang w:val="en-MY" w:eastAsia="zh-CN"/>
              </w:rPr>
              <w:t>以上可用記憶體</w:t>
            </w:r>
          </w:p>
        </w:tc>
        <w:tc>
          <w:tcPr>
            <w:tcW w:w="1572" w:type="pct"/>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vAlign w:val="center"/>
            <w:hideMark/>
          </w:tcPr>
          <w:p w14:paraId="50CC5269" w14:textId="77777777" w:rsidR="00F55E66" w:rsidRPr="00265FD0" w:rsidRDefault="00F55E66" w:rsidP="004C5DF7">
            <w:pPr>
              <w:snapToGrid w:val="0"/>
              <w:spacing w:line="280" w:lineRule="exact"/>
              <w:jc w:val="right"/>
              <w:rPr>
                <w:kern w:val="0"/>
                <w:sz w:val="24"/>
                <w:lang w:val="en-MY" w:eastAsia="zh-CN"/>
              </w:rPr>
            </w:pPr>
            <w:r w:rsidRPr="00265FD0">
              <w:rPr>
                <w:color w:val="000000"/>
                <w:kern w:val="0"/>
                <w:szCs w:val="28"/>
                <w:lang w:val="en-MY" w:eastAsia="zh-CN"/>
              </w:rPr>
              <w:t>4GB</w:t>
            </w:r>
            <w:r w:rsidRPr="00265FD0">
              <w:rPr>
                <w:color w:val="000000"/>
                <w:kern w:val="0"/>
                <w:szCs w:val="28"/>
                <w:lang w:val="en-MY" w:eastAsia="zh-CN"/>
              </w:rPr>
              <w:t>以上可用記憶體</w:t>
            </w:r>
          </w:p>
        </w:tc>
      </w:tr>
      <w:tr w:rsidR="00F55E66" w:rsidRPr="00265FD0" w14:paraId="47FC2E9A" w14:textId="77777777" w:rsidTr="00C30011">
        <w:trPr>
          <w:cantSplit/>
          <w:trHeight w:hRule="exact" w:val="403"/>
          <w:jc w:val="center"/>
        </w:trPr>
        <w:tc>
          <w:tcPr>
            <w:tcW w:w="1856" w:type="pct"/>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vAlign w:val="center"/>
            <w:hideMark/>
          </w:tcPr>
          <w:p w14:paraId="2B9A61D9" w14:textId="77777777" w:rsidR="00F55E66" w:rsidRPr="00265FD0" w:rsidRDefault="00F55E66" w:rsidP="004C5DF7">
            <w:pPr>
              <w:snapToGrid w:val="0"/>
              <w:spacing w:line="280" w:lineRule="exact"/>
              <w:jc w:val="center"/>
              <w:rPr>
                <w:kern w:val="0"/>
                <w:sz w:val="24"/>
                <w:lang w:val="en-MY" w:eastAsia="zh-CN"/>
              </w:rPr>
            </w:pPr>
            <w:r w:rsidRPr="00265FD0">
              <w:rPr>
                <w:color w:val="000000"/>
                <w:kern w:val="0"/>
                <w:szCs w:val="28"/>
                <w:lang w:val="en-MY" w:eastAsia="zh-CN"/>
              </w:rPr>
              <w:t>網路需求</w:t>
            </w:r>
          </w:p>
        </w:tc>
        <w:tc>
          <w:tcPr>
            <w:tcW w:w="3144" w:type="pct"/>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CA884D1" w14:textId="77777777" w:rsidR="00F55E66" w:rsidRPr="00265FD0" w:rsidRDefault="00F55E66" w:rsidP="004C5DF7">
            <w:pPr>
              <w:snapToGrid w:val="0"/>
              <w:spacing w:line="280" w:lineRule="exact"/>
              <w:jc w:val="right"/>
              <w:rPr>
                <w:kern w:val="0"/>
                <w:sz w:val="24"/>
                <w:lang w:val="en-MY"/>
              </w:rPr>
            </w:pPr>
            <w:r w:rsidRPr="00265FD0">
              <w:rPr>
                <w:color w:val="000000"/>
                <w:kern w:val="0"/>
                <w:szCs w:val="28"/>
                <w:lang w:val="en-MY"/>
              </w:rPr>
              <w:t>4G</w:t>
            </w:r>
            <w:r w:rsidRPr="00265FD0">
              <w:rPr>
                <w:color w:val="000000"/>
                <w:kern w:val="0"/>
                <w:szCs w:val="28"/>
                <w:lang w:val="en-MY"/>
              </w:rPr>
              <w:t>以上行動網路或</w:t>
            </w:r>
            <w:r w:rsidRPr="00265FD0">
              <w:rPr>
                <w:color w:val="000000"/>
                <w:kern w:val="0"/>
                <w:szCs w:val="28"/>
                <w:lang w:val="en-MY"/>
              </w:rPr>
              <w:t>Wi-Fi</w:t>
            </w:r>
            <w:r w:rsidRPr="00265FD0">
              <w:rPr>
                <w:color w:val="000000"/>
                <w:kern w:val="0"/>
                <w:szCs w:val="28"/>
                <w:lang w:val="en-MY"/>
              </w:rPr>
              <w:t>無線網路</w:t>
            </w:r>
          </w:p>
        </w:tc>
      </w:tr>
    </w:tbl>
    <w:p w14:paraId="4DB6B52D" w14:textId="77777777" w:rsidR="005B0F85" w:rsidRPr="00265FD0" w:rsidRDefault="005B0F85" w:rsidP="001E2C26">
      <w:pPr>
        <w:pStyle w:val="af2"/>
        <w:snapToGrid w:val="0"/>
        <w:jc w:val="left"/>
        <w:rPr>
          <w:lang w:eastAsia="zh-CN"/>
        </w:rPr>
      </w:pPr>
      <w:bookmarkStart w:id="29" w:name="_Toc134488545"/>
      <w:bookmarkStart w:id="30" w:name="_Toc134611947"/>
    </w:p>
    <w:p w14:paraId="751D1679" w14:textId="53FED3AF" w:rsidR="003E4A07" w:rsidRPr="00265FD0" w:rsidRDefault="00D67070" w:rsidP="002A3F6B">
      <w:pPr>
        <w:pStyle w:val="ac"/>
        <w:keepNext/>
        <w:rPr>
          <w:lang w:eastAsia="zh-CN"/>
        </w:rPr>
      </w:pPr>
      <w:bookmarkStart w:id="31" w:name="_Toc151314155"/>
      <w:r w:rsidRPr="00265FD0">
        <w:rPr>
          <w:lang w:eastAsia="zh-CN"/>
        </w:rPr>
        <w:t>▼</w:t>
      </w:r>
      <w:r w:rsidRPr="00265FD0">
        <w:rPr>
          <w:lang w:eastAsia="zh-CN"/>
        </w:rPr>
        <w:t>表</w:t>
      </w:r>
      <w:r w:rsidR="000820A3" w:rsidRPr="00265FD0">
        <w:rPr>
          <w:lang w:eastAsia="zh-CN"/>
        </w:rPr>
        <w:fldChar w:fldCharType="begin"/>
      </w:r>
      <w:r w:rsidR="000820A3" w:rsidRPr="00265FD0">
        <w:rPr>
          <w:lang w:eastAsia="zh-CN"/>
        </w:rPr>
        <w:instrText xml:space="preserve"> STYLEREF 2 \s </w:instrText>
      </w:r>
      <w:r w:rsidR="000820A3" w:rsidRPr="00265FD0">
        <w:rPr>
          <w:lang w:eastAsia="zh-CN"/>
        </w:rPr>
        <w:fldChar w:fldCharType="separate"/>
      </w:r>
      <w:r w:rsidR="00F239B7">
        <w:rPr>
          <w:noProof/>
          <w:lang w:eastAsia="zh-CN"/>
        </w:rPr>
        <w:t>3-2</w:t>
      </w:r>
      <w:r w:rsidR="000820A3" w:rsidRPr="00265FD0">
        <w:rPr>
          <w:lang w:eastAsia="zh-CN"/>
        </w:rPr>
        <w:fldChar w:fldCharType="end"/>
      </w:r>
      <w:r w:rsidR="000820A3" w:rsidRPr="00265FD0">
        <w:rPr>
          <w:lang w:eastAsia="zh-CN"/>
        </w:rPr>
        <w:noBreakHyphen/>
      </w:r>
      <w:r w:rsidR="000820A3" w:rsidRPr="00265FD0">
        <w:rPr>
          <w:lang w:eastAsia="zh-CN"/>
        </w:rPr>
        <w:fldChar w:fldCharType="begin"/>
      </w:r>
      <w:r w:rsidR="000820A3" w:rsidRPr="00265FD0">
        <w:rPr>
          <w:lang w:eastAsia="zh-CN"/>
        </w:rPr>
        <w:instrText xml:space="preserve"> SEQ </w:instrText>
      </w:r>
      <w:r w:rsidR="000820A3" w:rsidRPr="00265FD0">
        <w:rPr>
          <w:lang w:eastAsia="zh-CN"/>
        </w:rPr>
        <w:instrText>表</w:instrText>
      </w:r>
      <w:r w:rsidR="000820A3" w:rsidRPr="00265FD0">
        <w:rPr>
          <w:lang w:eastAsia="zh-CN"/>
        </w:rPr>
        <w:instrText xml:space="preserve"> \* ARABIC \s 2 </w:instrText>
      </w:r>
      <w:r w:rsidR="000820A3" w:rsidRPr="00265FD0">
        <w:rPr>
          <w:lang w:eastAsia="zh-CN"/>
        </w:rPr>
        <w:fldChar w:fldCharType="separate"/>
      </w:r>
      <w:r w:rsidR="00F239B7">
        <w:rPr>
          <w:noProof/>
          <w:lang w:eastAsia="zh-CN"/>
        </w:rPr>
        <w:t>2</w:t>
      </w:r>
      <w:r w:rsidR="000820A3" w:rsidRPr="00265FD0">
        <w:rPr>
          <w:lang w:eastAsia="zh-CN"/>
        </w:rPr>
        <w:fldChar w:fldCharType="end"/>
      </w:r>
      <w:r w:rsidRPr="00265FD0">
        <w:rPr>
          <w:lang w:eastAsia="zh-CN"/>
        </w:rPr>
        <w:t>、</w:t>
      </w:r>
      <w:r w:rsidR="003E4A07" w:rsidRPr="00265FD0">
        <w:rPr>
          <w:lang w:eastAsia="zh-CN"/>
        </w:rPr>
        <w:t>伺服器規格表</w:t>
      </w:r>
      <w:bookmarkEnd w:id="29"/>
      <w:bookmarkEnd w:id="30"/>
      <w:bookmarkEnd w:id="31"/>
    </w:p>
    <w:tbl>
      <w:tblPr>
        <w:tblW w:w="2245" w:type="pct"/>
        <w:jc w:val="center"/>
        <w:tblCellMar>
          <w:top w:w="15" w:type="dxa"/>
          <w:left w:w="15" w:type="dxa"/>
          <w:bottom w:w="15" w:type="dxa"/>
          <w:right w:w="15" w:type="dxa"/>
        </w:tblCellMar>
        <w:tblLook w:val="04A0" w:firstRow="1" w:lastRow="0" w:firstColumn="1" w:lastColumn="0" w:noHBand="0" w:noVBand="1"/>
      </w:tblPr>
      <w:tblGrid>
        <w:gridCol w:w="2595"/>
        <w:gridCol w:w="2076"/>
      </w:tblGrid>
      <w:tr w:rsidR="003E4A07" w:rsidRPr="00265FD0" w14:paraId="69914D16" w14:textId="77777777" w:rsidTr="00B950E1">
        <w:trPr>
          <w:trHeight w:hRule="exact" w:val="402"/>
          <w:jc w:val="center"/>
        </w:trPr>
        <w:tc>
          <w:tcPr>
            <w:tcW w:w="5000" w:type="pct"/>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F41332" w14:textId="77777777" w:rsidR="003E4A07" w:rsidRPr="00265FD0" w:rsidRDefault="003E4A07" w:rsidP="004C5DF7">
            <w:pPr>
              <w:snapToGrid w:val="0"/>
              <w:spacing w:line="280" w:lineRule="exact"/>
              <w:jc w:val="center"/>
              <w:rPr>
                <w:b/>
                <w:bCs/>
                <w:color w:val="000000"/>
                <w:kern w:val="0"/>
                <w:szCs w:val="28"/>
                <w:lang w:val="en-MY"/>
              </w:rPr>
            </w:pPr>
            <w:r w:rsidRPr="00265FD0">
              <w:rPr>
                <w:b/>
                <w:bCs/>
                <w:szCs w:val="28"/>
              </w:rPr>
              <w:t>伺服器規格</w:t>
            </w:r>
          </w:p>
        </w:tc>
      </w:tr>
      <w:tr w:rsidR="003E4A07" w:rsidRPr="00265FD0" w14:paraId="33608EA2" w14:textId="77777777" w:rsidTr="00B950E1">
        <w:trPr>
          <w:trHeight w:hRule="exact" w:val="402"/>
          <w:jc w:val="center"/>
        </w:trPr>
        <w:tc>
          <w:tcPr>
            <w:tcW w:w="2778" w:type="pct"/>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064742CD" w14:textId="77777777" w:rsidR="003E4A07" w:rsidRPr="00265FD0" w:rsidRDefault="003E4A07" w:rsidP="004C5DF7">
            <w:pPr>
              <w:snapToGrid w:val="0"/>
              <w:spacing w:line="280" w:lineRule="exact"/>
              <w:jc w:val="center"/>
              <w:rPr>
                <w:color w:val="000000"/>
                <w:kern w:val="0"/>
                <w:szCs w:val="28"/>
                <w:lang w:val="en-MY"/>
              </w:rPr>
            </w:pPr>
            <w:r w:rsidRPr="00265FD0">
              <w:rPr>
                <w:color w:val="000000"/>
                <w:kern w:val="0"/>
                <w:szCs w:val="28"/>
                <w:lang w:val="en-MY"/>
              </w:rPr>
              <w:t>系統規格</w:t>
            </w:r>
          </w:p>
        </w:tc>
        <w:tc>
          <w:tcPr>
            <w:tcW w:w="2222" w:type="pct"/>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76DA64F9" w14:textId="77777777" w:rsidR="003E4A07" w:rsidRPr="00265FD0" w:rsidRDefault="003E4A07" w:rsidP="004C5DF7">
            <w:pPr>
              <w:snapToGrid w:val="0"/>
              <w:spacing w:line="280" w:lineRule="exact"/>
              <w:rPr>
                <w:color w:val="000000"/>
                <w:kern w:val="0"/>
                <w:szCs w:val="28"/>
                <w:lang w:val="en-MY"/>
              </w:rPr>
            </w:pPr>
            <w:r w:rsidRPr="00265FD0">
              <w:rPr>
                <w:color w:val="000000"/>
                <w:kern w:val="0"/>
                <w:szCs w:val="28"/>
                <w:lang w:val="en-MY"/>
              </w:rPr>
              <w:t>Linux Debian 12</w:t>
            </w:r>
          </w:p>
        </w:tc>
      </w:tr>
      <w:tr w:rsidR="003E4A07" w:rsidRPr="00265FD0" w14:paraId="1FA1C92E" w14:textId="77777777" w:rsidTr="00B950E1">
        <w:trPr>
          <w:trHeight w:hRule="exact" w:val="402"/>
          <w:jc w:val="center"/>
        </w:trPr>
        <w:tc>
          <w:tcPr>
            <w:tcW w:w="277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4C9F2A" w14:textId="77777777" w:rsidR="003E4A07" w:rsidRPr="00265FD0" w:rsidRDefault="003E4A07" w:rsidP="004C5DF7">
            <w:pPr>
              <w:snapToGrid w:val="0"/>
              <w:spacing w:line="280" w:lineRule="exact"/>
              <w:jc w:val="center"/>
              <w:rPr>
                <w:color w:val="000000"/>
                <w:kern w:val="0"/>
                <w:szCs w:val="28"/>
                <w:lang w:val="en-MY"/>
              </w:rPr>
            </w:pPr>
            <w:r w:rsidRPr="00265FD0">
              <w:rPr>
                <w:color w:val="000000"/>
                <w:kern w:val="0"/>
                <w:szCs w:val="28"/>
                <w:lang w:val="en-MY"/>
              </w:rPr>
              <w:t>開發環境</w:t>
            </w:r>
          </w:p>
        </w:tc>
        <w:tc>
          <w:tcPr>
            <w:tcW w:w="222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82DE96" w14:textId="77777777" w:rsidR="003E4A07" w:rsidRPr="00265FD0" w:rsidRDefault="003E4A07" w:rsidP="004C5DF7">
            <w:pPr>
              <w:snapToGrid w:val="0"/>
              <w:spacing w:line="280" w:lineRule="exact"/>
              <w:rPr>
                <w:color w:val="000000"/>
                <w:kern w:val="0"/>
                <w:szCs w:val="28"/>
                <w:lang w:val="en-MY"/>
              </w:rPr>
            </w:pPr>
            <w:r w:rsidRPr="00265FD0">
              <w:rPr>
                <w:color w:val="000000"/>
                <w:kern w:val="0"/>
                <w:szCs w:val="28"/>
                <w:lang w:val="en-MY"/>
              </w:rPr>
              <w:t>Windows 11</w:t>
            </w:r>
          </w:p>
        </w:tc>
      </w:tr>
      <w:tr w:rsidR="003E4A07" w:rsidRPr="00265FD0" w14:paraId="5C6B023E" w14:textId="77777777" w:rsidTr="00B950E1">
        <w:trPr>
          <w:trHeight w:hRule="exact" w:val="402"/>
          <w:jc w:val="center"/>
        </w:trPr>
        <w:tc>
          <w:tcPr>
            <w:tcW w:w="2778" w:type="pct"/>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1CAFB564" w14:textId="77777777" w:rsidR="003E4A07" w:rsidRPr="00265FD0" w:rsidRDefault="003E4A07" w:rsidP="004C5DF7">
            <w:pPr>
              <w:snapToGrid w:val="0"/>
              <w:spacing w:line="280" w:lineRule="exact"/>
              <w:jc w:val="center"/>
              <w:rPr>
                <w:color w:val="000000"/>
                <w:kern w:val="0"/>
                <w:szCs w:val="28"/>
                <w:lang w:val="en-MY"/>
              </w:rPr>
            </w:pPr>
            <w:r w:rsidRPr="00265FD0">
              <w:rPr>
                <w:color w:val="000000"/>
                <w:kern w:val="0"/>
                <w:szCs w:val="28"/>
                <w:lang w:val="en-MY"/>
              </w:rPr>
              <w:t>程式編輯器</w:t>
            </w:r>
          </w:p>
        </w:tc>
        <w:tc>
          <w:tcPr>
            <w:tcW w:w="2222" w:type="pct"/>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1BCE8257" w14:textId="77777777" w:rsidR="003E4A07" w:rsidRPr="00265FD0" w:rsidRDefault="003E4A07" w:rsidP="004C5DF7">
            <w:pPr>
              <w:snapToGrid w:val="0"/>
              <w:spacing w:line="280" w:lineRule="exact"/>
              <w:rPr>
                <w:color w:val="000000"/>
                <w:kern w:val="0"/>
                <w:szCs w:val="28"/>
                <w:lang w:val="en-MY"/>
              </w:rPr>
            </w:pPr>
            <w:r w:rsidRPr="00265FD0">
              <w:rPr>
                <w:color w:val="000000"/>
                <w:kern w:val="0"/>
                <w:szCs w:val="28"/>
                <w:lang w:val="en-MY"/>
              </w:rPr>
              <w:t>Visual Studio Code</w:t>
            </w:r>
          </w:p>
        </w:tc>
      </w:tr>
      <w:tr w:rsidR="003E4A07" w:rsidRPr="00265FD0" w14:paraId="43062539" w14:textId="77777777" w:rsidTr="00B950E1">
        <w:trPr>
          <w:trHeight w:hRule="exact" w:val="402"/>
          <w:jc w:val="center"/>
        </w:trPr>
        <w:tc>
          <w:tcPr>
            <w:tcW w:w="2778" w:type="pct"/>
            <w:tcBorders>
              <w:top w:val="single" w:sz="8" w:space="0" w:color="000000"/>
              <w:left w:val="single" w:sz="8" w:space="0" w:color="000000"/>
              <w:bottom w:val="single" w:sz="8" w:space="0" w:color="000000"/>
              <w:right w:val="single" w:sz="8" w:space="0" w:color="000000"/>
            </w:tcBorders>
            <w:shd w:val="clear" w:color="auto" w:fill="FFFFFF" w:themeFill="background1"/>
            <w:tcMar>
              <w:top w:w="100" w:type="dxa"/>
              <w:left w:w="100" w:type="dxa"/>
              <w:bottom w:w="100" w:type="dxa"/>
              <w:right w:w="100" w:type="dxa"/>
            </w:tcMar>
          </w:tcPr>
          <w:p w14:paraId="1041FF09" w14:textId="77777777" w:rsidR="003E4A07" w:rsidRPr="00265FD0" w:rsidRDefault="003E4A07" w:rsidP="004C5DF7">
            <w:pPr>
              <w:snapToGrid w:val="0"/>
              <w:spacing w:line="280" w:lineRule="exact"/>
              <w:jc w:val="center"/>
              <w:rPr>
                <w:color w:val="000000"/>
                <w:kern w:val="0"/>
                <w:szCs w:val="28"/>
                <w:lang w:val="en-MY"/>
              </w:rPr>
            </w:pPr>
            <w:r w:rsidRPr="00265FD0">
              <w:rPr>
                <w:color w:val="000000"/>
                <w:kern w:val="0"/>
                <w:szCs w:val="28"/>
                <w:lang w:val="en-MY"/>
              </w:rPr>
              <w:t>程式語言</w:t>
            </w:r>
          </w:p>
        </w:tc>
        <w:tc>
          <w:tcPr>
            <w:tcW w:w="2222" w:type="pct"/>
            <w:tcBorders>
              <w:top w:val="single" w:sz="8" w:space="0" w:color="000000"/>
              <w:left w:val="single" w:sz="8" w:space="0" w:color="000000"/>
              <w:bottom w:val="single" w:sz="8" w:space="0" w:color="000000"/>
              <w:right w:val="single" w:sz="8" w:space="0" w:color="000000"/>
            </w:tcBorders>
            <w:shd w:val="clear" w:color="auto" w:fill="FFFFFF" w:themeFill="background1"/>
            <w:tcMar>
              <w:top w:w="100" w:type="dxa"/>
              <w:left w:w="100" w:type="dxa"/>
              <w:bottom w:w="100" w:type="dxa"/>
              <w:right w:w="100" w:type="dxa"/>
            </w:tcMar>
          </w:tcPr>
          <w:p w14:paraId="4EE1AF12" w14:textId="477904E8" w:rsidR="003E4A07" w:rsidRPr="00265FD0" w:rsidRDefault="001E2C26" w:rsidP="004C5DF7">
            <w:pPr>
              <w:snapToGrid w:val="0"/>
              <w:spacing w:line="280" w:lineRule="exact"/>
              <w:rPr>
                <w:color w:val="000000"/>
                <w:kern w:val="0"/>
                <w:szCs w:val="28"/>
                <w:lang w:val="en-MY"/>
              </w:rPr>
            </w:pPr>
            <w:r w:rsidRPr="00265FD0">
              <w:rPr>
                <w:rFonts w:hint="eastAsia"/>
                <w:color w:val="000000"/>
                <w:kern w:val="0"/>
                <w:szCs w:val="28"/>
                <w:lang w:val="en-MY"/>
              </w:rPr>
              <w:t>D</w:t>
            </w:r>
            <w:r w:rsidRPr="00265FD0">
              <w:rPr>
                <w:color w:val="000000"/>
                <w:kern w:val="0"/>
                <w:szCs w:val="28"/>
                <w:lang w:val="en-MY"/>
              </w:rPr>
              <w:t>art</w:t>
            </w:r>
          </w:p>
        </w:tc>
      </w:tr>
      <w:tr w:rsidR="003E4A07" w:rsidRPr="00265FD0" w14:paraId="5803104F" w14:textId="77777777" w:rsidTr="00B950E1">
        <w:trPr>
          <w:trHeight w:hRule="exact" w:val="402"/>
          <w:jc w:val="center"/>
        </w:trPr>
        <w:tc>
          <w:tcPr>
            <w:tcW w:w="2778" w:type="pct"/>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14:paraId="5DCED3D2" w14:textId="77777777" w:rsidR="003E4A07" w:rsidRPr="00265FD0" w:rsidRDefault="003E4A07" w:rsidP="004C5DF7">
            <w:pPr>
              <w:snapToGrid w:val="0"/>
              <w:spacing w:line="280" w:lineRule="exact"/>
              <w:jc w:val="center"/>
              <w:rPr>
                <w:color w:val="000000"/>
                <w:kern w:val="0"/>
                <w:szCs w:val="28"/>
                <w:lang w:val="en-MY"/>
              </w:rPr>
            </w:pPr>
            <w:r w:rsidRPr="00265FD0">
              <w:rPr>
                <w:color w:val="000000"/>
                <w:kern w:val="0"/>
                <w:szCs w:val="28"/>
                <w:lang w:val="en-MY"/>
              </w:rPr>
              <w:t>框架</w:t>
            </w:r>
          </w:p>
        </w:tc>
        <w:tc>
          <w:tcPr>
            <w:tcW w:w="2222" w:type="pct"/>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14:paraId="62A11081" w14:textId="6760E77C" w:rsidR="003E4A07" w:rsidRPr="00265FD0" w:rsidRDefault="001E2C26" w:rsidP="004C5DF7">
            <w:pPr>
              <w:snapToGrid w:val="0"/>
              <w:spacing w:line="280" w:lineRule="exact"/>
              <w:rPr>
                <w:color w:val="000000"/>
                <w:kern w:val="0"/>
                <w:szCs w:val="28"/>
                <w:lang w:val="en-MY"/>
              </w:rPr>
            </w:pPr>
            <w:r w:rsidRPr="00265FD0">
              <w:rPr>
                <w:rFonts w:hint="eastAsia"/>
                <w:color w:val="000000"/>
                <w:kern w:val="0"/>
                <w:szCs w:val="28"/>
                <w:lang w:val="en-MY"/>
              </w:rPr>
              <w:t>Fl</w:t>
            </w:r>
            <w:r w:rsidRPr="00265FD0">
              <w:rPr>
                <w:color w:val="000000"/>
                <w:kern w:val="0"/>
                <w:szCs w:val="28"/>
                <w:lang w:val="en-MY"/>
              </w:rPr>
              <w:t>utter</w:t>
            </w:r>
          </w:p>
        </w:tc>
      </w:tr>
      <w:tr w:rsidR="003E4A07" w:rsidRPr="00265FD0" w14:paraId="4AA274C4" w14:textId="77777777" w:rsidTr="00B950E1">
        <w:trPr>
          <w:trHeight w:hRule="exact" w:val="402"/>
          <w:jc w:val="center"/>
        </w:trPr>
        <w:tc>
          <w:tcPr>
            <w:tcW w:w="277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9592AD" w14:textId="77777777" w:rsidR="003E4A07" w:rsidRPr="00265FD0" w:rsidRDefault="003E4A07" w:rsidP="004C5DF7">
            <w:pPr>
              <w:snapToGrid w:val="0"/>
              <w:spacing w:line="280" w:lineRule="exact"/>
              <w:jc w:val="center"/>
              <w:rPr>
                <w:color w:val="000000"/>
                <w:kern w:val="0"/>
                <w:szCs w:val="28"/>
                <w:lang w:val="en-MY"/>
              </w:rPr>
            </w:pPr>
            <w:r w:rsidRPr="00265FD0">
              <w:rPr>
                <w:color w:val="000000"/>
                <w:kern w:val="0"/>
                <w:szCs w:val="28"/>
                <w:lang w:val="en-MY"/>
              </w:rPr>
              <w:t>伺服器</w:t>
            </w:r>
          </w:p>
        </w:tc>
        <w:tc>
          <w:tcPr>
            <w:tcW w:w="222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28A081" w14:textId="77777777" w:rsidR="003E4A07" w:rsidRPr="00265FD0" w:rsidRDefault="003E4A07" w:rsidP="004C5DF7">
            <w:pPr>
              <w:snapToGrid w:val="0"/>
              <w:spacing w:line="280" w:lineRule="exact"/>
              <w:rPr>
                <w:color w:val="000000"/>
                <w:kern w:val="0"/>
                <w:szCs w:val="28"/>
                <w:lang w:val="en-MY"/>
              </w:rPr>
            </w:pPr>
            <w:r w:rsidRPr="00265FD0">
              <w:rPr>
                <w:color w:val="000000"/>
                <w:kern w:val="0"/>
                <w:szCs w:val="28"/>
                <w:lang w:val="en-MY"/>
              </w:rPr>
              <w:t>Google Cloud Platform</w:t>
            </w:r>
          </w:p>
        </w:tc>
      </w:tr>
      <w:tr w:rsidR="003E4A07" w:rsidRPr="00265FD0" w14:paraId="60E6F603" w14:textId="77777777" w:rsidTr="00B950E1">
        <w:trPr>
          <w:trHeight w:hRule="exact" w:val="402"/>
          <w:jc w:val="center"/>
        </w:trPr>
        <w:tc>
          <w:tcPr>
            <w:tcW w:w="2778" w:type="pct"/>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55665F70" w14:textId="77777777" w:rsidR="003E4A07" w:rsidRPr="00265FD0" w:rsidRDefault="003E4A07" w:rsidP="004C5DF7">
            <w:pPr>
              <w:snapToGrid w:val="0"/>
              <w:spacing w:line="280" w:lineRule="exact"/>
              <w:jc w:val="center"/>
              <w:rPr>
                <w:color w:val="000000"/>
                <w:kern w:val="0"/>
                <w:szCs w:val="28"/>
                <w:lang w:val="en-MY"/>
              </w:rPr>
            </w:pPr>
            <w:r w:rsidRPr="00265FD0">
              <w:rPr>
                <w:color w:val="000000"/>
                <w:kern w:val="0"/>
                <w:szCs w:val="28"/>
                <w:lang w:val="en-MY"/>
              </w:rPr>
              <w:t>資料庫</w:t>
            </w:r>
          </w:p>
        </w:tc>
        <w:tc>
          <w:tcPr>
            <w:tcW w:w="2222" w:type="pct"/>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53683C87" w14:textId="58C0AC30" w:rsidR="003E4A07" w:rsidRPr="00265FD0" w:rsidRDefault="004B762B" w:rsidP="004C5DF7">
            <w:pPr>
              <w:snapToGrid w:val="0"/>
              <w:spacing w:line="280" w:lineRule="exact"/>
              <w:rPr>
                <w:color w:val="000000"/>
                <w:kern w:val="0"/>
                <w:szCs w:val="28"/>
                <w:lang w:val="en-MY"/>
              </w:rPr>
            </w:pPr>
            <w:r w:rsidRPr="00265FD0">
              <w:rPr>
                <w:rFonts w:hint="eastAsia"/>
                <w:color w:val="000000"/>
                <w:kern w:val="0"/>
                <w:szCs w:val="28"/>
                <w:lang w:val="en-MY"/>
              </w:rPr>
              <w:t>R</w:t>
            </w:r>
            <w:r w:rsidRPr="00265FD0">
              <w:rPr>
                <w:color w:val="000000"/>
                <w:kern w:val="0"/>
                <w:szCs w:val="28"/>
                <w:lang w:val="en-MY"/>
              </w:rPr>
              <w:t>TDB</w:t>
            </w:r>
          </w:p>
        </w:tc>
      </w:tr>
    </w:tbl>
    <w:p w14:paraId="7A1946B8" w14:textId="34843140" w:rsidR="00D4016F" w:rsidRPr="00265FD0" w:rsidRDefault="00D67070" w:rsidP="00B2568D">
      <w:pPr>
        <w:pStyle w:val="ac"/>
        <w:keepNext/>
        <w:rPr>
          <w:lang w:eastAsia="zh-CN"/>
        </w:rPr>
      </w:pPr>
      <w:bookmarkStart w:id="32" w:name="_Toc134488546"/>
      <w:bookmarkStart w:id="33" w:name="_Toc134611948"/>
      <w:bookmarkStart w:id="34" w:name="_Toc151314156"/>
      <w:r w:rsidRPr="00265FD0">
        <w:rPr>
          <w:lang w:eastAsia="zh-CN"/>
        </w:rPr>
        <w:t>▼</w:t>
      </w:r>
      <w:r w:rsidRPr="00265FD0">
        <w:rPr>
          <w:lang w:eastAsia="zh-CN"/>
        </w:rPr>
        <w:t>表</w:t>
      </w:r>
      <w:r w:rsidR="000820A3" w:rsidRPr="00265FD0">
        <w:rPr>
          <w:lang w:eastAsia="zh-CN"/>
        </w:rPr>
        <w:fldChar w:fldCharType="begin"/>
      </w:r>
      <w:r w:rsidR="000820A3" w:rsidRPr="00265FD0">
        <w:rPr>
          <w:lang w:eastAsia="zh-CN"/>
        </w:rPr>
        <w:instrText xml:space="preserve"> STYLEREF 2 \s </w:instrText>
      </w:r>
      <w:r w:rsidR="000820A3" w:rsidRPr="00265FD0">
        <w:rPr>
          <w:lang w:eastAsia="zh-CN"/>
        </w:rPr>
        <w:fldChar w:fldCharType="separate"/>
      </w:r>
      <w:r w:rsidR="00F239B7">
        <w:rPr>
          <w:noProof/>
          <w:lang w:eastAsia="zh-CN"/>
        </w:rPr>
        <w:t>3-2</w:t>
      </w:r>
      <w:r w:rsidR="000820A3" w:rsidRPr="00265FD0">
        <w:rPr>
          <w:lang w:eastAsia="zh-CN"/>
        </w:rPr>
        <w:fldChar w:fldCharType="end"/>
      </w:r>
      <w:r w:rsidR="000820A3" w:rsidRPr="00265FD0">
        <w:rPr>
          <w:lang w:eastAsia="zh-CN"/>
        </w:rPr>
        <w:noBreakHyphen/>
      </w:r>
      <w:r w:rsidR="000820A3" w:rsidRPr="00265FD0">
        <w:rPr>
          <w:lang w:eastAsia="zh-CN"/>
        </w:rPr>
        <w:fldChar w:fldCharType="begin"/>
      </w:r>
      <w:r w:rsidR="000820A3" w:rsidRPr="00265FD0">
        <w:rPr>
          <w:lang w:eastAsia="zh-CN"/>
        </w:rPr>
        <w:instrText xml:space="preserve"> SEQ </w:instrText>
      </w:r>
      <w:r w:rsidR="000820A3" w:rsidRPr="00265FD0">
        <w:rPr>
          <w:lang w:eastAsia="zh-CN"/>
        </w:rPr>
        <w:instrText>表</w:instrText>
      </w:r>
      <w:r w:rsidR="000820A3" w:rsidRPr="00265FD0">
        <w:rPr>
          <w:lang w:eastAsia="zh-CN"/>
        </w:rPr>
        <w:instrText xml:space="preserve"> \* ARABIC \s 2 </w:instrText>
      </w:r>
      <w:r w:rsidR="000820A3" w:rsidRPr="00265FD0">
        <w:rPr>
          <w:lang w:eastAsia="zh-CN"/>
        </w:rPr>
        <w:fldChar w:fldCharType="separate"/>
      </w:r>
      <w:r w:rsidR="00F239B7">
        <w:rPr>
          <w:noProof/>
          <w:lang w:eastAsia="zh-CN"/>
        </w:rPr>
        <w:t>3</w:t>
      </w:r>
      <w:r w:rsidR="000820A3" w:rsidRPr="00265FD0">
        <w:rPr>
          <w:lang w:eastAsia="zh-CN"/>
        </w:rPr>
        <w:fldChar w:fldCharType="end"/>
      </w:r>
      <w:r w:rsidRPr="00265FD0">
        <w:rPr>
          <w:lang w:eastAsia="zh-CN"/>
        </w:rPr>
        <w:t>、</w:t>
      </w:r>
      <w:r w:rsidR="001A47DC" w:rsidRPr="00265FD0">
        <w:rPr>
          <w:lang w:eastAsia="zh-CN"/>
        </w:rPr>
        <w:t>App</w:t>
      </w:r>
      <w:r w:rsidR="00800510" w:rsidRPr="00265FD0">
        <w:rPr>
          <w:lang w:eastAsia="zh-CN"/>
        </w:rPr>
        <w:t>規格表</w:t>
      </w:r>
      <w:bookmarkEnd w:id="32"/>
      <w:bookmarkEnd w:id="33"/>
      <w:bookmarkEnd w:id="34"/>
    </w:p>
    <w:tbl>
      <w:tblPr>
        <w:tblW w:w="3399" w:type="pct"/>
        <w:jc w:val="center"/>
        <w:tblCellMar>
          <w:top w:w="15" w:type="dxa"/>
          <w:left w:w="15" w:type="dxa"/>
          <w:bottom w:w="15" w:type="dxa"/>
          <w:right w:w="15" w:type="dxa"/>
        </w:tblCellMar>
        <w:tblLook w:val="04A0" w:firstRow="1" w:lastRow="0" w:firstColumn="1" w:lastColumn="0" w:noHBand="0" w:noVBand="1"/>
      </w:tblPr>
      <w:tblGrid>
        <w:gridCol w:w="1952"/>
        <w:gridCol w:w="5121"/>
      </w:tblGrid>
      <w:tr w:rsidR="00D4016F" w:rsidRPr="00265FD0" w14:paraId="10C7ACDB" w14:textId="77777777" w:rsidTr="004C5DF7">
        <w:trPr>
          <w:trHeight w:hRule="exact" w:val="453"/>
          <w:jc w:val="center"/>
        </w:trPr>
        <w:tc>
          <w:tcPr>
            <w:tcW w:w="5000" w:type="pct"/>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871F47" w14:textId="665E9412" w:rsidR="00D4016F" w:rsidRPr="00265FD0" w:rsidRDefault="001A47DC" w:rsidP="00D67070">
            <w:pPr>
              <w:snapToGrid w:val="0"/>
              <w:jc w:val="center"/>
              <w:rPr>
                <w:b/>
                <w:bCs/>
                <w:color w:val="000000"/>
                <w:kern w:val="0"/>
                <w:szCs w:val="28"/>
                <w:lang w:val="en-MY" w:eastAsia="zh-CN"/>
              </w:rPr>
            </w:pPr>
            <w:bookmarkStart w:id="35" w:name="_Toc134488547"/>
            <w:r w:rsidRPr="00265FD0">
              <w:rPr>
                <w:b/>
                <w:bCs/>
                <w:color w:val="333333"/>
                <w:spacing w:val="5"/>
                <w:kern w:val="0"/>
              </w:rPr>
              <w:t>App</w:t>
            </w:r>
            <w:r w:rsidR="00D4016F" w:rsidRPr="00265FD0">
              <w:rPr>
                <w:b/>
                <w:bCs/>
                <w:color w:val="333333"/>
                <w:spacing w:val="5"/>
                <w:kern w:val="0"/>
              </w:rPr>
              <w:t>規格</w:t>
            </w:r>
            <w:bookmarkEnd w:id="35"/>
          </w:p>
        </w:tc>
      </w:tr>
      <w:tr w:rsidR="00D4016F" w:rsidRPr="00265FD0" w14:paraId="2F65D93C" w14:textId="77777777" w:rsidTr="004C5DF7">
        <w:trPr>
          <w:trHeight w:hRule="exact" w:val="453"/>
          <w:jc w:val="center"/>
        </w:trPr>
        <w:tc>
          <w:tcPr>
            <w:tcW w:w="1380" w:type="pct"/>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573EFAAA" w14:textId="77777777" w:rsidR="00D4016F" w:rsidRPr="00265FD0" w:rsidRDefault="00D4016F" w:rsidP="00D67070">
            <w:pPr>
              <w:snapToGrid w:val="0"/>
              <w:rPr>
                <w:kern w:val="0"/>
                <w:szCs w:val="28"/>
                <w:lang w:val="en-MY" w:eastAsia="zh-CN"/>
              </w:rPr>
            </w:pPr>
            <w:bookmarkStart w:id="36" w:name="_Toc134488548"/>
            <w:r w:rsidRPr="00265FD0">
              <w:rPr>
                <w:color w:val="000000"/>
                <w:kern w:val="0"/>
                <w:szCs w:val="28"/>
                <w:lang w:val="en-MY" w:eastAsia="zh-CN"/>
              </w:rPr>
              <w:t>開發環境</w:t>
            </w:r>
            <w:bookmarkEnd w:id="36"/>
          </w:p>
        </w:tc>
        <w:tc>
          <w:tcPr>
            <w:tcW w:w="3620" w:type="pct"/>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262332F0" w14:textId="77777777" w:rsidR="00D4016F" w:rsidRPr="00265FD0" w:rsidRDefault="00D4016F" w:rsidP="00D67070">
            <w:pPr>
              <w:snapToGrid w:val="0"/>
              <w:rPr>
                <w:kern w:val="0"/>
                <w:szCs w:val="28"/>
                <w:lang w:val="en-MY" w:eastAsia="zh-CN"/>
              </w:rPr>
            </w:pPr>
            <w:bookmarkStart w:id="37" w:name="_Toc134488549"/>
            <w:r w:rsidRPr="00265FD0">
              <w:rPr>
                <w:color w:val="000000"/>
                <w:kern w:val="0"/>
                <w:szCs w:val="28"/>
                <w:lang w:val="en-MY" w:eastAsia="zh-CN"/>
              </w:rPr>
              <w:t>Windows 11</w:t>
            </w:r>
            <w:r w:rsidRPr="00265FD0">
              <w:rPr>
                <w:color w:val="000000"/>
                <w:kern w:val="0"/>
                <w:szCs w:val="28"/>
                <w:lang w:val="en-MY" w:eastAsia="zh-CN"/>
              </w:rPr>
              <w:t>、</w:t>
            </w:r>
            <w:r w:rsidRPr="00265FD0">
              <w:rPr>
                <w:color w:val="000000"/>
                <w:kern w:val="0"/>
                <w:szCs w:val="28"/>
                <w:lang w:val="en-MY" w:eastAsia="zh-CN"/>
              </w:rPr>
              <w:t>macOS 13.3.1</w:t>
            </w:r>
            <w:bookmarkEnd w:id="37"/>
          </w:p>
        </w:tc>
      </w:tr>
      <w:tr w:rsidR="00D4016F" w:rsidRPr="00265FD0" w14:paraId="5A9C4F70" w14:textId="77777777" w:rsidTr="004C5DF7">
        <w:trPr>
          <w:trHeight w:hRule="exact" w:val="453"/>
          <w:jc w:val="center"/>
        </w:trPr>
        <w:tc>
          <w:tcPr>
            <w:tcW w:w="138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4BA78A" w14:textId="77777777" w:rsidR="00D4016F" w:rsidRPr="00265FD0" w:rsidRDefault="00D4016F" w:rsidP="00D67070">
            <w:pPr>
              <w:snapToGrid w:val="0"/>
              <w:rPr>
                <w:kern w:val="0"/>
                <w:szCs w:val="28"/>
                <w:lang w:val="en-MY" w:eastAsia="zh-CN"/>
              </w:rPr>
            </w:pPr>
            <w:bookmarkStart w:id="38" w:name="_Toc134488550"/>
            <w:r w:rsidRPr="00265FD0">
              <w:rPr>
                <w:color w:val="000000"/>
                <w:kern w:val="0"/>
                <w:szCs w:val="28"/>
                <w:lang w:val="en-MY" w:eastAsia="zh-CN"/>
              </w:rPr>
              <w:t>程式編輯器</w:t>
            </w:r>
            <w:bookmarkEnd w:id="38"/>
          </w:p>
        </w:tc>
        <w:tc>
          <w:tcPr>
            <w:tcW w:w="362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6743AD" w14:textId="54949452" w:rsidR="00D4016F" w:rsidRPr="00265FD0" w:rsidRDefault="00D4016F" w:rsidP="00D67070">
            <w:pPr>
              <w:snapToGrid w:val="0"/>
              <w:rPr>
                <w:kern w:val="0"/>
                <w:szCs w:val="28"/>
                <w:lang w:val="en-MY" w:eastAsia="zh-CN"/>
              </w:rPr>
            </w:pPr>
            <w:bookmarkStart w:id="39" w:name="_Toc134488551"/>
            <w:r w:rsidRPr="00265FD0">
              <w:rPr>
                <w:color w:val="000000"/>
                <w:kern w:val="0"/>
                <w:szCs w:val="28"/>
                <w:lang w:val="en-MY" w:eastAsia="zh-CN"/>
              </w:rPr>
              <w:t>Visual Studio Code</w:t>
            </w:r>
            <w:bookmarkEnd w:id="39"/>
            <w:r w:rsidR="001F530E" w:rsidRPr="00265FD0">
              <w:rPr>
                <w:rFonts w:hint="eastAsia"/>
                <w:color w:val="000000"/>
                <w:kern w:val="0"/>
                <w:szCs w:val="28"/>
                <w:lang w:val="en-MY" w:eastAsia="zh-CN"/>
              </w:rPr>
              <w:t>、</w:t>
            </w:r>
            <w:r w:rsidR="001F530E" w:rsidRPr="00265FD0">
              <w:rPr>
                <w:color w:val="000000"/>
                <w:kern w:val="0"/>
                <w:szCs w:val="28"/>
                <w:lang w:val="en-MY" w:eastAsia="zh-CN"/>
              </w:rPr>
              <w:t>Android Studio</w:t>
            </w:r>
          </w:p>
        </w:tc>
      </w:tr>
      <w:tr w:rsidR="00D4016F" w:rsidRPr="00265FD0" w14:paraId="46B1C091" w14:textId="77777777" w:rsidTr="004C5DF7">
        <w:trPr>
          <w:trHeight w:hRule="exact" w:val="453"/>
          <w:jc w:val="center"/>
        </w:trPr>
        <w:tc>
          <w:tcPr>
            <w:tcW w:w="1380" w:type="pct"/>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39A064D0" w14:textId="77777777" w:rsidR="00D4016F" w:rsidRPr="00265FD0" w:rsidRDefault="00D4016F" w:rsidP="00D67070">
            <w:pPr>
              <w:snapToGrid w:val="0"/>
              <w:rPr>
                <w:kern w:val="0"/>
                <w:szCs w:val="28"/>
                <w:lang w:val="en-MY" w:eastAsia="zh-CN"/>
              </w:rPr>
            </w:pPr>
            <w:bookmarkStart w:id="40" w:name="_Toc134488552"/>
            <w:r w:rsidRPr="00265FD0">
              <w:rPr>
                <w:color w:val="000000"/>
                <w:kern w:val="0"/>
                <w:szCs w:val="28"/>
                <w:lang w:val="en-MY" w:eastAsia="zh-CN"/>
              </w:rPr>
              <w:t>程式語言</w:t>
            </w:r>
            <w:bookmarkEnd w:id="40"/>
          </w:p>
        </w:tc>
        <w:tc>
          <w:tcPr>
            <w:tcW w:w="3620" w:type="pct"/>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59485355" w14:textId="77777777" w:rsidR="00D4016F" w:rsidRPr="00265FD0" w:rsidRDefault="00D4016F" w:rsidP="00D67070">
            <w:pPr>
              <w:snapToGrid w:val="0"/>
              <w:rPr>
                <w:kern w:val="0"/>
                <w:szCs w:val="28"/>
                <w:lang w:val="en-MY" w:eastAsia="zh-CN"/>
              </w:rPr>
            </w:pPr>
            <w:bookmarkStart w:id="41" w:name="_Toc134488553"/>
            <w:r w:rsidRPr="00265FD0">
              <w:rPr>
                <w:color w:val="000000"/>
                <w:kern w:val="0"/>
                <w:szCs w:val="28"/>
                <w:lang w:val="en-MY" w:eastAsia="zh-CN"/>
              </w:rPr>
              <w:t>Dart</w:t>
            </w:r>
            <w:bookmarkEnd w:id="41"/>
          </w:p>
        </w:tc>
      </w:tr>
      <w:tr w:rsidR="00D4016F" w:rsidRPr="00265FD0" w14:paraId="0FD997E7" w14:textId="77777777" w:rsidTr="004C5DF7">
        <w:trPr>
          <w:trHeight w:hRule="exact" w:val="453"/>
          <w:jc w:val="center"/>
        </w:trPr>
        <w:tc>
          <w:tcPr>
            <w:tcW w:w="138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35489A" w14:textId="77777777" w:rsidR="00D4016F" w:rsidRPr="00265FD0" w:rsidRDefault="00D4016F" w:rsidP="00D67070">
            <w:pPr>
              <w:snapToGrid w:val="0"/>
              <w:rPr>
                <w:kern w:val="0"/>
                <w:szCs w:val="28"/>
                <w:lang w:val="en-MY" w:eastAsia="zh-CN"/>
              </w:rPr>
            </w:pPr>
            <w:bookmarkStart w:id="42" w:name="_Toc134488554"/>
            <w:r w:rsidRPr="00265FD0">
              <w:rPr>
                <w:color w:val="000000"/>
                <w:kern w:val="0"/>
                <w:szCs w:val="28"/>
                <w:lang w:val="en-MY" w:eastAsia="zh-CN"/>
              </w:rPr>
              <w:t>框架</w:t>
            </w:r>
            <w:bookmarkEnd w:id="42"/>
          </w:p>
        </w:tc>
        <w:tc>
          <w:tcPr>
            <w:tcW w:w="362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2F1231" w14:textId="77777777" w:rsidR="00D4016F" w:rsidRPr="00265FD0" w:rsidRDefault="00D4016F" w:rsidP="00D67070">
            <w:pPr>
              <w:snapToGrid w:val="0"/>
              <w:rPr>
                <w:kern w:val="0"/>
                <w:szCs w:val="28"/>
                <w:lang w:val="en-MY" w:eastAsia="zh-CN"/>
              </w:rPr>
            </w:pPr>
            <w:bookmarkStart w:id="43" w:name="_Toc134488555"/>
            <w:r w:rsidRPr="00265FD0">
              <w:rPr>
                <w:color w:val="000000"/>
                <w:kern w:val="0"/>
                <w:szCs w:val="28"/>
                <w:lang w:val="en-MY" w:eastAsia="zh-CN"/>
              </w:rPr>
              <w:t>Flutter</w:t>
            </w:r>
            <w:bookmarkEnd w:id="43"/>
          </w:p>
        </w:tc>
      </w:tr>
      <w:tr w:rsidR="00D4016F" w:rsidRPr="00265FD0" w14:paraId="73009515" w14:textId="77777777" w:rsidTr="004C5DF7">
        <w:trPr>
          <w:trHeight w:hRule="exact" w:val="429"/>
          <w:jc w:val="center"/>
        </w:trPr>
        <w:tc>
          <w:tcPr>
            <w:tcW w:w="1380" w:type="pct"/>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29A531F1" w14:textId="77777777" w:rsidR="00D4016F" w:rsidRPr="00265FD0" w:rsidRDefault="00D4016F" w:rsidP="00D67070">
            <w:pPr>
              <w:snapToGrid w:val="0"/>
              <w:rPr>
                <w:kern w:val="0"/>
                <w:szCs w:val="28"/>
                <w:lang w:val="en-MY" w:eastAsia="zh-CN"/>
              </w:rPr>
            </w:pPr>
            <w:bookmarkStart w:id="44" w:name="_Toc134488556"/>
            <w:r w:rsidRPr="00265FD0">
              <w:rPr>
                <w:color w:val="000000"/>
                <w:kern w:val="0"/>
                <w:szCs w:val="28"/>
                <w:lang w:val="en-MY" w:eastAsia="zh-CN"/>
              </w:rPr>
              <w:t>套件管理</w:t>
            </w:r>
            <w:bookmarkEnd w:id="44"/>
          </w:p>
        </w:tc>
        <w:tc>
          <w:tcPr>
            <w:tcW w:w="3620" w:type="pct"/>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4179A6CB" w14:textId="77777777" w:rsidR="00D4016F" w:rsidRPr="00265FD0" w:rsidRDefault="00D4016F" w:rsidP="00D67070">
            <w:pPr>
              <w:snapToGrid w:val="0"/>
              <w:rPr>
                <w:kern w:val="0"/>
                <w:szCs w:val="28"/>
                <w:lang w:val="en-MY" w:eastAsia="zh-CN"/>
              </w:rPr>
            </w:pPr>
            <w:bookmarkStart w:id="45" w:name="_Toc134488557"/>
            <w:r w:rsidRPr="00265FD0">
              <w:rPr>
                <w:color w:val="000000"/>
                <w:kern w:val="0"/>
                <w:szCs w:val="28"/>
                <w:lang w:val="en-MY" w:eastAsia="zh-CN"/>
              </w:rPr>
              <w:t>Dart Pub</w:t>
            </w:r>
            <w:bookmarkEnd w:id="45"/>
          </w:p>
        </w:tc>
      </w:tr>
    </w:tbl>
    <w:p w14:paraId="44DBAB13" w14:textId="77777777" w:rsidR="003E4A07" w:rsidRPr="00265FD0" w:rsidRDefault="00001A1F" w:rsidP="008F339C">
      <w:pPr>
        <w:pStyle w:val="2"/>
        <w:rPr>
          <w:rFonts w:cs="Times New Roman"/>
        </w:rPr>
      </w:pPr>
      <w:bookmarkStart w:id="46" w:name="_Toc149829319"/>
      <w:r w:rsidRPr="00265FD0">
        <w:rPr>
          <w:rFonts w:cs="Times New Roman"/>
        </w:rPr>
        <w:lastRenderedPageBreak/>
        <w:t>開發標準與使用工具</w:t>
      </w:r>
      <w:bookmarkEnd w:id="46"/>
    </w:p>
    <w:p w14:paraId="0FD544A2" w14:textId="7FEFE642" w:rsidR="00001A1F" w:rsidRPr="00265FD0" w:rsidRDefault="00D67070" w:rsidP="002A3F6B">
      <w:pPr>
        <w:pStyle w:val="ac"/>
        <w:keepNext/>
        <w:rPr>
          <w:lang w:eastAsia="zh-CN"/>
        </w:rPr>
      </w:pPr>
      <w:bookmarkStart w:id="47" w:name="_Toc134488559"/>
      <w:bookmarkStart w:id="48" w:name="_Toc134611949"/>
      <w:bookmarkStart w:id="49" w:name="_Toc151314157"/>
      <w:r w:rsidRPr="00265FD0">
        <w:rPr>
          <w:lang w:eastAsia="zh-CN"/>
        </w:rPr>
        <w:t>▼</w:t>
      </w:r>
      <w:r w:rsidRPr="00265FD0">
        <w:rPr>
          <w:lang w:eastAsia="zh-CN"/>
        </w:rPr>
        <w:t>表</w:t>
      </w:r>
      <w:r w:rsidR="000820A3" w:rsidRPr="00265FD0">
        <w:rPr>
          <w:lang w:eastAsia="zh-CN"/>
        </w:rPr>
        <w:fldChar w:fldCharType="begin"/>
      </w:r>
      <w:r w:rsidR="000820A3" w:rsidRPr="00265FD0">
        <w:rPr>
          <w:lang w:eastAsia="zh-CN"/>
        </w:rPr>
        <w:instrText xml:space="preserve"> STYLEREF 2 \s </w:instrText>
      </w:r>
      <w:r w:rsidR="000820A3" w:rsidRPr="00265FD0">
        <w:rPr>
          <w:lang w:eastAsia="zh-CN"/>
        </w:rPr>
        <w:fldChar w:fldCharType="separate"/>
      </w:r>
      <w:r w:rsidR="00F239B7">
        <w:rPr>
          <w:noProof/>
          <w:lang w:eastAsia="zh-CN"/>
        </w:rPr>
        <w:t>3-3</w:t>
      </w:r>
      <w:r w:rsidR="000820A3" w:rsidRPr="00265FD0">
        <w:rPr>
          <w:lang w:eastAsia="zh-CN"/>
        </w:rPr>
        <w:fldChar w:fldCharType="end"/>
      </w:r>
      <w:r w:rsidR="000820A3" w:rsidRPr="00265FD0">
        <w:rPr>
          <w:lang w:eastAsia="zh-CN"/>
        </w:rPr>
        <w:noBreakHyphen/>
      </w:r>
      <w:r w:rsidR="000820A3" w:rsidRPr="00265FD0">
        <w:rPr>
          <w:lang w:eastAsia="zh-CN"/>
        </w:rPr>
        <w:fldChar w:fldCharType="begin"/>
      </w:r>
      <w:r w:rsidR="000820A3" w:rsidRPr="00265FD0">
        <w:rPr>
          <w:lang w:eastAsia="zh-CN"/>
        </w:rPr>
        <w:instrText xml:space="preserve"> SEQ </w:instrText>
      </w:r>
      <w:r w:rsidR="000820A3" w:rsidRPr="00265FD0">
        <w:rPr>
          <w:lang w:eastAsia="zh-CN"/>
        </w:rPr>
        <w:instrText>表</w:instrText>
      </w:r>
      <w:r w:rsidR="000820A3" w:rsidRPr="00265FD0">
        <w:rPr>
          <w:lang w:eastAsia="zh-CN"/>
        </w:rPr>
        <w:instrText xml:space="preserve"> \* ARABIC \s 2 </w:instrText>
      </w:r>
      <w:r w:rsidR="000820A3" w:rsidRPr="00265FD0">
        <w:rPr>
          <w:lang w:eastAsia="zh-CN"/>
        </w:rPr>
        <w:fldChar w:fldCharType="separate"/>
      </w:r>
      <w:r w:rsidR="00F239B7">
        <w:rPr>
          <w:noProof/>
          <w:lang w:eastAsia="zh-CN"/>
        </w:rPr>
        <w:t>1</w:t>
      </w:r>
      <w:r w:rsidR="000820A3" w:rsidRPr="00265FD0">
        <w:rPr>
          <w:lang w:eastAsia="zh-CN"/>
        </w:rPr>
        <w:fldChar w:fldCharType="end"/>
      </w:r>
      <w:r w:rsidRPr="00265FD0">
        <w:rPr>
          <w:lang w:eastAsia="zh-CN"/>
        </w:rPr>
        <w:t>、</w:t>
      </w:r>
      <w:r w:rsidR="00001A1F" w:rsidRPr="00265FD0">
        <w:rPr>
          <w:lang w:eastAsia="zh-CN"/>
        </w:rPr>
        <w:t>開發輔助工具</w:t>
      </w:r>
      <w:bookmarkEnd w:id="47"/>
      <w:bookmarkEnd w:id="48"/>
      <w:r w:rsidR="00F13085" w:rsidRPr="00265FD0">
        <w:rPr>
          <w:rFonts w:hint="eastAsia"/>
          <w:lang w:eastAsia="zh-CN"/>
        </w:rPr>
        <w:t>表</w:t>
      </w:r>
      <w:bookmarkEnd w:id="49"/>
    </w:p>
    <w:tbl>
      <w:tblPr>
        <w:tblW w:w="3549" w:type="pct"/>
        <w:tblInd w:w="1691" w:type="dxa"/>
        <w:tblCellMar>
          <w:top w:w="15" w:type="dxa"/>
          <w:left w:w="15" w:type="dxa"/>
          <w:bottom w:w="15" w:type="dxa"/>
          <w:right w:w="15" w:type="dxa"/>
        </w:tblCellMar>
        <w:tblLook w:val="04A0" w:firstRow="1" w:lastRow="0" w:firstColumn="1" w:lastColumn="0" w:noHBand="0" w:noVBand="1"/>
      </w:tblPr>
      <w:tblGrid>
        <w:gridCol w:w="2607"/>
        <w:gridCol w:w="4778"/>
      </w:tblGrid>
      <w:tr w:rsidR="008F0403" w:rsidRPr="00265FD0" w14:paraId="2872510E" w14:textId="77777777" w:rsidTr="008F0403">
        <w:tc>
          <w:tcPr>
            <w:tcW w:w="5000" w:type="pct"/>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4FEE36" w14:textId="3B2B2A93" w:rsidR="008F0403" w:rsidRPr="00265FD0" w:rsidRDefault="004A2288" w:rsidP="00D67070">
            <w:pPr>
              <w:snapToGrid w:val="0"/>
              <w:jc w:val="center"/>
              <w:rPr>
                <w:b/>
                <w:bCs/>
                <w:color w:val="000000"/>
                <w:kern w:val="0"/>
                <w:szCs w:val="28"/>
                <w:lang w:val="en-MY" w:eastAsia="zh-CN"/>
              </w:rPr>
            </w:pPr>
            <w:r w:rsidRPr="00265FD0">
              <w:rPr>
                <w:b/>
                <w:bCs/>
                <w:color w:val="333333"/>
                <w:spacing w:val="5"/>
                <w:kern w:val="0"/>
              </w:rPr>
              <w:t>開發輔助工具</w:t>
            </w:r>
          </w:p>
        </w:tc>
      </w:tr>
      <w:tr w:rsidR="00001A1F" w:rsidRPr="00265FD0" w14:paraId="00D74B95" w14:textId="77777777" w:rsidTr="004A2288">
        <w:tc>
          <w:tcPr>
            <w:tcW w:w="1765" w:type="pct"/>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03B6B1EE" w14:textId="77777777" w:rsidR="00001A1F" w:rsidRPr="00265FD0" w:rsidRDefault="00001A1F" w:rsidP="00D67070">
            <w:pPr>
              <w:snapToGrid w:val="0"/>
              <w:rPr>
                <w:kern w:val="0"/>
                <w:sz w:val="24"/>
                <w:lang w:val="en-MY" w:eastAsia="zh-CN"/>
              </w:rPr>
            </w:pPr>
            <w:r w:rsidRPr="00265FD0">
              <w:rPr>
                <w:color w:val="000000"/>
                <w:kern w:val="0"/>
                <w:szCs w:val="28"/>
                <w:lang w:val="en-MY" w:eastAsia="zh-CN"/>
              </w:rPr>
              <w:t>編輯器</w:t>
            </w:r>
          </w:p>
        </w:tc>
        <w:tc>
          <w:tcPr>
            <w:tcW w:w="3235" w:type="pct"/>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12D497FC" w14:textId="14A6942D" w:rsidR="00001A1F" w:rsidRPr="00265FD0" w:rsidRDefault="00001A1F" w:rsidP="001B7B86">
            <w:pPr>
              <w:snapToGrid w:val="0"/>
              <w:rPr>
                <w:kern w:val="0"/>
                <w:sz w:val="24"/>
                <w:lang w:val="en-MY" w:eastAsia="zh-CN"/>
              </w:rPr>
            </w:pPr>
            <w:r w:rsidRPr="00265FD0">
              <w:rPr>
                <w:color w:val="000000"/>
                <w:kern w:val="0"/>
                <w:szCs w:val="28"/>
                <w:lang w:val="en-MY" w:eastAsia="zh-CN"/>
              </w:rPr>
              <w:t>Visual Studio Code</w:t>
            </w:r>
            <w:r w:rsidR="001F530E" w:rsidRPr="00265FD0">
              <w:rPr>
                <w:rFonts w:hint="eastAsia"/>
                <w:color w:val="000000"/>
                <w:kern w:val="0"/>
                <w:szCs w:val="28"/>
                <w:lang w:val="en-MY" w:eastAsia="zh-CN"/>
              </w:rPr>
              <w:t>、</w:t>
            </w:r>
            <w:r w:rsidR="001F530E" w:rsidRPr="00265FD0">
              <w:rPr>
                <w:color w:val="000000"/>
                <w:kern w:val="0"/>
                <w:szCs w:val="28"/>
                <w:lang w:val="en-MY" w:eastAsia="zh-CN"/>
              </w:rPr>
              <w:t>Android Studio</w:t>
            </w:r>
          </w:p>
        </w:tc>
      </w:tr>
      <w:tr w:rsidR="00001A1F" w:rsidRPr="00265FD0" w14:paraId="59C59FBE" w14:textId="77777777" w:rsidTr="00D371C2">
        <w:tc>
          <w:tcPr>
            <w:tcW w:w="176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7B4CF9" w14:textId="77777777" w:rsidR="00001A1F" w:rsidRPr="00265FD0" w:rsidRDefault="00001A1F" w:rsidP="00D67070">
            <w:pPr>
              <w:snapToGrid w:val="0"/>
              <w:rPr>
                <w:kern w:val="0"/>
                <w:sz w:val="24"/>
                <w:lang w:val="en-MY" w:eastAsia="zh-CN"/>
              </w:rPr>
            </w:pPr>
            <w:r w:rsidRPr="00265FD0">
              <w:rPr>
                <w:color w:val="000000"/>
                <w:kern w:val="0"/>
                <w:szCs w:val="28"/>
                <w:lang w:val="en-MY" w:eastAsia="zh-CN"/>
              </w:rPr>
              <w:t>資料庫管理工具</w:t>
            </w:r>
          </w:p>
        </w:tc>
        <w:tc>
          <w:tcPr>
            <w:tcW w:w="323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44CEFD" w14:textId="7A769633" w:rsidR="00001A1F" w:rsidRPr="00265FD0" w:rsidRDefault="004B762B" w:rsidP="001B7B86">
            <w:pPr>
              <w:snapToGrid w:val="0"/>
              <w:rPr>
                <w:kern w:val="0"/>
                <w:sz w:val="24"/>
                <w:lang w:val="en-MY"/>
              </w:rPr>
            </w:pPr>
            <w:r w:rsidRPr="00265FD0">
              <w:rPr>
                <w:rFonts w:cs="Segoe UI"/>
                <w:color w:val="000000" w:themeColor="text1"/>
                <w:spacing w:val="5"/>
                <w:kern w:val="0"/>
              </w:rPr>
              <w:t>Firebase</w:t>
            </w:r>
          </w:p>
        </w:tc>
      </w:tr>
      <w:tr w:rsidR="00001A1F" w:rsidRPr="00265FD0" w14:paraId="38404C92" w14:textId="77777777" w:rsidTr="004A2288">
        <w:tc>
          <w:tcPr>
            <w:tcW w:w="1765" w:type="pct"/>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0D8E2214" w14:textId="77777777" w:rsidR="00001A1F" w:rsidRPr="00265FD0" w:rsidRDefault="00001A1F" w:rsidP="00D67070">
            <w:pPr>
              <w:snapToGrid w:val="0"/>
              <w:rPr>
                <w:kern w:val="0"/>
                <w:sz w:val="24"/>
                <w:lang w:val="en-MY" w:eastAsia="zh-CN"/>
              </w:rPr>
            </w:pPr>
            <w:r w:rsidRPr="00265FD0">
              <w:rPr>
                <w:color w:val="000000"/>
                <w:kern w:val="0"/>
                <w:szCs w:val="28"/>
                <w:lang w:val="en-MY" w:eastAsia="zh-CN"/>
              </w:rPr>
              <w:t>版本控制工具</w:t>
            </w:r>
          </w:p>
        </w:tc>
        <w:tc>
          <w:tcPr>
            <w:tcW w:w="3235" w:type="pct"/>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20BE1BE1" w14:textId="77777777" w:rsidR="00001A1F" w:rsidRPr="00265FD0" w:rsidRDefault="00001A1F" w:rsidP="001B7B86">
            <w:pPr>
              <w:snapToGrid w:val="0"/>
              <w:rPr>
                <w:kern w:val="0"/>
                <w:sz w:val="24"/>
                <w:lang w:val="en-MY" w:eastAsia="zh-CN"/>
              </w:rPr>
            </w:pPr>
            <w:r w:rsidRPr="00265FD0">
              <w:rPr>
                <w:color w:val="000000"/>
                <w:kern w:val="0"/>
                <w:szCs w:val="28"/>
                <w:lang w:val="en-MY" w:eastAsia="zh-CN"/>
              </w:rPr>
              <w:t>Git</w:t>
            </w:r>
          </w:p>
        </w:tc>
      </w:tr>
      <w:tr w:rsidR="00001A1F" w:rsidRPr="00265FD0" w14:paraId="5447185A" w14:textId="77777777" w:rsidTr="00D371C2">
        <w:tc>
          <w:tcPr>
            <w:tcW w:w="176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C661F8" w14:textId="77777777" w:rsidR="00001A1F" w:rsidRPr="00265FD0" w:rsidRDefault="00001A1F" w:rsidP="00D67070">
            <w:pPr>
              <w:snapToGrid w:val="0"/>
              <w:rPr>
                <w:kern w:val="0"/>
                <w:sz w:val="24"/>
                <w:lang w:val="en-MY" w:eastAsia="zh-CN"/>
              </w:rPr>
            </w:pPr>
            <w:r w:rsidRPr="00265FD0">
              <w:rPr>
                <w:color w:val="000000"/>
                <w:kern w:val="0"/>
                <w:szCs w:val="28"/>
                <w:lang w:val="en-MY" w:eastAsia="zh-CN"/>
              </w:rPr>
              <w:t>虛擬環境測試工具</w:t>
            </w:r>
          </w:p>
        </w:tc>
        <w:tc>
          <w:tcPr>
            <w:tcW w:w="323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A93444" w14:textId="77777777" w:rsidR="00001A1F" w:rsidRPr="00265FD0" w:rsidRDefault="00001A1F" w:rsidP="001B7B86">
            <w:pPr>
              <w:snapToGrid w:val="0"/>
              <w:rPr>
                <w:kern w:val="0"/>
                <w:sz w:val="24"/>
                <w:lang w:val="en-MY" w:eastAsia="zh-CN"/>
              </w:rPr>
            </w:pPr>
            <w:r w:rsidRPr="00265FD0">
              <w:rPr>
                <w:color w:val="000000"/>
                <w:kern w:val="0"/>
                <w:szCs w:val="28"/>
                <w:lang w:val="en-MY" w:eastAsia="zh-CN"/>
              </w:rPr>
              <w:t>VMware Workstation Pro</w:t>
            </w:r>
          </w:p>
        </w:tc>
      </w:tr>
      <w:tr w:rsidR="00001A1F" w:rsidRPr="00265FD0" w14:paraId="251AB75A" w14:textId="77777777" w:rsidTr="004A2288">
        <w:tc>
          <w:tcPr>
            <w:tcW w:w="1765" w:type="pct"/>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467E1414" w14:textId="77777777" w:rsidR="00001A1F" w:rsidRPr="00265FD0" w:rsidRDefault="00001A1F" w:rsidP="00D67070">
            <w:pPr>
              <w:snapToGrid w:val="0"/>
              <w:rPr>
                <w:kern w:val="0"/>
                <w:sz w:val="24"/>
                <w:lang w:val="en-MY" w:eastAsia="zh-CN"/>
              </w:rPr>
            </w:pPr>
            <w:r w:rsidRPr="00265FD0">
              <w:rPr>
                <w:color w:val="000000"/>
                <w:kern w:val="0"/>
                <w:szCs w:val="28"/>
                <w:lang w:val="en-MY" w:eastAsia="zh-CN"/>
              </w:rPr>
              <w:t>文件製作工具</w:t>
            </w:r>
          </w:p>
        </w:tc>
        <w:tc>
          <w:tcPr>
            <w:tcW w:w="3235" w:type="pct"/>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6DD525DE" w14:textId="5A72B456" w:rsidR="00001A1F" w:rsidRPr="00265FD0" w:rsidRDefault="00001A1F" w:rsidP="001B7B86">
            <w:pPr>
              <w:snapToGrid w:val="0"/>
              <w:rPr>
                <w:kern w:val="0"/>
                <w:sz w:val="24"/>
                <w:lang w:val="en-MY" w:eastAsia="zh-CN"/>
              </w:rPr>
            </w:pPr>
            <w:r w:rsidRPr="00265FD0">
              <w:rPr>
                <w:color w:val="000000"/>
                <w:kern w:val="0"/>
                <w:szCs w:val="28"/>
                <w:lang w:val="en-MY" w:eastAsia="zh-CN"/>
              </w:rPr>
              <w:t xml:space="preserve">Microsoft </w:t>
            </w:r>
            <w:r w:rsidR="006B596F" w:rsidRPr="00265FD0">
              <w:rPr>
                <w:color w:val="000000"/>
                <w:kern w:val="0"/>
                <w:szCs w:val="28"/>
                <w:lang w:val="en-MY" w:eastAsia="zh-CN"/>
              </w:rPr>
              <w:t>Word</w:t>
            </w:r>
          </w:p>
        </w:tc>
      </w:tr>
      <w:tr w:rsidR="00001A1F" w:rsidRPr="00265FD0" w14:paraId="38AFC6CE" w14:textId="77777777" w:rsidTr="00D371C2">
        <w:tc>
          <w:tcPr>
            <w:tcW w:w="176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F8BB5C" w14:textId="77777777" w:rsidR="00001A1F" w:rsidRPr="00265FD0" w:rsidRDefault="00001A1F" w:rsidP="00D67070">
            <w:pPr>
              <w:snapToGrid w:val="0"/>
              <w:rPr>
                <w:kern w:val="0"/>
                <w:sz w:val="24"/>
                <w:lang w:val="en-MY" w:eastAsia="zh-CN"/>
              </w:rPr>
            </w:pPr>
            <w:r w:rsidRPr="00265FD0">
              <w:rPr>
                <w:color w:val="000000"/>
                <w:kern w:val="0"/>
                <w:szCs w:val="28"/>
                <w:lang w:val="en-MY" w:eastAsia="zh-CN"/>
              </w:rPr>
              <w:t>簡報製作工具</w:t>
            </w:r>
          </w:p>
        </w:tc>
        <w:tc>
          <w:tcPr>
            <w:tcW w:w="323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386CB9" w14:textId="45BCFB96" w:rsidR="00001A1F" w:rsidRPr="00265FD0" w:rsidRDefault="00DF0950" w:rsidP="001B7B86">
            <w:pPr>
              <w:snapToGrid w:val="0"/>
              <w:rPr>
                <w:kern w:val="0"/>
                <w:sz w:val="24"/>
                <w:lang w:val="en-MY"/>
              </w:rPr>
            </w:pPr>
            <w:r w:rsidRPr="00265FD0">
              <w:rPr>
                <w:kern w:val="0"/>
                <w:lang w:val="en-MY"/>
              </w:rPr>
              <w:t>Canvas</w:t>
            </w:r>
            <w:r w:rsidR="00BC3B87" w:rsidRPr="00265FD0">
              <w:rPr>
                <w:kern w:val="0"/>
                <w:lang w:val="en-MY"/>
              </w:rPr>
              <w:t>、</w:t>
            </w:r>
            <w:r w:rsidR="006B596F" w:rsidRPr="00265FD0">
              <w:rPr>
                <w:color w:val="000000"/>
                <w:kern w:val="0"/>
                <w:szCs w:val="28"/>
                <w:lang w:val="en-MY" w:eastAsia="zh-CN"/>
              </w:rPr>
              <w:t>Microsoft</w:t>
            </w:r>
            <w:r w:rsidR="006B596F" w:rsidRPr="00265FD0">
              <w:rPr>
                <w:kern w:val="0"/>
                <w:lang w:val="en-MY"/>
              </w:rPr>
              <w:t xml:space="preserve"> </w:t>
            </w:r>
            <w:r w:rsidRPr="00265FD0">
              <w:rPr>
                <w:kern w:val="0"/>
                <w:lang w:val="en-MY"/>
              </w:rPr>
              <w:t>PowerPoint</w:t>
            </w:r>
          </w:p>
        </w:tc>
      </w:tr>
      <w:tr w:rsidR="00001A1F" w:rsidRPr="00265FD0" w14:paraId="17773088" w14:textId="77777777" w:rsidTr="004A2288">
        <w:tc>
          <w:tcPr>
            <w:tcW w:w="1765" w:type="pct"/>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4A6A9F42" w14:textId="77777777" w:rsidR="00001A1F" w:rsidRPr="00265FD0" w:rsidRDefault="00001A1F" w:rsidP="00D67070">
            <w:pPr>
              <w:snapToGrid w:val="0"/>
              <w:rPr>
                <w:kern w:val="0"/>
                <w:sz w:val="24"/>
                <w:lang w:val="en-MY" w:eastAsia="zh-CN"/>
              </w:rPr>
            </w:pPr>
            <w:r w:rsidRPr="00265FD0">
              <w:rPr>
                <w:color w:val="000000"/>
                <w:kern w:val="0"/>
                <w:szCs w:val="28"/>
                <w:lang w:val="en-MY" w:eastAsia="zh-CN"/>
              </w:rPr>
              <w:t>UML</w:t>
            </w:r>
            <w:r w:rsidRPr="00265FD0">
              <w:rPr>
                <w:color w:val="000000"/>
                <w:kern w:val="0"/>
                <w:szCs w:val="28"/>
                <w:lang w:val="en-MY" w:eastAsia="zh-CN"/>
              </w:rPr>
              <w:t>工具</w:t>
            </w:r>
          </w:p>
        </w:tc>
        <w:tc>
          <w:tcPr>
            <w:tcW w:w="3235" w:type="pct"/>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776C7952" w14:textId="11111F7E" w:rsidR="00001A1F" w:rsidRPr="00265FD0" w:rsidRDefault="00001A1F" w:rsidP="001B7B86">
            <w:pPr>
              <w:snapToGrid w:val="0"/>
              <w:rPr>
                <w:kern w:val="0"/>
                <w:sz w:val="24"/>
                <w:lang w:val="en-MY" w:eastAsia="zh-CN"/>
              </w:rPr>
            </w:pPr>
            <w:r w:rsidRPr="00265FD0">
              <w:rPr>
                <w:color w:val="000000"/>
                <w:kern w:val="0"/>
                <w:szCs w:val="28"/>
                <w:lang w:val="en-MY" w:eastAsia="zh-CN"/>
              </w:rPr>
              <w:t>Visual Paradigm Online</w:t>
            </w:r>
          </w:p>
        </w:tc>
      </w:tr>
      <w:tr w:rsidR="00001A1F" w:rsidRPr="00265FD0" w14:paraId="28164336" w14:textId="77777777" w:rsidTr="00D371C2">
        <w:tc>
          <w:tcPr>
            <w:tcW w:w="176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8DA10E" w14:textId="77777777" w:rsidR="00001A1F" w:rsidRPr="00265FD0" w:rsidRDefault="00001A1F" w:rsidP="00D67070">
            <w:pPr>
              <w:snapToGrid w:val="0"/>
              <w:rPr>
                <w:kern w:val="0"/>
                <w:sz w:val="24"/>
                <w:lang w:val="en-MY" w:eastAsia="zh-CN"/>
              </w:rPr>
            </w:pPr>
            <w:r w:rsidRPr="00265FD0">
              <w:rPr>
                <w:color w:val="000000"/>
                <w:kern w:val="0"/>
                <w:szCs w:val="28"/>
                <w:lang w:val="en-MY" w:eastAsia="zh-CN"/>
              </w:rPr>
              <w:t>製圖工具</w:t>
            </w:r>
          </w:p>
        </w:tc>
        <w:tc>
          <w:tcPr>
            <w:tcW w:w="323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687326" w14:textId="1C3F72E5" w:rsidR="00001A1F" w:rsidRPr="00265FD0" w:rsidRDefault="00712802" w:rsidP="001B7B86">
            <w:pPr>
              <w:snapToGrid w:val="0"/>
              <w:rPr>
                <w:kern w:val="0"/>
                <w:sz w:val="24"/>
                <w:lang w:val="en-MY"/>
              </w:rPr>
            </w:pPr>
            <w:r w:rsidRPr="00265FD0">
              <w:rPr>
                <w:rFonts w:hint="eastAsia"/>
                <w:color w:val="000000"/>
                <w:kern w:val="0"/>
                <w:szCs w:val="28"/>
                <w:lang w:val="en-MY"/>
              </w:rPr>
              <w:t>F</w:t>
            </w:r>
            <w:r w:rsidRPr="00265FD0">
              <w:rPr>
                <w:color w:val="000000"/>
                <w:kern w:val="0"/>
                <w:szCs w:val="28"/>
                <w:lang w:val="en-MY"/>
              </w:rPr>
              <w:t>igma</w:t>
            </w:r>
          </w:p>
        </w:tc>
      </w:tr>
      <w:tr w:rsidR="00584BEF" w:rsidRPr="00265FD0" w14:paraId="41C43721" w14:textId="77777777" w:rsidTr="00490916">
        <w:tc>
          <w:tcPr>
            <w:tcW w:w="1765" w:type="pct"/>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791D3040" w14:textId="77777777" w:rsidR="00584BEF" w:rsidRPr="00265FD0" w:rsidRDefault="00584BEF" w:rsidP="00584BEF">
            <w:pPr>
              <w:snapToGrid w:val="0"/>
              <w:rPr>
                <w:kern w:val="0"/>
                <w:sz w:val="24"/>
                <w:lang w:val="en-MY" w:eastAsia="zh-CN"/>
              </w:rPr>
            </w:pPr>
            <w:r w:rsidRPr="00265FD0">
              <w:rPr>
                <w:color w:val="000000"/>
                <w:kern w:val="0"/>
                <w:szCs w:val="28"/>
                <w:lang w:val="en-MY" w:eastAsia="zh-CN"/>
              </w:rPr>
              <w:t>溝通工具</w:t>
            </w:r>
          </w:p>
        </w:tc>
        <w:tc>
          <w:tcPr>
            <w:tcW w:w="3235" w:type="pct"/>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vAlign w:val="center"/>
            <w:hideMark/>
          </w:tcPr>
          <w:p w14:paraId="6FD10BF2" w14:textId="25D6A844" w:rsidR="00584BEF" w:rsidRPr="00265FD0" w:rsidRDefault="00584BEF" w:rsidP="00584BEF">
            <w:pPr>
              <w:snapToGrid w:val="0"/>
              <w:rPr>
                <w:kern w:val="0"/>
                <w:sz w:val="24"/>
                <w:lang w:val="en-MY" w:eastAsia="zh-CN"/>
              </w:rPr>
            </w:pPr>
            <w:r w:rsidRPr="00265FD0">
              <w:rPr>
                <w:color w:val="333333"/>
                <w:spacing w:val="5"/>
                <w:kern w:val="0"/>
              </w:rPr>
              <w:t>LINE</w:t>
            </w:r>
            <w:r w:rsidRPr="00265FD0">
              <w:rPr>
                <w:color w:val="333333"/>
                <w:spacing w:val="5"/>
                <w:kern w:val="0"/>
              </w:rPr>
              <w:t>、</w:t>
            </w:r>
            <w:r w:rsidRPr="00265FD0">
              <w:rPr>
                <w:color w:val="333333"/>
                <w:spacing w:val="5"/>
                <w:kern w:val="0"/>
              </w:rPr>
              <w:t>Google meet</w:t>
            </w:r>
            <w:r w:rsidRPr="00265FD0">
              <w:rPr>
                <w:color w:val="333333"/>
                <w:spacing w:val="5"/>
                <w:kern w:val="0"/>
              </w:rPr>
              <w:t>、</w:t>
            </w:r>
            <w:r w:rsidRPr="00265FD0">
              <w:rPr>
                <w:color w:val="333333"/>
                <w:spacing w:val="5"/>
                <w:kern w:val="0"/>
              </w:rPr>
              <w:t>Google Docs</w:t>
            </w:r>
          </w:p>
        </w:tc>
      </w:tr>
      <w:tr w:rsidR="00584BEF" w:rsidRPr="00265FD0" w14:paraId="0BC044A3" w14:textId="77777777" w:rsidTr="00D371C2">
        <w:tc>
          <w:tcPr>
            <w:tcW w:w="176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83BC57" w14:textId="77777777" w:rsidR="00584BEF" w:rsidRPr="00265FD0" w:rsidRDefault="00584BEF" w:rsidP="00584BEF">
            <w:pPr>
              <w:snapToGrid w:val="0"/>
              <w:rPr>
                <w:kern w:val="0"/>
                <w:sz w:val="24"/>
                <w:lang w:val="en-MY" w:eastAsia="zh-CN"/>
              </w:rPr>
            </w:pPr>
            <w:r w:rsidRPr="00265FD0">
              <w:rPr>
                <w:color w:val="000000"/>
                <w:kern w:val="0"/>
                <w:szCs w:val="28"/>
                <w:lang w:val="en-MY" w:eastAsia="zh-CN"/>
              </w:rPr>
              <w:t>版本控管</w:t>
            </w:r>
          </w:p>
        </w:tc>
        <w:tc>
          <w:tcPr>
            <w:tcW w:w="323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DD16CC" w14:textId="77777777" w:rsidR="00584BEF" w:rsidRPr="00265FD0" w:rsidRDefault="00584BEF" w:rsidP="00584BEF">
            <w:pPr>
              <w:snapToGrid w:val="0"/>
              <w:rPr>
                <w:kern w:val="0"/>
                <w:sz w:val="24"/>
                <w:lang w:val="en-MY" w:eastAsia="zh-CN"/>
              </w:rPr>
            </w:pPr>
            <w:r w:rsidRPr="00265FD0">
              <w:rPr>
                <w:color w:val="000000"/>
                <w:kern w:val="0"/>
                <w:szCs w:val="28"/>
                <w:lang w:val="en-MY" w:eastAsia="zh-CN"/>
              </w:rPr>
              <w:t>GitHub</w:t>
            </w:r>
          </w:p>
        </w:tc>
      </w:tr>
      <w:tr w:rsidR="00584BEF" w:rsidRPr="00265FD0" w14:paraId="308A205F" w14:textId="77777777" w:rsidTr="004A2288">
        <w:tc>
          <w:tcPr>
            <w:tcW w:w="1765" w:type="pct"/>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6A15E15A" w14:textId="77777777" w:rsidR="00584BEF" w:rsidRPr="00265FD0" w:rsidRDefault="00584BEF" w:rsidP="00584BEF">
            <w:pPr>
              <w:snapToGrid w:val="0"/>
              <w:rPr>
                <w:kern w:val="0"/>
                <w:sz w:val="24"/>
                <w:lang w:val="en-MY" w:eastAsia="zh-CN"/>
              </w:rPr>
            </w:pPr>
            <w:r w:rsidRPr="00265FD0">
              <w:rPr>
                <w:color w:val="000000"/>
                <w:kern w:val="0"/>
                <w:szCs w:val="28"/>
                <w:lang w:val="en-MY" w:eastAsia="zh-CN"/>
              </w:rPr>
              <w:t>UI</w:t>
            </w:r>
            <w:r w:rsidRPr="00265FD0">
              <w:rPr>
                <w:color w:val="000000"/>
                <w:kern w:val="0"/>
                <w:szCs w:val="28"/>
                <w:lang w:val="en-MY" w:eastAsia="zh-CN"/>
              </w:rPr>
              <w:t>繪製工具</w:t>
            </w:r>
          </w:p>
        </w:tc>
        <w:tc>
          <w:tcPr>
            <w:tcW w:w="3235" w:type="pct"/>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6473261D" w14:textId="4DAC4E64" w:rsidR="00584BEF" w:rsidRPr="00265FD0" w:rsidRDefault="00584BEF" w:rsidP="00584BEF">
            <w:pPr>
              <w:snapToGrid w:val="0"/>
              <w:rPr>
                <w:kern w:val="0"/>
                <w:sz w:val="24"/>
                <w:lang w:val="en-MY" w:eastAsia="zh-CN"/>
              </w:rPr>
            </w:pPr>
            <w:r w:rsidRPr="00265FD0">
              <w:rPr>
                <w:color w:val="000000"/>
                <w:kern w:val="0"/>
                <w:szCs w:val="28"/>
                <w:lang w:val="en-MY" w:eastAsia="zh-CN"/>
              </w:rPr>
              <w:t>Figma</w:t>
            </w:r>
          </w:p>
        </w:tc>
      </w:tr>
    </w:tbl>
    <w:p w14:paraId="6894040E" w14:textId="1E1D66E4" w:rsidR="006D0E0F" w:rsidRPr="00265FD0" w:rsidRDefault="006D0E0F" w:rsidP="004C5DF7">
      <w:pPr>
        <w:rPr>
          <w:sz w:val="32"/>
          <w:szCs w:val="32"/>
          <w:lang w:val="en-MY"/>
        </w:rPr>
      </w:pPr>
    </w:p>
    <w:p w14:paraId="3B1B3718" w14:textId="670854E1" w:rsidR="00001A1F" w:rsidRPr="00265FD0" w:rsidRDefault="006D0E0F" w:rsidP="004C5DF7">
      <w:pPr>
        <w:rPr>
          <w:sz w:val="32"/>
          <w:szCs w:val="32"/>
          <w:lang w:val="en-MY"/>
        </w:rPr>
      </w:pPr>
      <w:r w:rsidRPr="00265FD0">
        <w:rPr>
          <w:sz w:val="32"/>
          <w:szCs w:val="32"/>
          <w:lang w:val="en-MY"/>
        </w:rPr>
        <w:br w:type="page"/>
      </w:r>
    </w:p>
    <w:p w14:paraId="116C77B6" w14:textId="5325FBEA" w:rsidR="00001A1F" w:rsidRPr="00265FD0" w:rsidRDefault="00001A1F" w:rsidP="008F339C">
      <w:pPr>
        <w:pStyle w:val="1"/>
        <w:rPr>
          <w:rFonts w:cs="Times New Roman"/>
        </w:rPr>
      </w:pPr>
      <w:bookmarkStart w:id="50" w:name="_Toc149829320"/>
      <w:r w:rsidRPr="00265FD0">
        <w:rPr>
          <w:rFonts w:cs="Times New Roman"/>
        </w:rPr>
        <w:lastRenderedPageBreak/>
        <w:t>專案時程與組織分工</w:t>
      </w:r>
      <w:bookmarkEnd w:id="50"/>
    </w:p>
    <w:p w14:paraId="755DFD76" w14:textId="24152556" w:rsidR="00001A1F" w:rsidRPr="00265FD0" w:rsidRDefault="00001A1F" w:rsidP="001E2C26">
      <w:pPr>
        <w:pStyle w:val="2"/>
        <w:rPr>
          <w:rFonts w:cs="Times New Roman"/>
          <w:lang w:val="en-MY"/>
        </w:rPr>
      </w:pPr>
      <w:bookmarkStart w:id="51" w:name="_Toc149829321"/>
      <w:r w:rsidRPr="00265FD0">
        <w:rPr>
          <w:rFonts w:cs="Times New Roman"/>
          <w:lang w:val="en-MY"/>
        </w:rPr>
        <w:t>專案時程：甘特圖</w:t>
      </w:r>
      <w:bookmarkEnd w:id="51"/>
      <w:r w:rsidR="00BB5A12" w:rsidRPr="00265FD0">
        <w:rPr>
          <w:rFonts w:cs="Times New Roman" w:hint="eastAsia"/>
          <w:lang w:val="en-MY"/>
        </w:rPr>
        <w:t>或</w:t>
      </w:r>
      <w:r w:rsidR="00BB5A12" w:rsidRPr="00265FD0">
        <w:rPr>
          <w:rFonts w:cs="Times New Roman"/>
          <w:lang w:val="en-MY"/>
        </w:rPr>
        <w:t>PERT</w:t>
      </w:r>
      <w:r w:rsidR="00BB5A12" w:rsidRPr="00265FD0">
        <w:rPr>
          <w:rFonts w:cs="Times New Roman" w:hint="eastAsia"/>
          <w:lang w:val="en-MY"/>
        </w:rPr>
        <w:t>／</w:t>
      </w:r>
      <w:r w:rsidR="00BB5A12" w:rsidRPr="00265FD0">
        <w:rPr>
          <w:rFonts w:cs="Times New Roman"/>
          <w:lang w:val="en-MY"/>
        </w:rPr>
        <w:t>CPM</w:t>
      </w:r>
      <w:r w:rsidR="00BB5A12" w:rsidRPr="00265FD0">
        <w:rPr>
          <w:rFonts w:cs="Times New Roman" w:hint="eastAsia"/>
          <w:lang w:val="en-MY"/>
        </w:rPr>
        <w:t>圖</w:t>
      </w:r>
    </w:p>
    <w:p w14:paraId="0422C1B3" w14:textId="77777777" w:rsidR="007F0C5D" w:rsidRPr="00265FD0" w:rsidRDefault="007A1427" w:rsidP="007F0C5D">
      <w:pPr>
        <w:keepNext/>
        <w:jc w:val="center"/>
      </w:pPr>
      <w:r w:rsidRPr="00265FD0">
        <w:rPr>
          <w:noProof/>
        </w:rPr>
        <w:drawing>
          <wp:inline distT="0" distB="0" distL="0" distR="0" wp14:anchorId="44328ED8" wp14:editId="2E6B4AE6">
            <wp:extent cx="7521009" cy="6065872"/>
            <wp:effectExtent l="3810" t="0" r="7620" b="762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rot="16200000">
                      <a:off x="0" y="0"/>
                      <a:ext cx="7570979" cy="6106174"/>
                    </a:xfrm>
                    <a:prstGeom prst="rect">
                      <a:avLst/>
                    </a:prstGeom>
                    <a:noFill/>
                  </pic:spPr>
                </pic:pic>
              </a:graphicData>
            </a:graphic>
          </wp:inline>
        </w:drawing>
      </w:r>
    </w:p>
    <w:p w14:paraId="30A2AAEF" w14:textId="6C995370" w:rsidR="007A1427" w:rsidRPr="00265FD0" w:rsidRDefault="007F0C5D" w:rsidP="007F0C5D">
      <w:pPr>
        <w:pStyle w:val="ac"/>
        <w:rPr>
          <w:lang w:val="en-MY"/>
        </w:rPr>
      </w:pPr>
      <w:bookmarkStart w:id="52" w:name="_Toc151410938"/>
      <w:r w:rsidRPr="00265FD0">
        <w:lastRenderedPageBreak/>
        <w:t>▲</w:t>
      </w:r>
      <w:r w:rsidRPr="00265FD0">
        <w:rPr>
          <w:rFonts w:hint="eastAsia"/>
        </w:rPr>
        <w:t>圖</w:t>
      </w:r>
      <w:r w:rsidR="0053631E" w:rsidRPr="00265FD0">
        <w:fldChar w:fldCharType="begin"/>
      </w:r>
      <w:r w:rsidR="0053631E" w:rsidRPr="00265FD0">
        <w:instrText xml:space="preserve"> </w:instrText>
      </w:r>
      <w:r w:rsidR="0053631E" w:rsidRPr="00265FD0">
        <w:rPr>
          <w:rFonts w:hint="eastAsia"/>
        </w:rPr>
        <w:instrText>STYLEREF 2 \s</w:instrText>
      </w:r>
      <w:r w:rsidR="0053631E" w:rsidRPr="00265FD0">
        <w:instrText xml:space="preserve"> </w:instrText>
      </w:r>
      <w:r w:rsidR="0053631E" w:rsidRPr="00265FD0">
        <w:fldChar w:fldCharType="separate"/>
      </w:r>
      <w:r w:rsidR="00F239B7">
        <w:rPr>
          <w:noProof/>
        </w:rPr>
        <w:t>4-1</w:t>
      </w:r>
      <w:r w:rsidR="0053631E" w:rsidRPr="00265FD0">
        <w:fldChar w:fldCharType="end"/>
      </w:r>
      <w:r w:rsidR="0053631E" w:rsidRPr="00265FD0">
        <w:noBreakHyphen/>
      </w:r>
      <w:r w:rsidR="0053631E" w:rsidRPr="00265FD0">
        <w:fldChar w:fldCharType="begin"/>
      </w:r>
      <w:r w:rsidR="0053631E" w:rsidRPr="00265FD0">
        <w:instrText xml:space="preserve"> </w:instrText>
      </w:r>
      <w:r w:rsidR="0053631E" w:rsidRPr="00265FD0">
        <w:rPr>
          <w:rFonts w:hint="eastAsia"/>
        </w:rPr>
        <w:instrText xml:space="preserve">SEQ </w:instrText>
      </w:r>
      <w:r w:rsidR="0053631E" w:rsidRPr="00265FD0">
        <w:rPr>
          <w:rFonts w:hint="eastAsia"/>
        </w:rPr>
        <w:instrText>圖</w:instrText>
      </w:r>
      <w:r w:rsidR="0053631E" w:rsidRPr="00265FD0">
        <w:rPr>
          <w:rFonts w:hint="eastAsia"/>
        </w:rPr>
        <w:instrText xml:space="preserve"> \* ARABIC \s 2</w:instrText>
      </w:r>
      <w:r w:rsidR="0053631E" w:rsidRPr="00265FD0">
        <w:instrText xml:space="preserve"> </w:instrText>
      </w:r>
      <w:r w:rsidR="0053631E" w:rsidRPr="00265FD0">
        <w:fldChar w:fldCharType="separate"/>
      </w:r>
      <w:r w:rsidR="00F239B7">
        <w:rPr>
          <w:noProof/>
        </w:rPr>
        <w:t>1</w:t>
      </w:r>
      <w:r w:rsidR="0053631E" w:rsidRPr="00265FD0">
        <w:fldChar w:fldCharType="end"/>
      </w:r>
      <w:r w:rsidRPr="00265FD0">
        <w:t>、</w:t>
      </w:r>
      <w:r w:rsidRPr="00265FD0">
        <w:rPr>
          <w:rFonts w:hint="eastAsia"/>
        </w:rPr>
        <w:t>專案時程甘特圖</w:t>
      </w:r>
      <w:bookmarkEnd w:id="52"/>
    </w:p>
    <w:p w14:paraId="521517C4" w14:textId="3A16077F" w:rsidR="005B0F85" w:rsidRPr="00265FD0" w:rsidRDefault="00001A1F" w:rsidP="005B0F85">
      <w:pPr>
        <w:pStyle w:val="2"/>
        <w:rPr>
          <w:rFonts w:cs="Times New Roman"/>
          <w:lang w:val="en-MY"/>
        </w:rPr>
      </w:pPr>
      <w:bookmarkStart w:id="53" w:name="_Toc149829322"/>
      <w:r w:rsidRPr="00265FD0">
        <w:rPr>
          <w:rFonts w:cs="Times New Roman"/>
        </w:rPr>
        <w:t>專案組織與分工</w:t>
      </w:r>
      <w:bookmarkEnd w:id="53"/>
    </w:p>
    <w:p w14:paraId="4C900D38" w14:textId="6028D360" w:rsidR="005B0F85" w:rsidRPr="00265FD0" w:rsidRDefault="005B0F85" w:rsidP="005B0F85">
      <w:pPr>
        <w:pStyle w:val="ac"/>
        <w:keepNext/>
      </w:pPr>
      <w:bookmarkStart w:id="54" w:name="_Toc151314158"/>
      <w:r w:rsidRPr="00265FD0">
        <w:rPr>
          <w:lang w:eastAsia="zh-CN"/>
        </w:rPr>
        <w:t>▼</w:t>
      </w:r>
      <w:r w:rsidRPr="00265FD0">
        <w:rPr>
          <w:rFonts w:hint="eastAsia"/>
        </w:rPr>
        <w:t>表</w:t>
      </w:r>
      <w:r w:rsidR="000820A3" w:rsidRPr="00265FD0">
        <w:fldChar w:fldCharType="begin"/>
      </w:r>
      <w:r w:rsidR="000820A3" w:rsidRPr="00265FD0">
        <w:instrText xml:space="preserve"> </w:instrText>
      </w:r>
      <w:r w:rsidR="000820A3" w:rsidRPr="00265FD0">
        <w:rPr>
          <w:rFonts w:hint="eastAsia"/>
        </w:rPr>
        <w:instrText>STYLEREF 2 \s</w:instrText>
      </w:r>
      <w:r w:rsidR="000820A3" w:rsidRPr="00265FD0">
        <w:instrText xml:space="preserve"> </w:instrText>
      </w:r>
      <w:r w:rsidR="000820A3" w:rsidRPr="00265FD0">
        <w:fldChar w:fldCharType="separate"/>
      </w:r>
      <w:r w:rsidR="00F239B7">
        <w:rPr>
          <w:noProof/>
        </w:rPr>
        <w:t>4-2</w:t>
      </w:r>
      <w:r w:rsidR="000820A3" w:rsidRPr="00265FD0">
        <w:fldChar w:fldCharType="end"/>
      </w:r>
      <w:r w:rsidR="000820A3" w:rsidRPr="00265FD0">
        <w:noBreakHyphen/>
      </w:r>
      <w:r w:rsidR="000820A3" w:rsidRPr="00265FD0">
        <w:fldChar w:fldCharType="begin"/>
      </w:r>
      <w:r w:rsidR="000820A3" w:rsidRPr="00265FD0">
        <w:instrText xml:space="preserve"> </w:instrText>
      </w:r>
      <w:r w:rsidR="000820A3" w:rsidRPr="00265FD0">
        <w:rPr>
          <w:rFonts w:hint="eastAsia"/>
        </w:rPr>
        <w:instrText xml:space="preserve">SEQ </w:instrText>
      </w:r>
      <w:r w:rsidR="000820A3" w:rsidRPr="00265FD0">
        <w:rPr>
          <w:rFonts w:hint="eastAsia"/>
        </w:rPr>
        <w:instrText>表</w:instrText>
      </w:r>
      <w:r w:rsidR="000820A3" w:rsidRPr="00265FD0">
        <w:rPr>
          <w:rFonts w:hint="eastAsia"/>
        </w:rPr>
        <w:instrText xml:space="preserve"> \* ARABIC \s 2</w:instrText>
      </w:r>
      <w:r w:rsidR="000820A3" w:rsidRPr="00265FD0">
        <w:instrText xml:space="preserve"> </w:instrText>
      </w:r>
      <w:r w:rsidR="000820A3" w:rsidRPr="00265FD0">
        <w:fldChar w:fldCharType="separate"/>
      </w:r>
      <w:r w:rsidR="00F239B7">
        <w:rPr>
          <w:noProof/>
        </w:rPr>
        <w:t>1</w:t>
      </w:r>
      <w:r w:rsidR="000820A3" w:rsidRPr="00265FD0">
        <w:fldChar w:fldCharType="end"/>
      </w:r>
      <w:r w:rsidRPr="00265FD0">
        <w:rPr>
          <w:lang w:eastAsia="zh-CN"/>
        </w:rPr>
        <w:t>、</w:t>
      </w:r>
      <w:r w:rsidRPr="00265FD0">
        <w:rPr>
          <w:rFonts w:hint="eastAsia"/>
          <w:lang w:eastAsia="zh-CN"/>
        </w:rPr>
        <w:t>專案組織與分工表</w:t>
      </w:r>
      <w:bookmarkEnd w:id="54"/>
    </w:p>
    <w:p w14:paraId="79067AF8" w14:textId="42F75E75" w:rsidR="005B0F85" w:rsidRPr="00265FD0" w:rsidRDefault="005B0F85" w:rsidP="005B0F85">
      <w:pPr>
        <w:jc w:val="right"/>
        <w:rPr>
          <w:sz w:val="24"/>
        </w:rPr>
      </w:pPr>
      <w:r w:rsidRPr="00265FD0">
        <w:rPr>
          <w:rFonts w:hint="eastAsia"/>
          <w:sz w:val="24"/>
        </w:rPr>
        <w:t>●</w:t>
      </w:r>
      <w:r w:rsidRPr="00265FD0">
        <w:rPr>
          <w:rStyle w:val="af0"/>
          <w:rFonts w:ascii="Times New Roman" w:hAnsi="Times New Roman"/>
          <w:sz w:val="24"/>
        </w:rPr>
        <w:t>主要負責人</w:t>
      </w:r>
      <w:r w:rsidRPr="00265FD0">
        <w:rPr>
          <w:sz w:val="24"/>
        </w:rPr>
        <w:t xml:space="preserve">  </w:t>
      </w:r>
      <w:r w:rsidRPr="00265FD0">
        <w:rPr>
          <w:rFonts w:ascii="新細明體" w:eastAsia="新細明體" w:hAnsi="新細明體" w:cs="新細明體" w:hint="eastAsia"/>
          <w:sz w:val="24"/>
        </w:rPr>
        <w:t>〇</w:t>
      </w:r>
      <w:r w:rsidRPr="00265FD0">
        <w:rPr>
          <w:sz w:val="24"/>
        </w:rPr>
        <w:t>次要負責人</w:t>
      </w: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95"/>
        <w:gridCol w:w="3310"/>
        <w:gridCol w:w="1303"/>
        <w:gridCol w:w="1303"/>
        <w:gridCol w:w="1303"/>
        <w:gridCol w:w="1303"/>
        <w:gridCol w:w="1303"/>
      </w:tblGrid>
      <w:tr w:rsidR="00DC45B7" w:rsidRPr="00265FD0" w14:paraId="59A773B4" w14:textId="77777777" w:rsidTr="006E2F4D">
        <w:tc>
          <w:tcPr>
            <w:tcW w:w="1874" w:type="pct"/>
            <w:gridSpan w:val="2"/>
            <w:shd w:val="clear" w:color="auto" w:fill="auto"/>
            <w:vAlign w:val="center"/>
          </w:tcPr>
          <w:p w14:paraId="16A762F0" w14:textId="77777777" w:rsidR="00DC45B7" w:rsidRPr="00265FD0" w:rsidRDefault="00DC45B7" w:rsidP="00FD6874">
            <w:pPr>
              <w:jc w:val="center"/>
              <w:rPr>
                <w:sz w:val="24"/>
                <w:szCs w:val="22"/>
              </w:rPr>
            </w:pPr>
            <w:r w:rsidRPr="00265FD0">
              <w:rPr>
                <w:sz w:val="24"/>
                <w:szCs w:val="22"/>
              </w:rPr>
              <w:t>項目</w:t>
            </w:r>
            <w:r w:rsidRPr="00265FD0">
              <w:rPr>
                <w:sz w:val="24"/>
                <w:szCs w:val="22"/>
              </w:rPr>
              <w:t>/</w:t>
            </w:r>
            <w:r w:rsidRPr="00265FD0">
              <w:rPr>
                <w:sz w:val="24"/>
                <w:szCs w:val="22"/>
              </w:rPr>
              <w:t>組員</w:t>
            </w:r>
          </w:p>
        </w:tc>
        <w:tc>
          <w:tcPr>
            <w:tcW w:w="625" w:type="pct"/>
            <w:shd w:val="clear" w:color="auto" w:fill="auto"/>
          </w:tcPr>
          <w:p w14:paraId="2E8B6123" w14:textId="5E6153E9" w:rsidR="00DC45B7" w:rsidRPr="00265FD0" w:rsidRDefault="00DC45B7" w:rsidP="00FD6874">
            <w:pPr>
              <w:jc w:val="center"/>
              <w:rPr>
                <w:sz w:val="24"/>
                <w:szCs w:val="22"/>
              </w:rPr>
            </w:pPr>
            <w:r w:rsidRPr="00265FD0">
              <w:rPr>
                <w:rFonts w:hint="eastAsia"/>
                <w:sz w:val="24"/>
                <w:szCs w:val="22"/>
              </w:rPr>
              <w:t>1</w:t>
            </w:r>
            <w:r w:rsidRPr="00265FD0">
              <w:rPr>
                <w:sz w:val="24"/>
                <w:szCs w:val="22"/>
              </w:rPr>
              <w:t>0946007</w:t>
            </w:r>
            <w:r w:rsidRPr="00265FD0">
              <w:rPr>
                <w:rFonts w:hint="eastAsia"/>
                <w:sz w:val="24"/>
                <w:szCs w:val="22"/>
              </w:rPr>
              <w:t>陳奕喆</w:t>
            </w:r>
          </w:p>
        </w:tc>
        <w:tc>
          <w:tcPr>
            <w:tcW w:w="625" w:type="pct"/>
          </w:tcPr>
          <w:p w14:paraId="5B97D94C" w14:textId="4ADD903C" w:rsidR="00DC45B7" w:rsidRPr="00265FD0" w:rsidRDefault="00DC45B7" w:rsidP="00FD6874">
            <w:pPr>
              <w:jc w:val="center"/>
              <w:rPr>
                <w:sz w:val="24"/>
                <w:szCs w:val="22"/>
              </w:rPr>
            </w:pPr>
            <w:r w:rsidRPr="00265FD0">
              <w:rPr>
                <w:rFonts w:hint="eastAsia"/>
                <w:sz w:val="24"/>
                <w:szCs w:val="22"/>
              </w:rPr>
              <w:t>1</w:t>
            </w:r>
            <w:r w:rsidRPr="00265FD0">
              <w:rPr>
                <w:sz w:val="24"/>
                <w:szCs w:val="22"/>
              </w:rPr>
              <w:t>0946021</w:t>
            </w:r>
            <w:r w:rsidRPr="00265FD0">
              <w:rPr>
                <w:rFonts w:hint="eastAsia"/>
                <w:sz w:val="24"/>
                <w:szCs w:val="22"/>
              </w:rPr>
              <w:t>莊翊廷</w:t>
            </w:r>
          </w:p>
        </w:tc>
        <w:tc>
          <w:tcPr>
            <w:tcW w:w="625" w:type="pct"/>
            <w:shd w:val="clear" w:color="auto" w:fill="auto"/>
            <w:vAlign w:val="center"/>
          </w:tcPr>
          <w:p w14:paraId="341A4E49" w14:textId="48D094E8" w:rsidR="006E2F4D" w:rsidRPr="00265FD0" w:rsidRDefault="006E2F4D" w:rsidP="006E2F4D">
            <w:pPr>
              <w:jc w:val="center"/>
              <w:rPr>
                <w:sz w:val="24"/>
                <w:szCs w:val="22"/>
              </w:rPr>
            </w:pPr>
            <w:r w:rsidRPr="00265FD0">
              <w:rPr>
                <w:rFonts w:hint="eastAsia"/>
                <w:sz w:val="24"/>
                <w:szCs w:val="22"/>
              </w:rPr>
              <w:t>1</w:t>
            </w:r>
            <w:r w:rsidRPr="00265FD0">
              <w:rPr>
                <w:sz w:val="24"/>
                <w:szCs w:val="22"/>
              </w:rPr>
              <w:t>0946022</w:t>
            </w:r>
            <w:r w:rsidRPr="00265FD0">
              <w:rPr>
                <w:rFonts w:hint="eastAsia"/>
                <w:sz w:val="24"/>
                <w:szCs w:val="22"/>
              </w:rPr>
              <w:t>李宗穎</w:t>
            </w:r>
          </w:p>
        </w:tc>
        <w:tc>
          <w:tcPr>
            <w:tcW w:w="625" w:type="pct"/>
            <w:shd w:val="clear" w:color="auto" w:fill="auto"/>
            <w:vAlign w:val="center"/>
          </w:tcPr>
          <w:p w14:paraId="703A26CD" w14:textId="32A46652" w:rsidR="00DC45B7" w:rsidRPr="00265FD0" w:rsidRDefault="006E2F4D" w:rsidP="00FD6874">
            <w:pPr>
              <w:jc w:val="center"/>
              <w:rPr>
                <w:sz w:val="24"/>
                <w:szCs w:val="22"/>
              </w:rPr>
            </w:pPr>
            <w:r w:rsidRPr="00265FD0">
              <w:rPr>
                <w:rFonts w:hint="eastAsia"/>
                <w:sz w:val="24"/>
                <w:szCs w:val="22"/>
              </w:rPr>
              <w:t>1</w:t>
            </w:r>
            <w:r w:rsidRPr="00265FD0">
              <w:rPr>
                <w:sz w:val="24"/>
                <w:szCs w:val="22"/>
              </w:rPr>
              <w:t>0946026</w:t>
            </w:r>
            <w:r w:rsidRPr="00265FD0">
              <w:rPr>
                <w:rFonts w:hint="eastAsia"/>
                <w:sz w:val="24"/>
                <w:szCs w:val="22"/>
              </w:rPr>
              <w:t>林杰叡</w:t>
            </w:r>
          </w:p>
        </w:tc>
        <w:tc>
          <w:tcPr>
            <w:tcW w:w="625" w:type="pct"/>
            <w:shd w:val="clear" w:color="auto" w:fill="auto"/>
            <w:vAlign w:val="center"/>
          </w:tcPr>
          <w:p w14:paraId="01EF6FFA" w14:textId="15D8B60A" w:rsidR="00DC45B7" w:rsidRPr="00265FD0" w:rsidRDefault="006E2F4D" w:rsidP="00FD6874">
            <w:pPr>
              <w:jc w:val="center"/>
              <w:rPr>
                <w:sz w:val="24"/>
                <w:szCs w:val="22"/>
              </w:rPr>
            </w:pPr>
            <w:r w:rsidRPr="00265FD0">
              <w:rPr>
                <w:sz w:val="24"/>
                <w:szCs w:val="22"/>
              </w:rPr>
              <w:t>10946041</w:t>
            </w:r>
            <w:r w:rsidRPr="00265FD0">
              <w:rPr>
                <w:rFonts w:hint="eastAsia"/>
                <w:sz w:val="24"/>
                <w:szCs w:val="22"/>
              </w:rPr>
              <w:t>王清翔</w:t>
            </w:r>
          </w:p>
        </w:tc>
      </w:tr>
      <w:tr w:rsidR="00DC45B7" w:rsidRPr="00265FD0" w14:paraId="0123AEC4" w14:textId="77777777" w:rsidTr="006E2F4D">
        <w:tc>
          <w:tcPr>
            <w:tcW w:w="286" w:type="pct"/>
            <w:vMerge w:val="restart"/>
            <w:shd w:val="clear" w:color="auto" w:fill="auto"/>
            <w:textDirection w:val="tbRlV"/>
            <w:vAlign w:val="center"/>
          </w:tcPr>
          <w:p w14:paraId="080EAED7" w14:textId="77777777" w:rsidR="00DC45B7" w:rsidRPr="00265FD0" w:rsidRDefault="00DC45B7" w:rsidP="00FD6874">
            <w:pPr>
              <w:ind w:left="113" w:right="113"/>
              <w:jc w:val="center"/>
              <w:rPr>
                <w:sz w:val="24"/>
                <w:szCs w:val="22"/>
              </w:rPr>
            </w:pPr>
            <w:r w:rsidRPr="00265FD0">
              <w:rPr>
                <w:rFonts w:hint="eastAsia"/>
                <w:sz w:val="24"/>
                <w:szCs w:val="22"/>
              </w:rPr>
              <w:t>後端開發</w:t>
            </w:r>
          </w:p>
        </w:tc>
        <w:tc>
          <w:tcPr>
            <w:tcW w:w="1589" w:type="pct"/>
            <w:shd w:val="clear" w:color="auto" w:fill="auto"/>
          </w:tcPr>
          <w:p w14:paraId="36562E8B" w14:textId="77777777" w:rsidR="00DC45B7" w:rsidRPr="00265FD0" w:rsidRDefault="00DC45B7" w:rsidP="00FD6874">
            <w:pPr>
              <w:rPr>
                <w:sz w:val="24"/>
                <w:szCs w:val="22"/>
              </w:rPr>
            </w:pPr>
            <w:r w:rsidRPr="00265FD0">
              <w:rPr>
                <w:rFonts w:hint="eastAsia"/>
                <w:sz w:val="24"/>
                <w:szCs w:val="22"/>
              </w:rPr>
              <w:t>資料庫建置</w:t>
            </w:r>
          </w:p>
        </w:tc>
        <w:tc>
          <w:tcPr>
            <w:tcW w:w="625" w:type="pct"/>
            <w:shd w:val="clear" w:color="auto" w:fill="auto"/>
          </w:tcPr>
          <w:p w14:paraId="23446C6E" w14:textId="77777777" w:rsidR="00DC45B7" w:rsidRPr="00265FD0" w:rsidRDefault="00DC45B7" w:rsidP="000B77D1">
            <w:pPr>
              <w:jc w:val="center"/>
              <w:rPr>
                <w:sz w:val="24"/>
                <w:szCs w:val="22"/>
              </w:rPr>
            </w:pPr>
          </w:p>
        </w:tc>
        <w:tc>
          <w:tcPr>
            <w:tcW w:w="625" w:type="pct"/>
          </w:tcPr>
          <w:p w14:paraId="7976CB4A" w14:textId="77777777" w:rsidR="00DC45B7" w:rsidRPr="00265FD0" w:rsidRDefault="00DC45B7" w:rsidP="000B77D1">
            <w:pPr>
              <w:jc w:val="center"/>
              <w:rPr>
                <w:sz w:val="24"/>
                <w:szCs w:val="22"/>
              </w:rPr>
            </w:pPr>
          </w:p>
        </w:tc>
        <w:tc>
          <w:tcPr>
            <w:tcW w:w="625" w:type="pct"/>
            <w:shd w:val="clear" w:color="auto" w:fill="auto"/>
          </w:tcPr>
          <w:p w14:paraId="13007AF3" w14:textId="14610832" w:rsidR="00DC45B7" w:rsidRPr="00265FD0" w:rsidRDefault="004B762B" w:rsidP="000B77D1">
            <w:pPr>
              <w:jc w:val="center"/>
              <w:rPr>
                <w:sz w:val="24"/>
                <w:szCs w:val="22"/>
              </w:rPr>
            </w:pPr>
            <w:r w:rsidRPr="00265FD0">
              <w:rPr>
                <w:rFonts w:hint="eastAsia"/>
                <w:sz w:val="24"/>
              </w:rPr>
              <w:t>●</w:t>
            </w:r>
          </w:p>
        </w:tc>
        <w:tc>
          <w:tcPr>
            <w:tcW w:w="625" w:type="pct"/>
            <w:shd w:val="clear" w:color="auto" w:fill="auto"/>
          </w:tcPr>
          <w:p w14:paraId="14797E98" w14:textId="77777777" w:rsidR="00DC45B7" w:rsidRPr="00265FD0" w:rsidRDefault="00DC45B7" w:rsidP="000B77D1">
            <w:pPr>
              <w:jc w:val="center"/>
              <w:rPr>
                <w:sz w:val="24"/>
                <w:szCs w:val="22"/>
              </w:rPr>
            </w:pPr>
          </w:p>
        </w:tc>
        <w:tc>
          <w:tcPr>
            <w:tcW w:w="625" w:type="pct"/>
            <w:shd w:val="clear" w:color="auto" w:fill="auto"/>
          </w:tcPr>
          <w:p w14:paraId="13FA372E" w14:textId="5C24DE3D" w:rsidR="00DC45B7" w:rsidRPr="00265FD0" w:rsidRDefault="004B762B" w:rsidP="000B77D1">
            <w:pPr>
              <w:jc w:val="center"/>
              <w:rPr>
                <w:sz w:val="24"/>
                <w:szCs w:val="22"/>
              </w:rPr>
            </w:pPr>
            <w:r w:rsidRPr="00265FD0">
              <w:rPr>
                <w:rFonts w:ascii="新細明體" w:eastAsia="新細明體" w:hAnsi="新細明體" w:cs="新細明體" w:hint="eastAsia"/>
                <w:sz w:val="24"/>
              </w:rPr>
              <w:t>〇</w:t>
            </w:r>
          </w:p>
        </w:tc>
      </w:tr>
      <w:tr w:rsidR="00DC45B7" w:rsidRPr="00265FD0" w14:paraId="10F05B81" w14:textId="77777777" w:rsidTr="006E2F4D">
        <w:tc>
          <w:tcPr>
            <w:tcW w:w="286" w:type="pct"/>
            <w:vMerge/>
            <w:shd w:val="clear" w:color="auto" w:fill="auto"/>
            <w:textDirection w:val="tbRlV"/>
            <w:vAlign w:val="center"/>
          </w:tcPr>
          <w:p w14:paraId="50F43A84" w14:textId="77777777" w:rsidR="00DC45B7" w:rsidRPr="00265FD0" w:rsidRDefault="00DC45B7" w:rsidP="00FD6874">
            <w:pPr>
              <w:ind w:left="113" w:right="113"/>
              <w:jc w:val="center"/>
              <w:rPr>
                <w:sz w:val="24"/>
                <w:szCs w:val="22"/>
              </w:rPr>
            </w:pPr>
          </w:p>
        </w:tc>
        <w:tc>
          <w:tcPr>
            <w:tcW w:w="1589" w:type="pct"/>
            <w:shd w:val="clear" w:color="auto" w:fill="auto"/>
          </w:tcPr>
          <w:p w14:paraId="4475C554" w14:textId="77777777" w:rsidR="00DC45B7" w:rsidRPr="00265FD0" w:rsidRDefault="00DC45B7" w:rsidP="00FD6874">
            <w:pPr>
              <w:rPr>
                <w:sz w:val="24"/>
                <w:szCs w:val="22"/>
              </w:rPr>
            </w:pPr>
            <w:r w:rsidRPr="00265FD0">
              <w:rPr>
                <w:rFonts w:hint="eastAsia"/>
                <w:sz w:val="24"/>
                <w:szCs w:val="22"/>
              </w:rPr>
              <w:t>伺服器架設</w:t>
            </w:r>
          </w:p>
        </w:tc>
        <w:tc>
          <w:tcPr>
            <w:tcW w:w="625" w:type="pct"/>
            <w:shd w:val="clear" w:color="auto" w:fill="auto"/>
          </w:tcPr>
          <w:p w14:paraId="751FF19E" w14:textId="77777777" w:rsidR="00DC45B7" w:rsidRPr="00265FD0" w:rsidRDefault="00DC45B7" w:rsidP="000B77D1">
            <w:pPr>
              <w:jc w:val="center"/>
              <w:rPr>
                <w:sz w:val="24"/>
                <w:szCs w:val="22"/>
              </w:rPr>
            </w:pPr>
          </w:p>
        </w:tc>
        <w:tc>
          <w:tcPr>
            <w:tcW w:w="625" w:type="pct"/>
          </w:tcPr>
          <w:p w14:paraId="0CBDE2FC" w14:textId="6984233A" w:rsidR="00DC45B7" w:rsidRPr="00265FD0" w:rsidRDefault="004B762B" w:rsidP="000B77D1">
            <w:pPr>
              <w:jc w:val="center"/>
              <w:rPr>
                <w:sz w:val="24"/>
                <w:szCs w:val="22"/>
              </w:rPr>
            </w:pPr>
            <w:r w:rsidRPr="00265FD0">
              <w:rPr>
                <w:rFonts w:hint="eastAsia"/>
                <w:sz w:val="24"/>
              </w:rPr>
              <w:t>●</w:t>
            </w:r>
          </w:p>
        </w:tc>
        <w:tc>
          <w:tcPr>
            <w:tcW w:w="625" w:type="pct"/>
            <w:shd w:val="clear" w:color="auto" w:fill="auto"/>
          </w:tcPr>
          <w:p w14:paraId="65852CE3" w14:textId="3062D72D" w:rsidR="00DC45B7" w:rsidRPr="00265FD0" w:rsidRDefault="00DC45B7" w:rsidP="000B77D1">
            <w:pPr>
              <w:jc w:val="center"/>
              <w:rPr>
                <w:sz w:val="24"/>
                <w:szCs w:val="22"/>
              </w:rPr>
            </w:pPr>
          </w:p>
        </w:tc>
        <w:tc>
          <w:tcPr>
            <w:tcW w:w="625" w:type="pct"/>
            <w:shd w:val="clear" w:color="auto" w:fill="auto"/>
          </w:tcPr>
          <w:p w14:paraId="4117EF49" w14:textId="5AE5954A" w:rsidR="00DC45B7" w:rsidRPr="00265FD0" w:rsidRDefault="00022578" w:rsidP="000B77D1">
            <w:pPr>
              <w:jc w:val="center"/>
              <w:rPr>
                <w:sz w:val="24"/>
                <w:szCs w:val="22"/>
              </w:rPr>
            </w:pPr>
            <w:r w:rsidRPr="00265FD0">
              <w:rPr>
                <w:rFonts w:ascii="新細明體" w:eastAsia="新細明體" w:hAnsi="新細明體" w:cs="新細明體" w:hint="eastAsia"/>
                <w:sz w:val="24"/>
              </w:rPr>
              <w:t>〇</w:t>
            </w:r>
          </w:p>
        </w:tc>
        <w:tc>
          <w:tcPr>
            <w:tcW w:w="625" w:type="pct"/>
            <w:shd w:val="clear" w:color="auto" w:fill="auto"/>
          </w:tcPr>
          <w:p w14:paraId="4E438FCC" w14:textId="77777777" w:rsidR="00DC45B7" w:rsidRPr="00265FD0" w:rsidRDefault="00DC45B7" w:rsidP="000B77D1">
            <w:pPr>
              <w:jc w:val="center"/>
              <w:rPr>
                <w:sz w:val="24"/>
                <w:szCs w:val="22"/>
              </w:rPr>
            </w:pPr>
          </w:p>
        </w:tc>
      </w:tr>
      <w:tr w:rsidR="00DC45B7" w:rsidRPr="00265FD0" w14:paraId="5944B93F" w14:textId="77777777" w:rsidTr="006E2F4D">
        <w:tc>
          <w:tcPr>
            <w:tcW w:w="286" w:type="pct"/>
            <w:vMerge/>
            <w:shd w:val="clear" w:color="auto" w:fill="auto"/>
            <w:textDirection w:val="tbRlV"/>
            <w:vAlign w:val="center"/>
          </w:tcPr>
          <w:p w14:paraId="6FF327E5" w14:textId="77777777" w:rsidR="00DC45B7" w:rsidRPr="00265FD0" w:rsidRDefault="00DC45B7" w:rsidP="00FD6874">
            <w:pPr>
              <w:ind w:left="113" w:right="113"/>
              <w:jc w:val="center"/>
              <w:rPr>
                <w:sz w:val="24"/>
                <w:szCs w:val="22"/>
              </w:rPr>
            </w:pPr>
          </w:p>
        </w:tc>
        <w:tc>
          <w:tcPr>
            <w:tcW w:w="1589" w:type="pct"/>
            <w:shd w:val="clear" w:color="auto" w:fill="auto"/>
          </w:tcPr>
          <w:p w14:paraId="5E4E79B2" w14:textId="0E899C7E" w:rsidR="00DC45B7" w:rsidRPr="00265FD0" w:rsidRDefault="007570A1" w:rsidP="00FD6874">
            <w:pPr>
              <w:rPr>
                <w:sz w:val="24"/>
                <w:szCs w:val="22"/>
              </w:rPr>
            </w:pPr>
            <w:r w:rsidRPr="00265FD0">
              <w:rPr>
                <w:rFonts w:hint="eastAsia"/>
                <w:sz w:val="24"/>
                <w:szCs w:val="22"/>
              </w:rPr>
              <w:t>與前端連結</w:t>
            </w:r>
          </w:p>
        </w:tc>
        <w:tc>
          <w:tcPr>
            <w:tcW w:w="625" w:type="pct"/>
            <w:shd w:val="clear" w:color="auto" w:fill="auto"/>
          </w:tcPr>
          <w:p w14:paraId="039F8519" w14:textId="77777777" w:rsidR="00DC45B7" w:rsidRPr="00265FD0" w:rsidRDefault="00DC45B7" w:rsidP="000B77D1">
            <w:pPr>
              <w:jc w:val="center"/>
              <w:rPr>
                <w:sz w:val="24"/>
                <w:szCs w:val="22"/>
              </w:rPr>
            </w:pPr>
          </w:p>
        </w:tc>
        <w:tc>
          <w:tcPr>
            <w:tcW w:w="625" w:type="pct"/>
          </w:tcPr>
          <w:p w14:paraId="4A0E7891" w14:textId="1ADB92EB" w:rsidR="00DC45B7" w:rsidRPr="00265FD0" w:rsidRDefault="00CD0F1C" w:rsidP="000B77D1">
            <w:pPr>
              <w:jc w:val="center"/>
              <w:rPr>
                <w:sz w:val="24"/>
                <w:szCs w:val="22"/>
              </w:rPr>
            </w:pPr>
            <w:r w:rsidRPr="00265FD0">
              <w:rPr>
                <w:rFonts w:hint="eastAsia"/>
                <w:sz w:val="24"/>
              </w:rPr>
              <w:t>●</w:t>
            </w:r>
          </w:p>
        </w:tc>
        <w:tc>
          <w:tcPr>
            <w:tcW w:w="625" w:type="pct"/>
            <w:shd w:val="clear" w:color="auto" w:fill="auto"/>
          </w:tcPr>
          <w:p w14:paraId="19C1C4FC" w14:textId="6BB99823" w:rsidR="00DC45B7" w:rsidRPr="00265FD0" w:rsidRDefault="00DC45B7" w:rsidP="000B77D1">
            <w:pPr>
              <w:jc w:val="center"/>
              <w:rPr>
                <w:sz w:val="24"/>
                <w:szCs w:val="22"/>
              </w:rPr>
            </w:pPr>
          </w:p>
        </w:tc>
        <w:tc>
          <w:tcPr>
            <w:tcW w:w="625" w:type="pct"/>
            <w:shd w:val="clear" w:color="auto" w:fill="auto"/>
          </w:tcPr>
          <w:p w14:paraId="39AEB42A" w14:textId="088DB002" w:rsidR="00DC45B7" w:rsidRPr="00265FD0" w:rsidRDefault="00DC45B7" w:rsidP="000B77D1">
            <w:pPr>
              <w:jc w:val="center"/>
              <w:rPr>
                <w:sz w:val="24"/>
                <w:szCs w:val="22"/>
              </w:rPr>
            </w:pPr>
          </w:p>
        </w:tc>
        <w:tc>
          <w:tcPr>
            <w:tcW w:w="625" w:type="pct"/>
            <w:shd w:val="clear" w:color="auto" w:fill="auto"/>
          </w:tcPr>
          <w:p w14:paraId="7E428712" w14:textId="1EC74E3B" w:rsidR="00DC45B7" w:rsidRPr="00265FD0" w:rsidRDefault="00CD0F1C" w:rsidP="000B77D1">
            <w:pPr>
              <w:jc w:val="center"/>
              <w:rPr>
                <w:sz w:val="24"/>
                <w:szCs w:val="22"/>
              </w:rPr>
            </w:pPr>
            <w:r w:rsidRPr="00265FD0">
              <w:rPr>
                <w:rFonts w:ascii="新細明體" w:eastAsia="新細明體" w:hAnsi="新細明體" w:cs="新細明體" w:hint="eastAsia"/>
                <w:sz w:val="24"/>
              </w:rPr>
              <w:t>〇</w:t>
            </w:r>
          </w:p>
        </w:tc>
      </w:tr>
      <w:tr w:rsidR="00DC45B7" w:rsidRPr="00265FD0" w14:paraId="138998C3" w14:textId="77777777" w:rsidTr="006E2F4D">
        <w:tc>
          <w:tcPr>
            <w:tcW w:w="286" w:type="pct"/>
            <w:vMerge/>
            <w:shd w:val="clear" w:color="auto" w:fill="auto"/>
            <w:textDirection w:val="tbRlV"/>
            <w:vAlign w:val="center"/>
          </w:tcPr>
          <w:p w14:paraId="3C837B88" w14:textId="77777777" w:rsidR="00DC45B7" w:rsidRPr="00265FD0" w:rsidRDefault="00DC45B7" w:rsidP="00FD6874">
            <w:pPr>
              <w:ind w:left="113" w:right="113"/>
              <w:jc w:val="center"/>
              <w:rPr>
                <w:sz w:val="24"/>
                <w:szCs w:val="22"/>
              </w:rPr>
            </w:pPr>
          </w:p>
        </w:tc>
        <w:tc>
          <w:tcPr>
            <w:tcW w:w="1589" w:type="pct"/>
            <w:shd w:val="clear" w:color="auto" w:fill="auto"/>
          </w:tcPr>
          <w:p w14:paraId="1B26DB7D" w14:textId="3AEB4BAA" w:rsidR="00DC45B7" w:rsidRPr="00265FD0" w:rsidRDefault="000519DF" w:rsidP="00FD6874">
            <w:pPr>
              <w:rPr>
                <w:sz w:val="24"/>
                <w:szCs w:val="22"/>
              </w:rPr>
            </w:pPr>
            <w:r w:rsidRPr="00265FD0">
              <w:rPr>
                <w:rFonts w:hint="eastAsia"/>
                <w:sz w:val="24"/>
                <w:szCs w:val="22"/>
              </w:rPr>
              <w:t>數據傳輸</w:t>
            </w:r>
          </w:p>
        </w:tc>
        <w:tc>
          <w:tcPr>
            <w:tcW w:w="625" w:type="pct"/>
            <w:shd w:val="clear" w:color="auto" w:fill="auto"/>
          </w:tcPr>
          <w:p w14:paraId="3CBEFE09" w14:textId="3B540953" w:rsidR="00DC45B7" w:rsidRPr="00265FD0" w:rsidRDefault="000519DF" w:rsidP="000B77D1">
            <w:pPr>
              <w:jc w:val="center"/>
              <w:rPr>
                <w:sz w:val="24"/>
                <w:szCs w:val="22"/>
              </w:rPr>
            </w:pPr>
            <w:r w:rsidRPr="00265FD0">
              <w:rPr>
                <w:rFonts w:ascii="新細明體" w:eastAsia="新細明體" w:hAnsi="新細明體" w:cs="新細明體" w:hint="eastAsia"/>
                <w:sz w:val="24"/>
              </w:rPr>
              <w:t>〇</w:t>
            </w:r>
          </w:p>
        </w:tc>
        <w:tc>
          <w:tcPr>
            <w:tcW w:w="625" w:type="pct"/>
          </w:tcPr>
          <w:p w14:paraId="736063D9" w14:textId="77777777" w:rsidR="00DC45B7" w:rsidRPr="00265FD0" w:rsidRDefault="00DC45B7" w:rsidP="000B77D1">
            <w:pPr>
              <w:jc w:val="center"/>
              <w:rPr>
                <w:sz w:val="24"/>
                <w:szCs w:val="22"/>
              </w:rPr>
            </w:pPr>
          </w:p>
        </w:tc>
        <w:tc>
          <w:tcPr>
            <w:tcW w:w="625" w:type="pct"/>
            <w:shd w:val="clear" w:color="auto" w:fill="auto"/>
          </w:tcPr>
          <w:p w14:paraId="06247EE2" w14:textId="5B609F00" w:rsidR="00DC45B7" w:rsidRPr="00265FD0" w:rsidRDefault="000519DF" w:rsidP="000B77D1">
            <w:pPr>
              <w:jc w:val="center"/>
              <w:rPr>
                <w:sz w:val="24"/>
                <w:szCs w:val="22"/>
              </w:rPr>
            </w:pPr>
            <w:r w:rsidRPr="00265FD0">
              <w:rPr>
                <w:rFonts w:hint="eastAsia"/>
                <w:sz w:val="24"/>
              </w:rPr>
              <w:t>●</w:t>
            </w:r>
          </w:p>
        </w:tc>
        <w:tc>
          <w:tcPr>
            <w:tcW w:w="625" w:type="pct"/>
            <w:shd w:val="clear" w:color="auto" w:fill="auto"/>
          </w:tcPr>
          <w:p w14:paraId="41244EE3" w14:textId="7F27EA9E" w:rsidR="00DC45B7" w:rsidRPr="00265FD0" w:rsidRDefault="00DC45B7" w:rsidP="000B77D1">
            <w:pPr>
              <w:jc w:val="center"/>
              <w:rPr>
                <w:sz w:val="24"/>
                <w:szCs w:val="22"/>
              </w:rPr>
            </w:pPr>
          </w:p>
        </w:tc>
        <w:tc>
          <w:tcPr>
            <w:tcW w:w="625" w:type="pct"/>
            <w:shd w:val="clear" w:color="auto" w:fill="auto"/>
          </w:tcPr>
          <w:p w14:paraId="28F32971" w14:textId="77777777" w:rsidR="00DC45B7" w:rsidRPr="00265FD0" w:rsidRDefault="00DC45B7" w:rsidP="000B77D1">
            <w:pPr>
              <w:jc w:val="center"/>
              <w:rPr>
                <w:sz w:val="24"/>
                <w:szCs w:val="22"/>
              </w:rPr>
            </w:pPr>
          </w:p>
        </w:tc>
      </w:tr>
      <w:tr w:rsidR="000519DF" w:rsidRPr="00265FD0" w14:paraId="1645D4E3" w14:textId="77777777" w:rsidTr="006E2F4D">
        <w:tc>
          <w:tcPr>
            <w:tcW w:w="286" w:type="pct"/>
            <w:vMerge w:val="restart"/>
            <w:shd w:val="clear" w:color="auto" w:fill="auto"/>
            <w:textDirection w:val="tbRlV"/>
            <w:vAlign w:val="center"/>
          </w:tcPr>
          <w:p w14:paraId="1C485DD4" w14:textId="77777777" w:rsidR="000519DF" w:rsidRPr="00265FD0" w:rsidRDefault="000519DF" w:rsidP="00FD6874">
            <w:pPr>
              <w:ind w:left="113" w:right="113"/>
              <w:jc w:val="center"/>
              <w:rPr>
                <w:sz w:val="24"/>
                <w:szCs w:val="22"/>
              </w:rPr>
            </w:pPr>
            <w:r w:rsidRPr="00265FD0">
              <w:rPr>
                <w:rFonts w:hint="eastAsia"/>
                <w:sz w:val="24"/>
                <w:szCs w:val="22"/>
              </w:rPr>
              <w:t>前端開發</w:t>
            </w:r>
          </w:p>
        </w:tc>
        <w:tc>
          <w:tcPr>
            <w:tcW w:w="1589" w:type="pct"/>
            <w:shd w:val="clear" w:color="auto" w:fill="auto"/>
          </w:tcPr>
          <w:p w14:paraId="1F445EF1" w14:textId="06D1715A" w:rsidR="000519DF" w:rsidRPr="00265FD0" w:rsidRDefault="000519DF" w:rsidP="00FD6874">
            <w:pPr>
              <w:rPr>
                <w:sz w:val="24"/>
                <w:szCs w:val="22"/>
              </w:rPr>
            </w:pPr>
            <w:r w:rsidRPr="00265FD0">
              <w:rPr>
                <w:rFonts w:hint="eastAsia"/>
                <w:sz w:val="24"/>
                <w:szCs w:val="22"/>
              </w:rPr>
              <w:t>前端樣式</w:t>
            </w:r>
          </w:p>
        </w:tc>
        <w:tc>
          <w:tcPr>
            <w:tcW w:w="625" w:type="pct"/>
            <w:shd w:val="clear" w:color="auto" w:fill="auto"/>
          </w:tcPr>
          <w:p w14:paraId="1CFAFD9F" w14:textId="77777777" w:rsidR="000519DF" w:rsidRPr="00265FD0" w:rsidRDefault="000519DF" w:rsidP="000B77D1">
            <w:pPr>
              <w:jc w:val="center"/>
              <w:rPr>
                <w:sz w:val="24"/>
                <w:szCs w:val="22"/>
              </w:rPr>
            </w:pPr>
          </w:p>
        </w:tc>
        <w:tc>
          <w:tcPr>
            <w:tcW w:w="625" w:type="pct"/>
          </w:tcPr>
          <w:p w14:paraId="7E67C563" w14:textId="77777777" w:rsidR="000519DF" w:rsidRPr="00265FD0" w:rsidRDefault="000519DF" w:rsidP="000B77D1">
            <w:pPr>
              <w:jc w:val="center"/>
              <w:rPr>
                <w:sz w:val="24"/>
                <w:szCs w:val="22"/>
              </w:rPr>
            </w:pPr>
          </w:p>
        </w:tc>
        <w:tc>
          <w:tcPr>
            <w:tcW w:w="625" w:type="pct"/>
            <w:shd w:val="clear" w:color="auto" w:fill="auto"/>
          </w:tcPr>
          <w:p w14:paraId="63E08DD5" w14:textId="20E11DD1" w:rsidR="000519DF" w:rsidRPr="00265FD0" w:rsidRDefault="000519DF" w:rsidP="000B77D1">
            <w:pPr>
              <w:jc w:val="center"/>
              <w:rPr>
                <w:sz w:val="24"/>
                <w:szCs w:val="22"/>
              </w:rPr>
            </w:pPr>
            <w:r w:rsidRPr="00265FD0">
              <w:rPr>
                <w:rFonts w:ascii="新細明體" w:eastAsia="新細明體" w:hAnsi="新細明體" w:cs="新細明體" w:hint="eastAsia"/>
                <w:sz w:val="24"/>
              </w:rPr>
              <w:t>〇</w:t>
            </w:r>
          </w:p>
        </w:tc>
        <w:tc>
          <w:tcPr>
            <w:tcW w:w="625" w:type="pct"/>
            <w:shd w:val="clear" w:color="auto" w:fill="auto"/>
          </w:tcPr>
          <w:p w14:paraId="38AE12C0" w14:textId="77777777" w:rsidR="000519DF" w:rsidRPr="00265FD0" w:rsidRDefault="000519DF" w:rsidP="000B77D1">
            <w:pPr>
              <w:jc w:val="center"/>
              <w:rPr>
                <w:sz w:val="24"/>
                <w:szCs w:val="22"/>
              </w:rPr>
            </w:pPr>
          </w:p>
        </w:tc>
        <w:tc>
          <w:tcPr>
            <w:tcW w:w="625" w:type="pct"/>
            <w:shd w:val="clear" w:color="auto" w:fill="auto"/>
          </w:tcPr>
          <w:p w14:paraId="09121895" w14:textId="121DF5C3" w:rsidR="000519DF" w:rsidRPr="00265FD0" w:rsidRDefault="000519DF" w:rsidP="000B77D1">
            <w:pPr>
              <w:jc w:val="center"/>
              <w:rPr>
                <w:sz w:val="24"/>
                <w:szCs w:val="22"/>
              </w:rPr>
            </w:pPr>
            <w:r w:rsidRPr="00265FD0">
              <w:rPr>
                <w:rFonts w:hint="eastAsia"/>
                <w:sz w:val="24"/>
              </w:rPr>
              <w:t>●</w:t>
            </w:r>
          </w:p>
        </w:tc>
      </w:tr>
      <w:tr w:rsidR="000519DF" w:rsidRPr="00265FD0" w14:paraId="19ADA74A" w14:textId="77777777" w:rsidTr="006E2F4D">
        <w:tc>
          <w:tcPr>
            <w:tcW w:w="286" w:type="pct"/>
            <w:vMerge/>
            <w:shd w:val="clear" w:color="auto" w:fill="auto"/>
            <w:textDirection w:val="tbRlV"/>
            <w:vAlign w:val="center"/>
          </w:tcPr>
          <w:p w14:paraId="1004CA41" w14:textId="77777777" w:rsidR="000519DF" w:rsidRPr="00265FD0" w:rsidRDefault="000519DF" w:rsidP="00FD6874">
            <w:pPr>
              <w:ind w:left="113" w:right="113"/>
              <w:jc w:val="center"/>
              <w:rPr>
                <w:sz w:val="24"/>
                <w:szCs w:val="22"/>
              </w:rPr>
            </w:pPr>
          </w:p>
        </w:tc>
        <w:tc>
          <w:tcPr>
            <w:tcW w:w="1589" w:type="pct"/>
            <w:shd w:val="clear" w:color="auto" w:fill="auto"/>
          </w:tcPr>
          <w:p w14:paraId="22CFE586" w14:textId="2464AA06" w:rsidR="000519DF" w:rsidRPr="00265FD0" w:rsidRDefault="000519DF" w:rsidP="00FD6874">
            <w:pPr>
              <w:rPr>
                <w:sz w:val="24"/>
                <w:szCs w:val="22"/>
              </w:rPr>
            </w:pPr>
            <w:r w:rsidRPr="00265FD0">
              <w:rPr>
                <w:rFonts w:hint="eastAsia"/>
                <w:sz w:val="24"/>
                <w:szCs w:val="22"/>
              </w:rPr>
              <w:t>使用者相關</w:t>
            </w:r>
          </w:p>
        </w:tc>
        <w:tc>
          <w:tcPr>
            <w:tcW w:w="625" w:type="pct"/>
            <w:shd w:val="clear" w:color="auto" w:fill="auto"/>
          </w:tcPr>
          <w:p w14:paraId="1CA50B37" w14:textId="733BAB2E" w:rsidR="000519DF" w:rsidRPr="00265FD0" w:rsidRDefault="000519DF" w:rsidP="000B77D1">
            <w:pPr>
              <w:jc w:val="center"/>
              <w:rPr>
                <w:sz w:val="24"/>
                <w:szCs w:val="22"/>
              </w:rPr>
            </w:pPr>
            <w:r w:rsidRPr="00265FD0">
              <w:rPr>
                <w:rFonts w:hint="eastAsia"/>
                <w:sz w:val="24"/>
              </w:rPr>
              <w:t>●</w:t>
            </w:r>
          </w:p>
        </w:tc>
        <w:tc>
          <w:tcPr>
            <w:tcW w:w="625" w:type="pct"/>
          </w:tcPr>
          <w:p w14:paraId="6BD91A0F" w14:textId="77777777" w:rsidR="000519DF" w:rsidRPr="00265FD0" w:rsidRDefault="000519DF" w:rsidP="000B77D1">
            <w:pPr>
              <w:jc w:val="center"/>
              <w:rPr>
                <w:sz w:val="24"/>
                <w:szCs w:val="22"/>
              </w:rPr>
            </w:pPr>
          </w:p>
        </w:tc>
        <w:tc>
          <w:tcPr>
            <w:tcW w:w="625" w:type="pct"/>
            <w:shd w:val="clear" w:color="auto" w:fill="auto"/>
          </w:tcPr>
          <w:p w14:paraId="02AC060A" w14:textId="6E02455E" w:rsidR="000519DF" w:rsidRPr="00265FD0" w:rsidRDefault="000519DF" w:rsidP="000B77D1">
            <w:pPr>
              <w:jc w:val="center"/>
              <w:rPr>
                <w:sz w:val="24"/>
                <w:szCs w:val="22"/>
              </w:rPr>
            </w:pPr>
          </w:p>
        </w:tc>
        <w:tc>
          <w:tcPr>
            <w:tcW w:w="625" w:type="pct"/>
            <w:shd w:val="clear" w:color="auto" w:fill="auto"/>
          </w:tcPr>
          <w:p w14:paraId="1C7064EF" w14:textId="682C1AB0" w:rsidR="000519DF" w:rsidRPr="00265FD0" w:rsidRDefault="000519DF" w:rsidP="000B77D1">
            <w:pPr>
              <w:jc w:val="center"/>
              <w:rPr>
                <w:sz w:val="24"/>
                <w:szCs w:val="22"/>
              </w:rPr>
            </w:pPr>
            <w:r w:rsidRPr="00265FD0">
              <w:rPr>
                <w:rFonts w:ascii="新細明體" w:eastAsia="新細明體" w:hAnsi="新細明體" w:cs="新細明體" w:hint="eastAsia"/>
                <w:sz w:val="24"/>
              </w:rPr>
              <w:t>〇</w:t>
            </w:r>
          </w:p>
        </w:tc>
        <w:tc>
          <w:tcPr>
            <w:tcW w:w="625" w:type="pct"/>
            <w:shd w:val="clear" w:color="auto" w:fill="auto"/>
          </w:tcPr>
          <w:p w14:paraId="1EDCDA41" w14:textId="77777777" w:rsidR="000519DF" w:rsidRPr="00265FD0" w:rsidRDefault="000519DF" w:rsidP="000B77D1">
            <w:pPr>
              <w:jc w:val="center"/>
              <w:rPr>
                <w:sz w:val="24"/>
                <w:szCs w:val="22"/>
              </w:rPr>
            </w:pPr>
          </w:p>
        </w:tc>
      </w:tr>
      <w:tr w:rsidR="000519DF" w:rsidRPr="00265FD0" w14:paraId="3FA01BEA" w14:textId="77777777" w:rsidTr="006E2F4D">
        <w:tc>
          <w:tcPr>
            <w:tcW w:w="286" w:type="pct"/>
            <w:vMerge/>
            <w:shd w:val="clear" w:color="auto" w:fill="auto"/>
            <w:textDirection w:val="tbRlV"/>
            <w:vAlign w:val="center"/>
          </w:tcPr>
          <w:p w14:paraId="1F4A2446" w14:textId="77777777" w:rsidR="000519DF" w:rsidRPr="00265FD0" w:rsidRDefault="000519DF" w:rsidP="000519DF">
            <w:pPr>
              <w:ind w:left="113" w:right="113"/>
              <w:jc w:val="center"/>
              <w:rPr>
                <w:sz w:val="24"/>
                <w:szCs w:val="22"/>
              </w:rPr>
            </w:pPr>
          </w:p>
        </w:tc>
        <w:tc>
          <w:tcPr>
            <w:tcW w:w="1589" w:type="pct"/>
            <w:shd w:val="clear" w:color="auto" w:fill="auto"/>
          </w:tcPr>
          <w:p w14:paraId="7A5E64BF" w14:textId="41B827F2" w:rsidR="000519DF" w:rsidRPr="00265FD0" w:rsidRDefault="000519DF" w:rsidP="000519DF">
            <w:pPr>
              <w:rPr>
                <w:sz w:val="24"/>
                <w:szCs w:val="22"/>
              </w:rPr>
            </w:pPr>
            <w:r w:rsidRPr="00265FD0">
              <w:rPr>
                <w:rFonts w:hint="eastAsia"/>
                <w:sz w:val="24"/>
                <w:szCs w:val="22"/>
              </w:rPr>
              <w:t>圖表呈現</w:t>
            </w:r>
          </w:p>
        </w:tc>
        <w:tc>
          <w:tcPr>
            <w:tcW w:w="625" w:type="pct"/>
            <w:shd w:val="clear" w:color="auto" w:fill="auto"/>
          </w:tcPr>
          <w:p w14:paraId="124BF2FE" w14:textId="7AE842B5" w:rsidR="000519DF" w:rsidRPr="00265FD0" w:rsidRDefault="000519DF" w:rsidP="000519DF">
            <w:pPr>
              <w:jc w:val="center"/>
              <w:rPr>
                <w:rFonts w:cs="新細明體"/>
                <w:sz w:val="24"/>
              </w:rPr>
            </w:pPr>
          </w:p>
        </w:tc>
        <w:tc>
          <w:tcPr>
            <w:tcW w:w="625" w:type="pct"/>
          </w:tcPr>
          <w:p w14:paraId="06B5BAA4" w14:textId="77777777" w:rsidR="000519DF" w:rsidRPr="00265FD0" w:rsidRDefault="000519DF" w:rsidP="000519DF">
            <w:pPr>
              <w:jc w:val="center"/>
              <w:rPr>
                <w:sz w:val="24"/>
                <w:szCs w:val="22"/>
              </w:rPr>
            </w:pPr>
          </w:p>
        </w:tc>
        <w:tc>
          <w:tcPr>
            <w:tcW w:w="625" w:type="pct"/>
            <w:shd w:val="clear" w:color="auto" w:fill="auto"/>
          </w:tcPr>
          <w:p w14:paraId="04C5DA2F" w14:textId="26210244" w:rsidR="000519DF" w:rsidRPr="00265FD0" w:rsidRDefault="000519DF" w:rsidP="000519DF">
            <w:pPr>
              <w:jc w:val="center"/>
              <w:rPr>
                <w:sz w:val="24"/>
              </w:rPr>
            </w:pPr>
          </w:p>
        </w:tc>
        <w:tc>
          <w:tcPr>
            <w:tcW w:w="625" w:type="pct"/>
            <w:shd w:val="clear" w:color="auto" w:fill="auto"/>
          </w:tcPr>
          <w:p w14:paraId="354FDDD2" w14:textId="50E14B60" w:rsidR="000519DF" w:rsidRPr="00265FD0" w:rsidRDefault="000519DF" w:rsidP="000519DF">
            <w:pPr>
              <w:jc w:val="center"/>
              <w:rPr>
                <w:sz w:val="24"/>
                <w:szCs w:val="22"/>
              </w:rPr>
            </w:pPr>
            <w:r w:rsidRPr="00265FD0">
              <w:rPr>
                <w:rFonts w:hint="eastAsia"/>
                <w:sz w:val="24"/>
              </w:rPr>
              <w:t>●</w:t>
            </w:r>
          </w:p>
        </w:tc>
        <w:tc>
          <w:tcPr>
            <w:tcW w:w="625" w:type="pct"/>
            <w:shd w:val="clear" w:color="auto" w:fill="auto"/>
          </w:tcPr>
          <w:p w14:paraId="53FD833A" w14:textId="6E158142" w:rsidR="000519DF" w:rsidRPr="00265FD0" w:rsidRDefault="000519DF" w:rsidP="000519DF">
            <w:pPr>
              <w:jc w:val="center"/>
              <w:rPr>
                <w:sz w:val="24"/>
                <w:szCs w:val="22"/>
              </w:rPr>
            </w:pPr>
            <w:r w:rsidRPr="00265FD0">
              <w:rPr>
                <w:rFonts w:ascii="新細明體" w:eastAsia="新細明體" w:hAnsi="新細明體" w:cs="新細明體" w:hint="eastAsia"/>
                <w:sz w:val="24"/>
              </w:rPr>
              <w:t>〇</w:t>
            </w:r>
          </w:p>
        </w:tc>
      </w:tr>
      <w:tr w:rsidR="000519DF" w:rsidRPr="00265FD0" w14:paraId="5D201479" w14:textId="77777777" w:rsidTr="006E2F4D">
        <w:tc>
          <w:tcPr>
            <w:tcW w:w="286" w:type="pct"/>
            <w:vMerge/>
            <w:shd w:val="clear" w:color="auto" w:fill="auto"/>
            <w:textDirection w:val="tbRlV"/>
            <w:vAlign w:val="center"/>
          </w:tcPr>
          <w:p w14:paraId="45E7C4A1" w14:textId="77777777" w:rsidR="000519DF" w:rsidRPr="00265FD0" w:rsidRDefault="000519DF" w:rsidP="000519DF">
            <w:pPr>
              <w:ind w:left="113" w:right="113"/>
              <w:jc w:val="center"/>
              <w:rPr>
                <w:sz w:val="24"/>
                <w:szCs w:val="22"/>
              </w:rPr>
            </w:pPr>
          </w:p>
        </w:tc>
        <w:tc>
          <w:tcPr>
            <w:tcW w:w="1589" w:type="pct"/>
            <w:shd w:val="clear" w:color="auto" w:fill="auto"/>
          </w:tcPr>
          <w:p w14:paraId="676F313F" w14:textId="52B33073" w:rsidR="000519DF" w:rsidRPr="00265FD0" w:rsidRDefault="000519DF" w:rsidP="000519DF">
            <w:pPr>
              <w:rPr>
                <w:sz w:val="24"/>
                <w:szCs w:val="22"/>
              </w:rPr>
            </w:pPr>
            <w:r w:rsidRPr="00265FD0">
              <w:rPr>
                <w:rFonts w:hint="eastAsia"/>
                <w:sz w:val="24"/>
                <w:szCs w:val="22"/>
              </w:rPr>
              <w:t>健康分數</w:t>
            </w:r>
          </w:p>
        </w:tc>
        <w:tc>
          <w:tcPr>
            <w:tcW w:w="625" w:type="pct"/>
            <w:shd w:val="clear" w:color="auto" w:fill="auto"/>
          </w:tcPr>
          <w:p w14:paraId="2FC13925" w14:textId="61EC6677" w:rsidR="000519DF" w:rsidRPr="00265FD0" w:rsidRDefault="000519DF" w:rsidP="000519DF">
            <w:pPr>
              <w:jc w:val="center"/>
              <w:rPr>
                <w:rFonts w:cs="新細明體"/>
                <w:sz w:val="24"/>
              </w:rPr>
            </w:pPr>
            <w:r w:rsidRPr="00265FD0">
              <w:rPr>
                <w:rFonts w:ascii="新細明體" w:eastAsia="新細明體" w:hAnsi="新細明體" w:cs="新細明體" w:hint="eastAsia"/>
                <w:sz w:val="24"/>
              </w:rPr>
              <w:t>〇</w:t>
            </w:r>
          </w:p>
        </w:tc>
        <w:tc>
          <w:tcPr>
            <w:tcW w:w="625" w:type="pct"/>
          </w:tcPr>
          <w:p w14:paraId="22BA1291" w14:textId="4523CD2E" w:rsidR="000519DF" w:rsidRPr="00265FD0" w:rsidRDefault="000519DF" w:rsidP="000519DF">
            <w:pPr>
              <w:jc w:val="center"/>
              <w:rPr>
                <w:sz w:val="24"/>
                <w:szCs w:val="22"/>
              </w:rPr>
            </w:pPr>
            <w:r w:rsidRPr="00265FD0">
              <w:rPr>
                <w:rFonts w:hint="eastAsia"/>
                <w:sz w:val="24"/>
              </w:rPr>
              <w:t>●</w:t>
            </w:r>
          </w:p>
        </w:tc>
        <w:tc>
          <w:tcPr>
            <w:tcW w:w="625" w:type="pct"/>
            <w:shd w:val="clear" w:color="auto" w:fill="auto"/>
          </w:tcPr>
          <w:p w14:paraId="5766FB26" w14:textId="77777777" w:rsidR="000519DF" w:rsidRPr="00265FD0" w:rsidRDefault="000519DF" w:rsidP="000519DF">
            <w:pPr>
              <w:jc w:val="center"/>
              <w:rPr>
                <w:sz w:val="24"/>
              </w:rPr>
            </w:pPr>
          </w:p>
        </w:tc>
        <w:tc>
          <w:tcPr>
            <w:tcW w:w="625" w:type="pct"/>
            <w:shd w:val="clear" w:color="auto" w:fill="auto"/>
          </w:tcPr>
          <w:p w14:paraId="24BDBCAB" w14:textId="4A1F7234" w:rsidR="000519DF" w:rsidRPr="00265FD0" w:rsidRDefault="000519DF" w:rsidP="000519DF">
            <w:pPr>
              <w:jc w:val="center"/>
              <w:rPr>
                <w:sz w:val="24"/>
                <w:szCs w:val="22"/>
              </w:rPr>
            </w:pPr>
          </w:p>
        </w:tc>
        <w:tc>
          <w:tcPr>
            <w:tcW w:w="625" w:type="pct"/>
            <w:shd w:val="clear" w:color="auto" w:fill="auto"/>
          </w:tcPr>
          <w:p w14:paraId="1DFBBA20" w14:textId="07CFCE06" w:rsidR="000519DF" w:rsidRPr="00265FD0" w:rsidRDefault="000519DF" w:rsidP="000519DF">
            <w:pPr>
              <w:jc w:val="center"/>
              <w:rPr>
                <w:sz w:val="24"/>
                <w:szCs w:val="22"/>
              </w:rPr>
            </w:pPr>
          </w:p>
        </w:tc>
      </w:tr>
      <w:tr w:rsidR="000519DF" w:rsidRPr="00265FD0" w14:paraId="30763ABB" w14:textId="77777777" w:rsidTr="006E2F4D">
        <w:tc>
          <w:tcPr>
            <w:tcW w:w="286" w:type="pct"/>
            <w:vMerge/>
            <w:shd w:val="clear" w:color="auto" w:fill="auto"/>
            <w:textDirection w:val="tbRlV"/>
            <w:vAlign w:val="center"/>
          </w:tcPr>
          <w:p w14:paraId="35F773C9" w14:textId="77777777" w:rsidR="000519DF" w:rsidRPr="00265FD0" w:rsidRDefault="000519DF" w:rsidP="000519DF">
            <w:pPr>
              <w:ind w:left="113" w:right="113"/>
              <w:jc w:val="center"/>
              <w:rPr>
                <w:sz w:val="24"/>
                <w:szCs w:val="22"/>
              </w:rPr>
            </w:pPr>
          </w:p>
        </w:tc>
        <w:tc>
          <w:tcPr>
            <w:tcW w:w="1589" w:type="pct"/>
            <w:shd w:val="clear" w:color="auto" w:fill="auto"/>
          </w:tcPr>
          <w:p w14:paraId="7121BECF" w14:textId="71B1DF5F" w:rsidR="000519DF" w:rsidRPr="00265FD0" w:rsidRDefault="000519DF" w:rsidP="000519DF">
            <w:pPr>
              <w:rPr>
                <w:sz w:val="24"/>
                <w:szCs w:val="22"/>
              </w:rPr>
            </w:pPr>
            <w:r w:rsidRPr="00265FD0">
              <w:rPr>
                <w:rFonts w:hint="eastAsia"/>
                <w:sz w:val="24"/>
                <w:szCs w:val="22"/>
              </w:rPr>
              <w:t>即時健康新聞</w:t>
            </w:r>
          </w:p>
        </w:tc>
        <w:tc>
          <w:tcPr>
            <w:tcW w:w="625" w:type="pct"/>
            <w:shd w:val="clear" w:color="auto" w:fill="auto"/>
          </w:tcPr>
          <w:p w14:paraId="36A1EE68" w14:textId="2FA050C7" w:rsidR="000519DF" w:rsidRPr="00265FD0" w:rsidRDefault="000519DF" w:rsidP="000519DF">
            <w:pPr>
              <w:jc w:val="center"/>
              <w:rPr>
                <w:sz w:val="24"/>
                <w:szCs w:val="22"/>
              </w:rPr>
            </w:pPr>
          </w:p>
        </w:tc>
        <w:tc>
          <w:tcPr>
            <w:tcW w:w="625" w:type="pct"/>
          </w:tcPr>
          <w:p w14:paraId="0D5834F0" w14:textId="090B3881" w:rsidR="000519DF" w:rsidRPr="00265FD0" w:rsidRDefault="000519DF" w:rsidP="000519DF">
            <w:pPr>
              <w:jc w:val="center"/>
              <w:rPr>
                <w:sz w:val="24"/>
                <w:szCs w:val="22"/>
              </w:rPr>
            </w:pPr>
            <w:r w:rsidRPr="00265FD0">
              <w:rPr>
                <w:rFonts w:hint="eastAsia"/>
                <w:sz w:val="24"/>
              </w:rPr>
              <w:t>●</w:t>
            </w:r>
          </w:p>
        </w:tc>
        <w:tc>
          <w:tcPr>
            <w:tcW w:w="625" w:type="pct"/>
            <w:shd w:val="clear" w:color="auto" w:fill="auto"/>
          </w:tcPr>
          <w:p w14:paraId="7D43D223" w14:textId="0E83588D" w:rsidR="000519DF" w:rsidRPr="00265FD0" w:rsidRDefault="000519DF" w:rsidP="000519DF">
            <w:pPr>
              <w:jc w:val="center"/>
              <w:rPr>
                <w:sz w:val="24"/>
                <w:szCs w:val="22"/>
              </w:rPr>
            </w:pPr>
            <w:r w:rsidRPr="00265FD0">
              <w:rPr>
                <w:rFonts w:ascii="新細明體" w:eastAsia="新細明體" w:hAnsi="新細明體" w:cs="新細明體" w:hint="eastAsia"/>
                <w:sz w:val="24"/>
              </w:rPr>
              <w:t>〇</w:t>
            </w:r>
          </w:p>
        </w:tc>
        <w:tc>
          <w:tcPr>
            <w:tcW w:w="625" w:type="pct"/>
            <w:shd w:val="clear" w:color="auto" w:fill="auto"/>
          </w:tcPr>
          <w:p w14:paraId="2DE1780F" w14:textId="77777777" w:rsidR="000519DF" w:rsidRPr="00265FD0" w:rsidRDefault="000519DF" w:rsidP="000519DF">
            <w:pPr>
              <w:jc w:val="center"/>
              <w:rPr>
                <w:sz w:val="24"/>
                <w:szCs w:val="22"/>
              </w:rPr>
            </w:pPr>
          </w:p>
        </w:tc>
        <w:tc>
          <w:tcPr>
            <w:tcW w:w="625" w:type="pct"/>
            <w:shd w:val="clear" w:color="auto" w:fill="auto"/>
          </w:tcPr>
          <w:p w14:paraId="3DC7AE4B" w14:textId="2E2EBC89" w:rsidR="000519DF" w:rsidRPr="00265FD0" w:rsidRDefault="000519DF" w:rsidP="000519DF">
            <w:pPr>
              <w:jc w:val="center"/>
              <w:rPr>
                <w:sz w:val="24"/>
                <w:szCs w:val="22"/>
              </w:rPr>
            </w:pPr>
          </w:p>
        </w:tc>
      </w:tr>
      <w:tr w:rsidR="000519DF" w:rsidRPr="00265FD0" w14:paraId="106DCC0E" w14:textId="77777777" w:rsidTr="006E2F4D">
        <w:tc>
          <w:tcPr>
            <w:tcW w:w="286" w:type="pct"/>
            <w:vMerge/>
            <w:shd w:val="clear" w:color="auto" w:fill="auto"/>
            <w:textDirection w:val="tbRlV"/>
            <w:vAlign w:val="center"/>
          </w:tcPr>
          <w:p w14:paraId="42B7D659" w14:textId="77777777" w:rsidR="000519DF" w:rsidRPr="00265FD0" w:rsidRDefault="000519DF" w:rsidP="00FD6874">
            <w:pPr>
              <w:ind w:left="113" w:right="113"/>
              <w:jc w:val="center"/>
              <w:rPr>
                <w:sz w:val="24"/>
                <w:szCs w:val="22"/>
              </w:rPr>
            </w:pPr>
          </w:p>
        </w:tc>
        <w:tc>
          <w:tcPr>
            <w:tcW w:w="1589" w:type="pct"/>
            <w:shd w:val="clear" w:color="auto" w:fill="auto"/>
          </w:tcPr>
          <w:p w14:paraId="21A6F9F0" w14:textId="25B9C9E3" w:rsidR="000519DF" w:rsidRPr="00265FD0" w:rsidRDefault="000519DF" w:rsidP="00FD6874">
            <w:pPr>
              <w:rPr>
                <w:sz w:val="24"/>
                <w:szCs w:val="22"/>
              </w:rPr>
            </w:pPr>
            <w:r w:rsidRPr="00265FD0">
              <w:rPr>
                <w:rFonts w:hint="eastAsia"/>
                <w:sz w:val="24"/>
                <w:szCs w:val="22"/>
              </w:rPr>
              <w:t>通知提醒功能</w:t>
            </w:r>
          </w:p>
        </w:tc>
        <w:tc>
          <w:tcPr>
            <w:tcW w:w="625" w:type="pct"/>
            <w:shd w:val="clear" w:color="auto" w:fill="auto"/>
          </w:tcPr>
          <w:p w14:paraId="1DCF2B5B" w14:textId="77777777" w:rsidR="000519DF" w:rsidRPr="00265FD0" w:rsidRDefault="000519DF" w:rsidP="000B77D1">
            <w:pPr>
              <w:jc w:val="center"/>
              <w:rPr>
                <w:sz w:val="24"/>
                <w:szCs w:val="22"/>
              </w:rPr>
            </w:pPr>
          </w:p>
        </w:tc>
        <w:tc>
          <w:tcPr>
            <w:tcW w:w="625" w:type="pct"/>
          </w:tcPr>
          <w:p w14:paraId="1A0E146D" w14:textId="210A627F" w:rsidR="000519DF" w:rsidRPr="00265FD0" w:rsidRDefault="000519DF" w:rsidP="000B77D1">
            <w:pPr>
              <w:jc w:val="center"/>
              <w:rPr>
                <w:sz w:val="24"/>
                <w:szCs w:val="22"/>
              </w:rPr>
            </w:pPr>
          </w:p>
        </w:tc>
        <w:tc>
          <w:tcPr>
            <w:tcW w:w="625" w:type="pct"/>
            <w:shd w:val="clear" w:color="auto" w:fill="auto"/>
          </w:tcPr>
          <w:p w14:paraId="2FBEFA42" w14:textId="6E65F86C" w:rsidR="000519DF" w:rsidRPr="00265FD0" w:rsidRDefault="000519DF" w:rsidP="000B77D1">
            <w:pPr>
              <w:jc w:val="center"/>
              <w:rPr>
                <w:sz w:val="24"/>
                <w:szCs w:val="22"/>
              </w:rPr>
            </w:pPr>
            <w:r w:rsidRPr="00265FD0">
              <w:rPr>
                <w:rFonts w:hint="eastAsia"/>
                <w:sz w:val="24"/>
              </w:rPr>
              <w:t>●</w:t>
            </w:r>
          </w:p>
        </w:tc>
        <w:tc>
          <w:tcPr>
            <w:tcW w:w="625" w:type="pct"/>
            <w:shd w:val="clear" w:color="auto" w:fill="auto"/>
          </w:tcPr>
          <w:p w14:paraId="4C93724B" w14:textId="26715EE8" w:rsidR="000519DF" w:rsidRPr="00265FD0" w:rsidRDefault="00675D0E" w:rsidP="000B77D1">
            <w:pPr>
              <w:jc w:val="center"/>
              <w:rPr>
                <w:sz w:val="24"/>
                <w:szCs w:val="22"/>
              </w:rPr>
            </w:pPr>
            <w:r w:rsidRPr="00265FD0">
              <w:rPr>
                <w:rFonts w:ascii="新細明體" w:eastAsia="新細明體" w:hAnsi="新細明體" w:cs="新細明體" w:hint="eastAsia"/>
                <w:sz w:val="24"/>
              </w:rPr>
              <w:t>〇</w:t>
            </w:r>
          </w:p>
        </w:tc>
        <w:tc>
          <w:tcPr>
            <w:tcW w:w="625" w:type="pct"/>
            <w:shd w:val="clear" w:color="auto" w:fill="auto"/>
          </w:tcPr>
          <w:p w14:paraId="4F94898D" w14:textId="6A0F7770" w:rsidR="000519DF" w:rsidRPr="00265FD0" w:rsidRDefault="000519DF" w:rsidP="000B77D1">
            <w:pPr>
              <w:jc w:val="center"/>
              <w:rPr>
                <w:sz w:val="24"/>
                <w:szCs w:val="22"/>
              </w:rPr>
            </w:pPr>
          </w:p>
        </w:tc>
      </w:tr>
      <w:tr w:rsidR="000519DF" w:rsidRPr="00265FD0" w14:paraId="751FE34D" w14:textId="77777777" w:rsidTr="006E2F4D">
        <w:tc>
          <w:tcPr>
            <w:tcW w:w="286" w:type="pct"/>
            <w:vMerge/>
            <w:shd w:val="clear" w:color="auto" w:fill="auto"/>
            <w:textDirection w:val="tbRlV"/>
            <w:vAlign w:val="center"/>
          </w:tcPr>
          <w:p w14:paraId="16BAE22C" w14:textId="77777777" w:rsidR="000519DF" w:rsidRPr="00265FD0" w:rsidRDefault="000519DF" w:rsidP="00FD6874">
            <w:pPr>
              <w:ind w:left="113" w:right="113"/>
              <w:jc w:val="center"/>
              <w:rPr>
                <w:sz w:val="24"/>
                <w:szCs w:val="22"/>
              </w:rPr>
            </w:pPr>
          </w:p>
        </w:tc>
        <w:tc>
          <w:tcPr>
            <w:tcW w:w="1589" w:type="pct"/>
            <w:shd w:val="clear" w:color="auto" w:fill="auto"/>
          </w:tcPr>
          <w:p w14:paraId="1A836E74" w14:textId="2E1EC858" w:rsidR="000519DF" w:rsidRPr="00265FD0" w:rsidRDefault="000519DF" w:rsidP="00FD6874">
            <w:pPr>
              <w:rPr>
                <w:sz w:val="24"/>
                <w:szCs w:val="22"/>
              </w:rPr>
            </w:pPr>
            <w:r w:rsidRPr="00265FD0">
              <w:rPr>
                <w:rFonts w:hint="eastAsia"/>
                <w:sz w:val="24"/>
                <w:szCs w:val="22"/>
              </w:rPr>
              <w:t>行事曆功能</w:t>
            </w:r>
          </w:p>
        </w:tc>
        <w:tc>
          <w:tcPr>
            <w:tcW w:w="625" w:type="pct"/>
            <w:shd w:val="clear" w:color="auto" w:fill="auto"/>
          </w:tcPr>
          <w:p w14:paraId="3F312205" w14:textId="0EFAC882" w:rsidR="000519DF" w:rsidRPr="00265FD0" w:rsidRDefault="00675D0E" w:rsidP="000B77D1">
            <w:pPr>
              <w:jc w:val="center"/>
              <w:rPr>
                <w:sz w:val="24"/>
                <w:szCs w:val="22"/>
              </w:rPr>
            </w:pPr>
            <w:r w:rsidRPr="00265FD0">
              <w:rPr>
                <w:rFonts w:ascii="新細明體" w:eastAsia="新細明體" w:hAnsi="新細明體" w:cs="新細明體" w:hint="eastAsia"/>
                <w:sz w:val="24"/>
              </w:rPr>
              <w:t>〇</w:t>
            </w:r>
          </w:p>
        </w:tc>
        <w:tc>
          <w:tcPr>
            <w:tcW w:w="625" w:type="pct"/>
          </w:tcPr>
          <w:p w14:paraId="5AF2F767" w14:textId="77777777" w:rsidR="000519DF" w:rsidRPr="00265FD0" w:rsidRDefault="000519DF" w:rsidP="000B77D1">
            <w:pPr>
              <w:jc w:val="center"/>
              <w:rPr>
                <w:sz w:val="24"/>
                <w:szCs w:val="22"/>
              </w:rPr>
            </w:pPr>
          </w:p>
        </w:tc>
        <w:tc>
          <w:tcPr>
            <w:tcW w:w="625" w:type="pct"/>
            <w:shd w:val="clear" w:color="auto" w:fill="auto"/>
          </w:tcPr>
          <w:p w14:paraId="3609FF3D" w14:textId="1F12FE8F" w:rsidR="000519DF" w:rsidRPr="00265FD0" w:rsidRDefault="000519DF" w:rsidP="000B77D1">
            <w:pPr>
              <w:jc w:val="center"/>
              <w:rPr>
                <w:sz w:val="24"/>
                <w:szCs w:val="22"/>
              </w:rPr>
            </w:pPr>
          </w:p>
        </w:tc>
        <w:tc>
          <w:tcPr>
            <w:tcW w:w="625" w:type="pct"/>
            <w:shd w:val="clear" w:color="auto" w:fill="auto"/>
          </w:tcPr>
          <w:p w14:paraId="38919250" w14:textId="3C9A855B" w:rsidR="000519DF" w:rsidRPr="00265FD0" w:rsidRDefault="000519DF" w:rsidP="000B77D1">
            <w:pPr>
              <w:jc w:val="center"/>
              <w:rPr>
                <w:sz w:val="24"/>
                <w:szCs w:val="22"/>
              </w:rPr>
            </w:pPr>
          </w:p>
        </w:tc>
        <w:tc>
          <w:tcPr>
            <w:tcW w:w="625" w:type="pct"/>
            <w:shd w:val="clear" w:color="auto" w:fill="auto"/>
          </w:tcPr>
          <w:p w14:paraId="43A6E805" w14:textId="36BC78A9" w:rsidR="000519DF" w:rsidRPr="00265FD0" w:rsidRDefault="000519DF" w:rsidP="000B77D1">
            <w:pPr>
              <w:jc w:val="center"/>
              <w:rPr>
                <w:sz w:val="24"/>
                <w:szCs w:val="22"/>
              </w:rPr>
            </w:pPr>
            <w:r w:rsidRPr="00265FD0">
              <w:rPr>
                <w:rFonts w:hint="eastAsia"/>
                <w:sz w:val="24"/>
              </w:rPr>
              <w:t>●</w:t>
            </w:r>
          </w:p>
        </w:tc>
      </w:tr>
      <w:tr w:rsidR="00DC45B7" w:rsidRPr="00265FD0" w14:paraId="16746AB7" w14:textId="77777777" w:rsidTr="006E2F4D">
        <w:tc>
          <w:tcPr>
            <w:tcW w:w="286" w:type="pct"/>
            <w:vMerge w:val="restart"/>
            <w:shd w:val="clear" w:color="auto" w:fill="auto"/>
            <w:textDirection w:val="tbRlV"/>
            <w:vAlign w:val="center"/>
          </w:tcPr>
          <w:p w14:paraId="5F39E2CA" w14:textId="77777777" w:rsidR="00DC45B7" w:rsidRPr="00265FD0" w:rsidRDefault="00DC45B7" w:rsidP="00FD6874">
            <w:pPr>
              <w:ind w:left="113" w:right="113"/>
              <w:jc w:val="center"/>
              <w:rPr>
                <w:sz w:val="24"/>
                <w:szCs w:val="22"/>
              </w:rPr>
            </w:pPr>
            <w:r w:rsidRPr="00265FD0">
              <w:rPr>
                <w:rFonts w:hint="eastAsia"/>
                <w:sz w:val="24"/>
                <w:szCs w:val="22"/>
              </w:rPr>
              <w:t>美術設計</w:t>
            </w:r>
          </w:p>
        </w:tc>
        <w:tc>
          <w:tcPr>
            <w:tcW w:w="1589" w:type="pct"/>
            <w:shd w:val="clear" w:color="auto" w:fill="auto"/>
          </w:tcPr>
          <w:p w14:paraId="4ABE57F1" w14:textId="77777777" w:rsidR="00DC45B7" w:rsidRPr="00265FD0" w:rsidRDefault="00DC45B7" w:rsidP="00FD6874">
            <w:pPr>
              <w:rPr>
                <w:sz w:val="24"/>
                <w:szCs w:val="22"/>
              </w:rPr>
            </w:pPr>
            <w:r w:rsidRPr="00265FD0">
              <w:rPr>
                <w:rFonts w:hint="eastAsia"/>
                <w:sz w:val="24"/>
                <w:szCs w:val="22"/>
              </w:rPr>
              <w:t>UI/</w:t>
            </w:r>
            <w:r w:rsidRPr="00265FD0">
              <w:rPr>
                <w:sz w:val="24"/>
                <w:szCs w:val="22"/>
              </w:rPr>
              <w:t xml:space="preserve"> UX</w:t>
            </w:r>
          </w:p>
        </w:tc>
        <w:tc>
          <w:tcPr>
            <w:tcW w:w="625" w:type="pct"/>
            <w:shd w:val="clear" w:color="auto" w:fill="auto"/>
          </w:tcPr>
          <w:p w14:paraId="03409C5C" w14:textId="63865A04" w:rsidR="00DC45B7" w:rsidRPr="00265FD0" w:rsidRDefault="004B762B" w:rsidP="000B77D1">
            <w:pPr>
              <w:jc w:val="center"/>
              <w:rPr>
                <w:sz w:val="24"/>
                <w:szCs w:val="22"/>
              </w:rPr>
            </w:pPr>
            <w:r w:rsidRPr="00265FD0">
              <w:rPr>
                <w:rFonts w:hint="eastAsia"/>
                <w:sz w:val="24"/>
              </w:rPr>
              <w:t>●</w:t>
            </w:r>
          </w:p>
        </w:tc>
        <w:tc>
          <w:tcPr>
            <w:tcW w:w="625" w:type="pct"/>
          </w:tcPr>
          <w:p w14:paraId="0C3087A5" w14:textId="77777777" w:rsidR="00DC45B7" w:rsidRPr="00265FD0" w:rsidRDefault="00DC45B7" w:rsidP="000B77D1">
            <w:pPr>
              <w:jc w:val="center"/>
              <w:rPr>
                <w:sz w:val="24"/>
                <w:szCs w:val="22"/>
              </w:rPr>
            </w:pPr>
          </w:p>
        </w:tc>
        <w:tc>
          <w:tcPr>
            <w:tcW w:w="625" w:type="pct"/>
            <w:shd w:val="clear" w:color="auto" w:fill="auto"/>
          </w:tcPr>
          <w:p w14:paraId="60BB26CC" w14:textId="48C226D2" w:rsidR="00DC45B7" w:rsidRPr="00265FD0" w:rsidRDefault="004B762B" w:rsidP="000B77D1">
            <w:pPr>
              <w:jc w:val="center"/>
              <w:rPr>
                <w:sz w:val="24"/>
                <w:szCs w:val="22"/>
              </w:rPr>
            </w:pPr>
            <w:r w:rsidRPr="00265FD0">
              <w:rPr>
                <w:rFonts w:ascii="新細明體" w:eastAsia="新細明體" w:hAnsi="新細明體" w:cs="新細明體" w:hint="eastAsia"/>
                <w:sz w:val="24"/>
              </w:rPr>
              <w:t>〇</w:t>
            </w:r>
          </w:p>
        </w:tc>
        <w:tc>
          <w:tcPr>
            <w:tcW w:w="625" w:type="pct"/>
            <w:shd w:val="clear" w:color="auto" w:fill="auto"/>
          </w:tcPr>
          <w:p w14:paraId="06CC54DB" w14:textId="77777777" w:rsidR="00DC45B7" w:rsidRPr="00265FD0" w:rsidRDefault="00DC45B7" w:rsidP="000B77D1">
            <w:pPr>
              <w:jc w:val="center"/>
              <w:rPr>
                <w:sz w:val="24"/>
                <w:szCs w:val="22"/>
              </w:rPr>
            </w:pPr>
          </w:p>
        </w:tc>
        <w:tc>
          <w:tcPr>
            <w:tcW w:w="625" w:type="pct"/>
            <w:shd w:val="clear" w:color="auto" w:fill="auto"/>
          </w:tcPr>
          <w:p w14:paraId="67DFF986" w14:textId="77777777" w:rsidR="00DC45B7" w:rsidRPr="00265FD0" w:rsidRDefault="00DC45B7" w:rsidP="000B77D1">
            <w:pPr>
              <w:jc w:val="center"/>
              <w:rPr>
                <w:sz w:val="24"/>
                <w:szCs w:val="22"/>
              </w:rPr>
            </w:pPr>
          </w:p>
        </w:tc>
      </w:tr>
      <w:tr w:rsidR="00DC45B7" w:rsidRPr="00265FD0" w14:paraId="5198FAAD" w14:textId="77777777" w:rsidTr="006E2F4D">
        <w:tc>
          <w:tcPr>
            <w:tcW w:w="286" w:type="pct"/>
            <w:vMerge/>
            <w:shd w:val="clear" w:color="auto" w:fill="auto"/>
            <w:textDirection w:val="tbRlV"/>
            <w:vAlign w:val="center"/>
          </w:tcPr>
          <w:p w14:paraId="0B2EAA94" w14:textId="77777777" w:rsidR="00DC45B7" w:rsidRPr="00265FD0" w:rsidRDefault="00DC45B7" w:rsidP="00FD6874">
            <w:pPr>
              <w:ind w:left="113" w:right="113"/>
              <w:jc w:val="center"/>
              <w:rPr>
                <w:sz w:val="24"/>
                <w:szCs w:val="22"/>
              </w:rPr>
            </w:pPr>
          </w:p>
        </w:tc>
        <w:tc>
          <w:tcPr>
            <w:tcW w:w="1589" w:type="pct"/>
            <w:shd w:val="clear" w:color="auto" w:fill="auto"/>
          </w:tcPr>
          <w:p w14:paraId="185296CE" w14:textId="5D9EA447" w:rsidR="00DC45B7" w:rsidRPr="00265FD0" w:rsidRDefault="001A47DC" w:rsidP="00FD6874">
            <w:pPr>
              <w:rPr>
                <w:sz w:val="24"/>
                <w:szCs w:val="22"/>
              </w:rPr>
            </w:pPr>
            <w:r w:rsidRPr="00265FD0">
              <w:rPr>
                <w:sz w:val="24"/>
                <w:szCs w:val="22"/>
              </w:rPr>
              <w:t>A</w:t>
            </w:r>
            <w:r w:rsidRPr="00265FD0">
              <w:rPr>
                <w:rFonts w:hint="eastAsia"/>
                <w:sz w:val="24"/>
                <w:szCs w:val="22"/>
              </w:rPr>
              <w:t>p</w:t>
            </w:r>
            <w:r w:rsidRPr="00265FD0">
              <w:rPr>
                <w:sz w:val="24"/>
                <w:szCs w:val="22"/>
              </w:rPr>
              <w:t>p</w:t>
            </w:r>
            <w:r w:rsidR="00DC45B7" w:rsidRPr="00265FD0">
              <w:rPr>
                <w:rFonts w:hint="eastAsia"/>
                <w:sz w:val="24"/>
                <w:szCs w:val="22"/>
              </w:rPr>
              <w:t>介面設計</w:t>
            </w:r>
          </w:p>
        </w:tc>
        <w:tc>
          <w:tcPr>
            <w:tcW w:w="625" w:type="pct"/>
            <w:shd w:val="clear" w:color="auto" w:fill="auto"/>
          </w:tcPr>
          <w:p w14:paraId="337028AA" w14:textId="77777777" w:rsidR="00DC45B7" w:rsidRPr="00265FD0" w:rsidRDefault="00DC45B7" w:rsidP="000B77D1">
            <w:pPr>
              <w:jc w:val="center"/>
              <w:rPr>
                <w:sz w:val="24"/>
                <w:szCs w:val="22"/>
              </w:rPr>
            </w:pPr>
          </w:p>
        </w:tc>
        <w:tc>
          <w:tcPr>
            <w:tcW w:w="625" w:type="pct"/>
          </w:tcPr>
          <w:p w14:paraId="236C40C5" w14:textId="34382AB0" w:rsidR="00DC45B7" w:rsidRPr="00265FD0" w:rsidRDefault="004B762B" w:rsidP="000B77D1">
            <w:pPr>
              <w:jc w:val="center"/>
              <w:rPr>
                <w:sz w:val="24"/>
                <w:szCs w:val="22"/>
              </w:rPr>
            </w:pPr>
            <w:r w:rsidRPr="00265FD0">
              <w:rPr>
                <w:rFonts w:hint="eastAsia"/>
                <w:sz w:val="24"/>
              </w:rPr>
              <w:t>●</w:t>
            </w:r>
          </w:p>
        </w:tc>
        <w:tc>
          <w:tcPr>
            <w:tcW w:w="625" w:type="pct"/>
            <w:shd w:val="clear" w:color="auto" w:fill="auto"/>
          </w:tcPr>
          <w:p w14:paraId="70D4D4B3" w14:textId="3CD0702D" w:rsidR="00DC45B7" w:rsidRPr="00265FD0" w:rsidRDefault="00DC45B7" w:rsidP="000B77D1">
            <w:pPr>
              <w:jc w:val="center"/>
              <w:rPr>
                <w:sz w:val="24"/>
                <w:szCs w:val="22"/>
              </w:rPr>
            </w:pPr>
          </w:p>
        </w:tc>
        <w:tc>
          <w:tcPr>
            <w:tcW w:w="625" w:type="pct"/>
            <w:shd w:val="clear" w:color="auto" w:fill="auto"/>
          </w:tcPr>
          <w:p w14:paraId="2FF0DA27" w14:textId="77777777" w:rsidR="00DC45B7" w:rsidRPr="00265FD0" w:rsidRDefault="00DC45B7" w:rsidP="000B77D1">
            <w:pPr>
              <w:jc w:val="center"/>
              <w:rPr>
                <w:sz w:val="24"/>
                <w:szCs w:val="22"/>
              </w:rPr>
            </w:pPr>
          </w:p>
        </w:tc>
        <w:tc>
          <w:tcPr>
            <w:tcW w:w="625" w:type="pct"/>
            <w:shd w:val="clear" w:color="auto" w:fill="auto"/>
          </w:tcPr>
          <w:p w14:paraId="45EDDF36" w14:textId="5B581231" w:rsidR="00DC45B7" w:rsidRPr="00265FD0" w:rsidRDefault="004B762B" w:rsidP="000B77D1">
            <w:pPr>
              <w:jc w:val="center"/>
              <w:rPr>
                <w:sz w:val="24"/>
                <w:szCs w:val="22"/>
              </w:rPr>
            </w:pPr>
            <w:r w:rsidRPr="00265FD0">
              <w:rPr>
                <w:rFonts w:ascii="新細明體" w:eastAsia="新細明體" w:hAnsi="新細明體" w:cs="新細明體" w:hint="eastAsia"/>
                <w:sz w:val="24"/>
              </w:rPr>
              <w:t>〇</w:t>
            </w:r>
          </w:p>
        </w:tc>
      </w:tr>
      <w:tr w:rsidR="00DC45B7" w:rsidRPr="00265FD0" w14:paraId="5DDE5276" w14:textId="77777777" w:rsidTr="006E2F4D">
        <w:tc>
          <w:tcPr>
            <w:tcW w:w="286" w:type="pct"/>
            <w:vMerge/>
            <w:shd w:val="clear" w:color="auto" w:fill="auto"/>
            <w:textDirection w:val="tbRlV"/>
            <w:vAlign w:val="center"/>
          </w:tcPr>
          <w:p w14:paraId="61E35BA1" w14:textId="77777777" w:rsidR="00DC45B7" w:rsidRPr="00265FD0" w:rsidRDefault="00DC45B7" w:rsidP="00FD6874">
            <w:pPr>
              <w:ind w:left="113" w:right="113"/>
              <w:jc w:val="center"/>
              <w:rPr>
                <w:sz w:val="24"/>
                <w:szCs w:val="22"/>
              </w:rPr>
            </w:pPr>
          </w:p>
        </w:tc>
        <w:tc>
          <w:tcPr>
            <w:tcW w:w="1589" w:type="pct"/>
            <w:shd w:val="clear" w:color="auto" w:fill="auto"/>
          </w:tcPr>
          <w:p w14:paraId="6A3F2400" w14:textId="77777777" w:rsidR="00DC45B7" w:rsidRPr="00265FD0" w:rsidRDefault="00DC45B7" w:rsidP="00FD6874">
            <w:pPr>
              <w:rPr>
                <w:sz w:val="24"/>
                <w:szCs w:val="22"/>
              </w:rPr>
            </w:pPr>
            <w:r w:rsidRPr="00265FD0">
              <w:rPr>
                <w:rFonts w:hint="eastAsia"/>
                <w:sz w:val="24"/>
                <w:szCs w:val="22"/>
              </w:rPr>
              <w:t>L</w:t>
            </w:r>
            <w:r w:rsidRPr="00265FD0">
              <w:rPr>
                <w:sz w:val="24"/>
                <w:szCs w:val="22"/>
              </w:rPr>
              <w:t>ogo</w:t>
            </w:r>
            <w:r w:rsidRPr="00265FD0">
              <w:rPr>
                <w:rFonts w:hint="eastAsia"/>
                <w:sz w:val="24"/>
                <w:szCs w:val="22"/>
              </w:rPr>
              <w:t>設計</w:t>
            </w:r>
          </w:p>
        </w:tc>
        <w:tc>
          <w:tcPr>
            <w:tcW w:w="625" w:type="pct"/>
            <w:shd w:val="clear" w:color="auto" w:fill="auto"/>
          </w:tcPr>
          <w:p w14:paraId="1354FF27" w14:textId="77777777" w:rsidR="00DC45B7" w:rsidRPr="00265FD0" w:rsidRDefault="00DC45B7" w:rsidP="000B77D1">
            <w:pPr>
              <w:jc w:val="center"/>
              <w:rPr>
                <w:sz w:val="24"/>
                <w:szCs w:val="22"/>
              </w:rPr>
            </w:pPr>
          </w:p>
        </w:tc>
        <w:tc>
          <w:tcPr>
            <w:tcW w:w="625" w:type="pct"/>
          </w:tcPr>
          <w:p w14:paraId="2A93445B" w14:textId="1C343420" w:rsidR="00DC45B7" w:rsidRPr="00265FD0" w:rsidRDefault="004B762B" w:rsidP="000B77D1">
            <w:pPr>
              <w:jc w:val="center"/>
              <w:rPr>
                <w:sz w:val="24"/>
                <w:szCs w:val="22"/>
              </w:rPr>
            </w:pPr>
            <w:r w:rsidRPr="00265FD0">
              <w:rPr>
                <w:rFonts w:ascii="新細明體" w:eastAsia="新細明體" w:hAnsi="新細明體" w:cs="新細明體" w:hint="eastAsia"/>
                <w:sz w:val="24"/>
              </w:rPr>
              <w:t>〇</w:t>
            </w:r>
          </w:p>
        </w:tc>
        <w:tc>
          <w:tcPr>
            <w:tcW w:w="625" w:type="pct"/>
            <w:shd w:val="clear" w:color="auto" w:fill="auto"/>
          </w:tcPr>
          <w:p w14:paraId="3ECD24E7" w14:textId="18BD2077" w:rsidR="00DC45B7" w:rsidRPr="00265FD0" w:rsidRDefault="00DC45B7" w:rsidP="000B77D1">
            <w:pPr>
              <w:jc w:val="center"/>
              <w:rPr>
                <w:sz w:val="24"/>
                <w:szCs w:val="22"/>
              </w:rPr>
            </w:pPr>
          </w:p>
        </w:tc>
        <w:tc>
          <w:tcPr>
            <w:tcW w:w="625" w:type="pct"/>
            <w:shd w:val="clear" w:color="auto" w:fill="auto"/>
          </w:tcPr>
          <w:p w14:paraId="5F0D926D" w14:textId="69CA769B" w:rsidR="00DC45B7" w:rsidRPr="00265FD0" w:rsidRDefault="004B762B" w:rsidP="000B77D1">
            <w:pPr>
              <w:jc w:val="center"/>
              <w:rPr>
                <w:sz w:val="24"/>
                <w:szCs w:val="22"/>
              </w:rPr>
            </w:pPr>
            <w:r w:rsidRPr="00265FD0">
              <w:rPr>
                <w:rFonts w:hint="eastAsia"/>
                <w:sz w:val="24"/>
              </w:rPr>
              <w:t>●</w:t>
            </w:r>
          </w:p>
        </w:tc>
        <w:tc>
          <w:tcPr>
            <w:tcW w:w="625" w:type="pct"/>
            <w:shd w:val="clear" w:color="auto" w:fill="auto"/>
          </w:tcPr>
          <w:p w14:paraId="26B737A4" w14:textId="77777777" w:rsidR="00DC45B7" w:rsidRPr="00265FD0" w:rsidRDefault="00DC45B7" w:rsidP="000B77D1">
            <w:pPr>
              <w:jc w:val="center"/>
              <w:rPr>
                <w:sz w:val="24"/>
                <w:szCs w:val="22"/>
              </w:rPr>
            </w:pPr>
          </w:p>
        </w:tc>
      </w:tr>
      <w:tr w:rsidR="00DC45B7" w:rsidRPr="00265FD0" w14:paraId="1EF9B896" w14:textId="77777777" w:rsidTr="006E2F4D">
        <w:tc>
          <w:tcPr>
            <w:tcW w:w="286" w:type="pct"/>
            <w:vMerge/>
            <w:shd w:val="clear" w:color="auto" w:fill="auto"/>
            <w:textDirection w:val="tbRlV"/>
            <w:vAlign w:val="center"/>
          </w:tcPr>
          <w:p w14:paraId="350E6870" w14:textId="77777777" w:rsidR="00DC45B7" w:rsidRPr="00265FD0" w:rsidRDefault="00DC45B7" w:rsidP="00FD6874">
            <w:pPr>
              <w:ind w:left="113" w:right="113"/>
              <w:jc w:val="center"/>
              <w:rPr>
                <w:sz w:val="24"/>
                <w:szCs w:val="22"/>
              </w:rPr>
            </w:pPr>
          </w:p>
        </w:tc>
        <w:tc>
          <w:tcPr>
            <w:tcW w:w="1589" w:type="pct"/>
            <w:shd w:val="clear" w:color="auto" w:fill="auto"/>
          </w:tcPr>
          <w:p w14:paraId="04C955ED" w14:textId="77777777" w:rsidR="00DC45B7" w:rsidRPr="00265FD0" w:rsidRDefault="00DC45B7" w:rsidP="00FD6874">
            <w:pPr>
              <w:rPr>
                <w:sz w:val="24"/>
                <w:szCs w:val="22"/>
              </w:rPr>
            </w:pPr>
            <w:r w:rsidRPr="00265FD0">
              <w:rPr>
                <w:rFonts w:hint="eastAsia"/>
                <w:sz w:val="24"/>
                <w:szCs w:val="22"/>
              </w:rPr>
              <w:t>素材設計</w:t>
            </w:r>
          </w:p>
        </w:tc>
        <w:tc>
          <w:tcPr>
            <w:tcW w:w="625" w:type="pct"/>
            <w:shd w:val="clear" w:color="auto" w:fill="auto"/>
          </w:tcPr>
          <w:p w14:paraId="3AF21248" w14:textId="77777777" w:rsidR="00DC45B7" w:rsidRPr="00265FD0" w:rsidRDefault="00DC45B7" w:rsidP="000B77D1">
            <w:pPr>
              <w:jc w:val="center"/>
              <w:rPr>
                <w:sz w:val="24"/>
                <w:szCs w:val="22"/>
              </w:rPr>
            </w:pPr>
          </w:p>
        </w:tc>
        <w:tc>
          <w:tcPr>
            <w:tcW w:w="625" w:type="pct"/>
          </w:tcPr>
          <w:p w14:paraId="43F6C5A4" w14:textId="77777777" w:rsidR="00DC45B7" w:rsidRPr="00265FD0" w:rsidRDefault="00DC45B7" w:rsidP="000B77D1">
            <w:pPr>
              <w:jc w:val="center"/>
              <w:rPr>
                <w:sz w:val="24"/>
                <w:szCs w:val="22"/>
              </w:rPr>
            </w:pPr>
          </w:p>
        </w:tc>
        <w:tc>
          <w:tcPr>
            <w:tcW w:w="625" w:type="pct"/>
            <w:shd w:val="clear" w:color="auto" w:fill="auto"/>
          </w:tcPr>
          <w:p w14:paraId="73B41BEF" w14:textId="6EB229B4" w:rsidR="00DC45B7" w:rsidRPr="00265FD0" w:rsidRDefault="00DC45B7" w:rsidP="000B77D1">
            <w:pPr>
              <w:jc w:val="center"/>
              <w:rPr>
                <w:sz w:val="24"/>
                <w:szCs w:val="22"/>
              </w:rPr>
            </w:pPr>
          </w:p>
        </w:tc>
        <w:tc>
          <w:tcPr>
            <w:tcW w:w="625" w:type="pct"/>
            <w:shd w:val="clear" w:color="auto" w:fill="auto"/>
          </w:tcPr>
          <w:p w14:paraId="5FA0A079" w14:textId="19C05E88" w:rsidR="00DC45B7" w:rsidRPr="00265FD0" w:rsidRDefault="004B762B" w:rsidP="000B77D1">
            <w:pPr>
              <w:jc w:val="center"/>
              <w:rPr>
                <w:sz w:val="24"/>
                <w:szCs w:val="22"/>
              </w:rPr>
            </w:pPr>
            <w:r w:rsidRPr="00265FD0">
              <w:rPr>
                <w:rFonts w:ascii="新細明體" w:eastAsia="新細明體" w:hAnsi="新細明體" w:cs="新細明體" w:hint="eastAsia"/>
                <w:sz w:val="24"/>
              </w:rPr>
              <w:t>〇</w:t>
            </w:r>
          </w:p>
        </w:tc>
        <w:tc>
          <w:tcPr>
            <w:tcW w:w="625" w:type="pct"/>
            <w:shd w:val="clear" w:color="auto" w:fill="auto"/>
          </w:tcPr>
          <w:p w14:paraId="30393D84" w14:textId="66B01CAA" w:rsidR="00DC45B7" w:rsidRPr="00265FD0" w:rsidRDefault="004B762B" w:rsidP="000B77D1">
            <w:pPr>
              <w:jc w:val="center"/>
              <w:rPr>
                <w:sz w:val="24"/>
                <w:szCs w:val="22"/>
              </w:rPr>
            </w:pPr>
            <w:r w:rsidRPr="00265FD0">
              <w:rPr>
                <w:rFonts w:hint="eastAsia"/>
                <w:sz w:val="24"/>
              </w:rPr>
              <w:t>●</w:t>
            </w:r>
          </w:p>
        </w:tc>
      </w:tr>
      <w:tr w:rsidR="00DC45B7" w:rsidRPr="00265FD0" w14:paraId="2F4FD4BF" w14:textId="77777777" w:rsidTr="006E2F4D">
        <w:tc>
          <w:tcPr>
            <w:tcW w:w="286" w:type="pct"/>
            <w:vMerge w:val="restart"/>
            <w:shd w:val="clear" w:color="auto" w:fill="auto"/>
            <w:textDirection w:val="tbRlV"/>
            <w:vAlign w:val="center"/>
          </w:tcPr>
          <w:p w14:paraId="326FFB1C" w14:textId="77777777" w:rsidR="00DC45B7" w:rsidRPr="00265FD0" w:rsidRDefault="00DC45B7" w:rsidP="00FD6874">
            <w:pPr>
              <w:ind w:left="113" w:right="113"/>
              <w:jc w:val="center"/>
              <w:rPr>
                <w:sz w:val="24"/>
                <w:szCs w:val="22"/>
              </w:rPr>
            </w:pPr>
            <w:r w:rsidRPr="00265FD0">
              <w:rPr>
                <w:rFonts w:hint="eastAsia"/>
                <w:sz w:val="24"/>
                <w:szCs w:val="22"/>
              </w:rPr>
              <w:t>文件撰寫</w:t>
            </w:r>
          </w:p>
        </w:tc>
        <w:tc>
          <w:tcPr>
            <w:tcW w:w="1589" w:type="pct"/>
            <w:shd w:val="clear" w:color="auto" w:fill="auto"/>
          </w:tcPr>
          <w:p w14:paraId="0D012A75" w14:textId="77777777" w:rsidR="00DC45B7" w:rsidRPr="00265FD0" w:rsidRDefault="00DC45B7" w:rsidP="00FD6874">
            <w:pPr>
              <w:rPr>
                <w:sz w:val="24"/>
                <w:szCs w:val="22"/>
              </w:rPr>
            </w:pPr>
            <w:r w:rsidRPr="00265FD0">
              <w:rPr>
                <w:rFonts w:hint="eastAsia"/>
                <w:sz w:val="24"/>
                <w:szCs w:val="22"/>
              </w:rPr>
              <w:t>統整</w:t>
            </w:r>
          </w:p>
        </w:tc>
        <w:tc>
          <w:tcPr>
            <w:tcW w:w="625" w:type="pct"/>
            <w:shd w:val="clear" w:color="auto" w:fill="auto"/>
          </w:tcPr>
          <w:p w14:paraId="00C67059" w14:textId="0D488080" w:rsidR="00DC45B7" w:rsidRPr="00265FD0" w:rsidRDefault="004B762B" w:rsidP="000B77D1">
            <w:pPr>
              <w:jc w:val="center"/>
              <w:rPr>
                <w:sz w:val="24"/>
                <w:szCs w:val="22"/>
              </w:rPr>
            </w:pPr>
            <w:r w:rsidRPr="00265FD0">
              <w:rPr>
                <w:rFonts w:hint="eastAsia"/>
                <w:sz w:val="24"/>
              </w:rPr>
              <w:t>●</w:t>
            </w:r>
          </w:p>
        </w:tc>
        <w:tc>
          <w:tcPr>
            <w:tcW w:w="625" w:type="pct"/>
          </w:tcPr>
          <w:p w14:paraId="36D56B10" w14:textId="77777777" w:rsidR="00DC45B7" w:rsidRPr="00265FD0" w:rsidRDefault="00DC45B7" w:rsidP="000B77D1">
            <w:pPr>
              <w:jc w:val="center"/>
              <w:rPr>
                <w:sz w:val="24"/>
                <w:szCs w:val="22"/>
              </w:rPr>
            </w:pPr>
          </w:p>
        </w:tc>
        <w:tc>
          <w:tcPr>
            <w:tcW w:w="625" w:type="pct"/>
            <w:shd w:val="clear" w:color="auto" w:fill="auto"/>
          </w:tcPr>
          <w:p w14:paraId="57D0AF64" w14:textId="3176D4FB" w:rsidR="00DC45B7" w:rsidRPr="00265FD0" w:rsidRDefault="00DC45B7" w:rsidP="000B77D1">
            <w:pPr>
              <w:jc w:val="center"/>
              <w:rPr>
                <w:sz w:val="24"/>
                <w:szCs w:val="22"/>
              </w:rPr>
            </w:pPr>
          </w:p>
        </w:tc>
        <w:tc>
          <w:tcPr>
            <w:tcW w:w="625" w:type="pct"/>
            <w:shd w:val="clear" w:color="auto" w:fill="auto"/>
          </w:tcPr>
          <w:p w14:paraId="7BE57DD8" w14:textId="77777777" w:rsidR="00DC45B7" w:rsidRPr="00265FD0" w:rsidRDefault="00DC45B7" w:rsidP="000B77D1">
            <w:pPr>
              <w:jc w:val="center"/>
              <w:rPr>
                <w:sz w:val="24"/>
                <w:szCs w:val="22"/>
              </w:rPr>
            </w:pPr>
          </w:p>
        </w:tc>
        <w:tc>
          <w:tcPr>
            <w:tcW w:w="625" w:type="pct"/>
            <w:shd w:val="clear" w:color="auto" w:fill="auto"/>
          </w:tcPr>
          <w:p w14:paraId="2E19D010" w14:textId="03F75603" w:rsidR="00DC45B7" w:rsidRPr="00265FD0" w:rsidRDefault="004B762B" w:rsidP="000B77D1">
            <w:pPr>
              <w:jc w:val="center"/>
              <w:rPr>
                <w:sz w:val="24"/>
                <w:szCs w:val="22"/>
              </w:rPr>
            </w:pPr>
            <w:r w:rsidRPr="00265FD0">
              <w:rPr>
                <w:rFonts w:ascii="新細明體" w:eastAsia="新細明體" w:hAnsi="新細明體" w:cs="新細明體" w:hint="eastAsia"/>
                <w:sz w:val="24"/>
              </w:rPr>
              <w:t>〇</w:t>
            </w:r>
          </w:p>
        </w:tc>
      </w:tr>
      <w:tr w:rsidR="00DC45B7" w:rsidRPr="00265FD0" w14:paraId="4D8117C4" w14:textId="77777777" w:rsidTr="006E2F4D">
        <w:tc>
          <w:tcPr>
            <w:tcW w:w="286" w:type="pct"/>
            <w:vMerge/>
            <w:shd w:val="clear" w:color="auto" w:fill="auto"/>
            <w:textDirection w:val="tbRlV"/>
            <w:vAlign w:val="center"/>
          </w:tcPr>
          <w:p w14:paraId="24A1828C" w14:textId="77777777" w:rsidR="00DC45B7" w:rsidRPr="00265FD0" w:rsidRDefault="00DC45B7" w:rsidP="00FD6874">
            <w:pPr>
              <w:ind w:left="113" w:right="113"/>
              <w:jc w:val="center"/>
              <w:rPr>
                <w:sz w:val="24"/>
                <w:szCs w:val="22"/>
              </w:rPr>
            </w:pPr>
          </w:p>
        </w:tc>
        <w:tc>
          <w:tcPr>
            <w:tcW w:w="1589" w:type="pct"/>
            <w:shd w:val="clear" w:color="auto" w:fill="auto"/>
          </w:tcPr>
          <w:p w14:paraId="631A028F" w14:textId="77777777" w:rsidR="00DC45B7" w:rsidRPr="00265FD0" w:rsidRDefault="00DC45B7" w:rsidP="00FD6874">
            <w:pPr>
              <w:rPr>
                <w:sz w:val="24"/>
                <w:szCs w:val="22"/>
              </w:rPr>
            </w:pPr>
            <w:r w:rsidRPr="00265FD0">
              <w:rPr>
                <w:rFonts w:hint="eastAsia"/>
                <w:sz w:val="24"/>
                <w:szCs w:val="22"/>
              </w:rPr>
              <w:t>第</w:t>
            </w:r>
            <w:r w:rsidRPr="00265FD0">
              <w:rPr>
                <w:rFonts w:hint="eastAsia"/>
                <w:sz w:val="24"/>
                <w:szCs w:val="22"/>
              </w:rPr>
              <w:t>1</w:t>
            </w:r>
            <w:r w:rsidRPr="00265FD0">
              <w:rPr>
                <w:sz w:val="24"/>
                <w:szCs w:val="22"/>
              </w:rPr>
              <w:t>章</w:t>
            </w:r>
            <w:r w:rsidRPr="00265FD0">
              <w:rPr>
                <w:rFonts w:hint="eastAsia"/>
                <w:sz w:val="24"/>
                <w:szCs w:val="22"/>
              </w:rPr>
              <w:t xml:space="preserve"> </w:t>
            </w:r>
            <w:r w:rsidRPr="00265FD0">
              <w:rPr>
                <w:rFonts w:hint="eastAsia"/>
                <w:sz w:val="24"/>
                <w:szCs w:val="22"/>
              </w:rPr>
              <w:t>前言</w:t>
            </w:r>
          </w:p>
        </w:tc>
        <w:tc>
          <w:tcPr>
            <w:tcW w:w="625" w:type="pct"/>
            <w:shd w:val="clear" w:color="auto" w:fill="auto"/>
          </w:tcPr>
          <w:p w14:paraId="77E10FA6" w14:textId="317660B4" w:rsidR="00DC45B7" w:rsidRPr="00265FD0" w:rsidRDefault="004B762B" w:rsidP="000B77D1">
            <w:pPr>
              <w:jc w:val="center"/>
              <w:rPr>
                <w:sz w:val="24"/>
                <w:szCs w:val="22"/>
              </w:rPr>
            </w:pPr>
            <w:r w:rsidRPr="00265FD0">
              <w:rPr>
                <w:rFonts w:hint="eastAsia"/>
                <w:sz w:val="24"/>
              </w:rPr>
              <w:t>●</w:t>
            </w:r>
          </w:p>
        </w:tc>
        <w:tc>
          <w:tcPr>
            <w:tcW w:w="625" w:type="pct"/>
          </w:tcPr>
          <w:p w14:paraId="262977E0" w14:textId="77777777" w:rsidR="00DC45B7" w:rsidRPr="00265FD0" w:rsidRDefault="00DC45B7" w:rsidP="000B77D1">
            <w:pPr>
              <w:jc w:val="center"/>
              <w:rPr>
                <w:sz w:val="24"/>
                <w:szCs w:val="22"/>
              </w:rPr>
            </w:pPr>
          </w:p>
        </w:tc>
        <w:tc>
          <w:tcPr>
            <w:tcW w:w="625" w:type="pct"/>
            <w:shd w:val="clear" w:color="auto" w:fill="auto"/>
          </w:tcPr>
          <w:p w14:paraId="10223C22" w14:textId="34792266" w:rsidR="00DC45B7" w:rsidRPr="00265FD0" w:rsidRDefault="00DC45B7" w:rsidP="000B77D1">
            <w:pPr>
              <w:jc w:val="center"/>
              <w:rPr>
                <w:sz w:val="24"/>
                <w:szCs w:val="22"/>
              </w:rPr>
            </w:pPr>
          </w:p>
        </w:tc>
        <w:tc>
          <w:tcPr>
            <w:tcW w:w="625" w:type="pct"/>
            <w:shd w:val="clear" w:color="auto" w:fill="auto"/>
          </w:tcPr>
          <w:p w14:paraId="0C699C54" w14:textId="42AB52F5" w:rsidR="00DC45B7" w:rsidRPr="00265FD0" w:rsidRDefault="004B762B" w:rsidP="000B77D1">
            <w:pPr>
              <w:jc w:val="center"/>
              <w:rPr>
                <w:sz w:val="24"/>
                <w:szCs w:val="22"/>
              </w:rPr>
            </w:pPr>
            <w:r w:rsidRPr="00265FD0">
              <w:rPr>
                <w:rFonts w:ascii="新細明體" w:eastAsia="新細明體" w:hAnsi="新細明體" w:cs="新細明體" w:hint="eastAsia"/>
                <w:sz w:val="24"/>
              </w:rPr>
              <w:t>〇</w:t>
            </w:r>
          </w:p>
        </w:tc>
        <w:tc>
          <w:tcPr>
            <w:tcW w:w="625" w:type="pct"/>
            <w:shd w:val="clear" w:color="auto" w:fill="auto"/>
          </w:tcPr>
          <w:p w14:paraId="4A9EE9ED" w14:textId="77777777" w:rsidR="00DC45B7" w:rsidRPr="00265FD0" w:rsidRDefault="00DC45B7" w:rsidP="000B77D1">
            <w:pPr>
              <w:jc w:val="center"/>
              <w:rPr>
                <w:sz w:val="24"/>
                <w:szCs w:val="22"/>
              </w:rPr>
            </w:pPr>
          </w:p>
        </w:tc>
      </w:tr>
      <w:tr w:rsidR="00DC45B7" w:rsidRPr="00265FD0" w14:paraId="77141B15" w14:textId="77777777" w:rsidTr="006E2F4D">
        <w:tc>
          <w:tcPr>
            <w:tcW w:w="286" w:type="pct"/>
            <w:vMerge/>
            <w:shd w:val="clear" w:color="auto" w:fill="auto"/>
            <w:textDirection w:val="tbRlV"/>
            <w:vAlign w:val="center"/>
          </w:tcPr>
          <w:p w14:paraId="6C799EE8" w14:textId="77777777" w:rsidR="00DC45B7" w:rsidRPr="00265FD0" w:rsidRDefault="00DC45B7" w:rsidP="00FD6874">
            <w:pPr>
              <w:ind w:left="113" w:right="113"/>
              <w:jc w:val="center"/>
              <w:rPr>
                <w:sz w:val="24"/>
                <w:szCs w:val="22"/>
              </w:rPr>
            </w:pPr>
          </w:p>
        </w:tc>
        <w:tc>
          <w:tcPr>
            <w:tcW w:w="1589" w:type="pct"/>
            <w:shd w:val="clear" w:color="auto" w:fill="auto"/>
          </w:tcPr>
          <w:p w14:paraId="10D208EB" w14:textId="77777777" w:rsidR="00DC45B7" w:rsidRPr="00265FD0" w:rsidRDefault="00DC45B7" w:rsidP="00FD6874">
            <w:pPr>
              <w:rPr>
                <w:sz w:val="24"/>
                <w:szCs w:val="22"/>
              </w:rPr>
            </w:pPr>
            <w:r w:rsidRPr="00265FD0">
              <w:rPr>
                <w:rFonts w:hint="eastAsia"/>
                <w:sz w:val="24"/>
                <w:szCs w:val="22"/>
              </w:rPr>
              <w:t>第</w:t>
            </w:r>
            <w:r w:rsidRPr="00265FD0">
              <w:rPr>
                <w:rFonts w:hint="eastAsia"/>
                <w:sz w:val="24"/>
                <w:szCs w:val="22"/>
              </w:rPr>
              <w:t>2</w:t>
            </w:r>
            <w:r w:rsidRPr="00265FD0">
              <w:rPr>
                <w:rFonts w:hint="eastAsia"/>
                <w:sz w:val="24"/>
                <w:szCs w:val="22"/>
              </w:rPr>
              <w:t>章</w:t>
            </w:r>
            <w:r w:rsidRPr="00265FD0">
              <w:rPr>
                <w:rFonts w:hint="eastAsia"/>
                <w:sz w:val="24"/>
                <w:szCs w:val="22"/>
              </w:rPr>
              <w:t xml:space="preserve"> </w:t>
            </w:r>
            <w:r w:rsidRPr="00265FD0">
              <w:rPr>
                <w:rFonts w:hint="eastAsia"/>
                <w:sz w:val="24"/>
                <w:szCs w:val="22"/>
              </w:rPr>
              <w:t>營運</w:t>
            </w:r>
            <w:r w:rsidRPr="00265FD0">
              <w:rPr>
                <w:sz w:val="24"/>
                <w:szCs w:val="22"/>
              </w:rPr>
              <w:t>計畫</w:t>
            </w:r>
          </w:p>
        </w:tc>
        <w:tc>
          <w:tcPr>
            <w:tcW w:w="625" w:type="pct"/>
            <w:shd w:val="clear" w:color="auto" w:fill="auto"/>
          </w:tcPr>
          <w:p w14:paraId="64ACE2BB" w14:textId="2568A7B1" w:rsidR="00DC45B7" w:rsidRPr="00265FD0" w:rsidRDefault="004B762B" w:rsidP="000B77D1">
            <w:pPr>
              <w:jc w:val="center"/>
              <w:rPr>
                <w:sz w:val="24"/>
                <w:szCs w:val="22"/>
              </w:rPr>
            </w:pPr>
            <w:r w:rsidRPr="00265FD0">
              <w:rPr>
                <w:rFonts w:hint="eastAsia"/>
                <w:sz w:val="24"/>
              </w:rPr>
              <w:t>●</w:t>
            </w:r>
          </w:p>
        </w:tc>
        <w:tc>
          <w:tcPr>
            <w:tcW w:w="625" w:type="pct"/>
          </w:tcPr>
          <w:p w14:paraId="3909F700" w14:textId="77777777" w:rsidR="00DC45B7" w:rsidRPr="00265FD0" w:rsidRDefault="00DC45B7" w:rsidP="000B77D1">
            <w:pPr>
              <w:jc w:val="center"/>
              <w:rPr>
                <w:sz w:val="24"/>
                <w:szCs w:val="22"/>
              </w:rPr>
            </w:pPr>
          </w:p>
        </w:tc>
        <w:tc>
          <w:tcPr>
            <w:tcW w:w="625" w:type="pct"/>
            <w:shd w:val="clear" w:color="auto" w:fill="auto"/>
          </w:tcPr>
          <w:p w14:paraId="57830516" w14:textId="1FE89788" w:rsidR="00DC45B7" w:rsidRPr="00265FD0" w:rsidRDefault="00DC45B7" w:rsidP="000B77D1">
            <w:pPr>
              <w:jc w:val="center"/>
              <w:rPr>
                <w:sz w:val="24"/>
                <w:szCs w:val="22"/>
              </w:rPr>
            </w:pPr>
          </w:p>
        </w:tc>
        <w:tc>
          <w:tcPr>
            <w:tcW w:w="625" w:type="pct"/>
            <w:shd w:val="clear" w:color="auto" w:fill="auto"/>
          </w:tcPr>
          <w:p w14:paraId="5866FF12" w14:textId="419A5EBD" w:rsidR="00DC45B7" w:rsidRPr="00265FD0" w:rsidRDefault="004B762B" w:rsidP="000B77D1">
            <w:pPr>
              <w:jc w:val="center"/>
              <w:rPr>
                <w:sz w:val="24"/>
                <w:szCs w:val="22"/>
              </w:rPr>
            </w:pPr>
            <w:r w:rsidRPr="00265FD0">
              <w:rPr>
                <w:rFonts w:ascii="新細明體" w:eastAsia="新細明體" w:hAnsi="新細明體" w:cs="新細明體" w:hint="eastAsia"/>
                <w:sz w:val="24"/>
              </w:rPr>
              <w:t>〇</w:t>
            </w:r>
          </w:p>
        </w:tc>
        <w:tc>
          <w:tcPr>
            <w:tcW w:w="625" w:type="pct"/>
            <w:shd w:val="clear" w:color="auto" w:fill="auto"/>
          </w:tcPr>
          <w:p w14:paraId="02544CD4" w14:textId="77777777" w:rsidR="00DC45B7" w:rsidRPr="00265FD0" w:rsidRDefault="00DC45B7" w:rsidP="000B77D1">
            <w:pPr>
              <w:jc w:val="center"/>
              <w:rPr>
                <w:sz w:val="24"/>
                <w:szCs w:val="22"/>
              </w:rPr>
            </w:pPr>
          </w:p>
        </w:tc>
      </w:tr>
      <w:tr w:rsidR="00DC45B7" w:rsidRPr="00265FD0" w14:paraId="265A6DE7" w14:textId="77777777" w:rsidTr="006E2F4D">
        <w:tc>
          <w:tcPr>
            <w:tcW w:w="286" w:type="pct"/>
            <w:vMerge/>
            <w:shd w:val="clear" w:color="auto" w:fill="auto"/>
            <w:textDirection w:val="tbRlV"/>
            <w:vAlign w:val="center"/>
          </w:tcPr>
          <w:p w14:paraId="595FEC11" w14:textId="77777777" w:rsidR="00DC45B7" w:rsidRPr="00265FD0" w:rsidRDefault="00DC45B7" w:rsidP="00FD6874">
            <w:pPr>
              <w:ind w:left="113" w:right="113"/>
              <w:jc w:val="center"/>
              <w:rPr>
                <w:sz w:val="24"/>
                <w:szCs w:val="22"/>
              </w:rPr>
            </w:pPr>
          </w:p>
        </w:tc>
        <w:tc>
          <w:tcPr>
            <w:tcW w:w="1589" w:type="pct"/>
            <w:shd w:val="clear" w:color="auto" w:fill="auto"/>
          </w:tcPr>
          <w:p w14:paraId="4FF02742" w14:textId="77777777" w:rsidR="00DC45B7" w:rsidRPr="00265FD0" w:rsidRDefault="00DC45B7" w:rsidP="00FD6874">
            <w:pPr>
              <w:rPr>
                <w:sz w:val="24"/>
                <w:szCs w:val="22"/>
              </w:rPr>
            </w:pPr>
            <w:r w:rsidRPr="00265FD0">
              <w:rPr>
                <w:rFonts w:hint="eastAsia"/>
                <w:sz w:val="24"/>
                <w:szCs w:val="22"/>
              </w:rPr>
              <w:t>第</w:t>
            </w:r>
            <w:r w:rsidRPr="00265FD0">
              <w:rPr>
                <w:rFonts w:hint="eastAsia"/>
                <w:sz w:val="24"/>
                <w:szCs w:val="22"/>
              </w:rPr>
              <w:t>3</w:t>
            </w:r>
            <w:r w:rsidRPr="00265FD0">
              <w:rPr>
                <w:rFonts w:hint="eastAsia"/>
                <w:sz w:val="24"/>
                <w:szCs w:val="22"/>
              </w:rPr>
              <w:t>章</w:t>
            </w:r>
            <w:r w:rsidRPr="00265FD0">
              <w:rPr>
                <w:rFonts w:hint="eastAsia"/>
                <w:sz w:val="24"/>
                <w:szCs w:val="22"/>
              </w:rPr>
              <w:t xml:space="preserve"> </w:t>
            </w:r>
            <w:r w:rsidRPr="00265FD0">
              <w:rPr>
                <w:rFonts w:hint="eastAsia"/>
                <w:sz w:val="24"/>
                <w:szCs w:val="22"/>
              </w:rPr>
              <w:t>系統規格</w:t>
            </w:r>
          </w:p>
        </w:tc>
        <w:tc>
          <w:tcPr>
            <w:tcW w:w="625" w:type="pct"/>
            <w:shd w:val="clear" w:color="auto" w:fill="auto"/>
          </w:tcPr>
          <w:p w14:paraId="4B1EFC12" w14:textId="77777777" w:rsidR="00DC45B7" w:rsidRPr="00265FD0" w:rsidRDefault="00DC45B7" w:rsidP="000B77D1">
            <w:pPr>
              <w:jc w:val="center"/>
              <w:rPr>
                <w:sz w:val="24"/>
                <w:szCs w:val="22"/>
              </w:rPr>
            </w:pPr>
          </w:p>
        </w:tc>
        <w:tc>
          <w:tcPr>
            <w:tcW w:w="625" w:type="pct"/>
          </w:tcPr>
          <w:p w14:paraId="447B0AEF" w14:textId="3AF60406" w:rsidR="00DC45B7" w:rsidRPr="00265FD0" w:rsidRDefault="004B762B" w:rsidP="000B77D1">
            <w:pPr>
              <w:jc w:val="center"/>
              <w:rPr>
                <w:sz w:val="24"/>
                <w:szCs w:val="22"/>
              </w:rPr>
            </w:pPr>
            <w:r w:rsidRPr="00265FD0">
              <w:rPr>
                <w:rFonts w:hint="eastAsia"/>
                <w:sz w:val="24"/>
              </w:rPr>
              <w:t>●</w:t>
            </w:r>
          </w:p>
        </w:tc>
        <w:tc>
          <w:tcPr>
            <w:tcW w:w="625" w:type="pct"/>
            <w:shd w:val="clear" w:color="auto" w:fill="auto"/>
          </w:tcPr>
          <w:p w14:paraId="7EB92A5B" w14:textId="5A315B6A" w:rsidR="00DC45B7" w:rsidRPr="00265FD0" w:rsidRDefault="004B762B" w:rsidP="000B77D1">
            <w:pPr>
              <w:jc w:val="center"/>
              <w:rPr>
                <w:sz w:val="24"/>
                <w:szCs w:val="22"/>
              </w:rPr>
            </w:pPr>
            <w:r w:rsidRPr="00265FD0">
              <w:rPr>
                <w:rFonts w:ascii="新細明體" w:eastAsia="新細明體" w:hAnsi="新細明體" w:cs="新細明體" w:hint="eastAsia"/>
                <w:sz w:val="24"/>
              </w:rPr>
              <w:t>〇</w:t>
            </w:r>
          </w:p>
        </w:tc>
        <w:tc>
          <w:tcPr>
            <w:tcW w:w="625" w:type="pct"/>
            <w:shd w:val="clear" w:color="auto" w:fill="auto"/>
          </w:tcPr>
          <w:p w14:paraId="209AF3E0" w14:textId="77777777" w:rsidR="00DC45B7" w:rsidRPr="00265FD0" w:rsidRDefault="00DC45B7" w:rsidP="000B77D1">
            <w:pPr>
              <w:jc w:val="center"/>
              <w:rPr>
                <w:sz w:val="24"/>
                <w:szCs w:val="22"/>
              </w:rPr>
            </w:pPr>
          </w:p>
        </w:tc>
        <w:tc>
          <w:tcPr>
            <w:tcW w:w="625" w:type="pct"/>
            <w:shd w:val="clear" w:color="auto" w:fill="auto"/>
          </w:tcPr>
          <w:p w14:paraId="738A93F1" w14:textId="77777777" w:rsidR="00DC45B7" w:rsidRPr="00265FD0" w:rsidRDefault="00DC45B7" w:rsidP="000B77D1">
            <w:pPr>
              <w:jc w:val="center"/>
              <w:rPr>
                <w:sz w:val="24"/>
                <w:szCs w:val="22"/>
              </w:rPr>
            </w:pPr>
          </w:p>
        </w:tc>
      </w:tr>
      <w:tr w:rsidR="00DC45B7" w:rsidRPr="00265FD0" w14:paraId="4D92C9BD" w14:textId="77777777" w:rsidTr="006E2F4D">
        <w:tc>
          <w:tcPr>
            <w:tcW w:w="286" w:type="pct"/>
            <w:vMerge/>
            <w:shd w:val="clear" w:color="auto" w:fill="auto"/>
            <w:textDirection w:val="tbRlV"/>
            <w:vAlign w:val="center"/>
          </w:tcPr>
          <w:p w14:paraId="7636F960" w14:textId="77777777" w:rsidR="00DC45B7" w:rsidRPr="00265FD0" w:rsidRDefault="00DC45B7" w:rsidP="00FD6874">
            <w:pPr>
              <w:ind w:left="113" w:right="113"/>
              <w:jc w:val="center"/>
              <w:rPr>
                <w:sz w:val="24"/>
                <w:szCs w:val="22"/>
              </w:rPr>
            </w:pPr>
          </w:p>
        </w:tc>
        <w:tc>
          <w:tcPr>
            <w:tcW w:w="1589" w:type="pct"/>
            <w:shd w:val="clear" w:color="auto" w:fill="auto"/>
          </w:tcPr>
          <w:p w14:paraId="3609DC80" w14:textId="4AE58C65" w:rsidR="00DC45B7" w:rsidRPr="00265FD0" w:rsidRDefault="00DC45B7" w:rsidP="00FD6874">
            <w:pPr>
              <w:rPr>
                <w:sz w:val="24"/>
                <w:szCs w:val="22"/>
              </w:rPr>
            </w:pPr>
            <w:r w:rsidRPr="00265FD0">
              <w:rPr>
                <w:rFonts w:hint="eastAsia"/>
                <w:sz w:val="24"/>
                <w:szCs w:val="22"/>
              </w:rPr>
              <w:t>第</w:t>
            </w:r>
            <w:r w:rsidRPr="00265FD0">
              <w:rPr>
                <w:rFonts w:hint="eastAsia"/>
                <w:sz w:val="24"/>
                <w:szCs w:val="22"/>
              </w:rPr>
              <w:t>4</w:t>
            </w:r>
            <w:r w:rsidRPr="00265FD0">
              <w:rPr>
                <w:rFonts w:hint="eastAsia"/>
                <w:sz w:val="24"/>
                <w:szCs w:val="22"/>
              </w:rPr>
              <w:t>章</w:t>
            </w:r>
            <w:r w:rsidRPr="00265FD0">
              <w:rPr>
                <w:rFonts w:hint="eastAsia"/>
                <w:sz w:val="24"/>
                <w:szCs w:val="22"/>
              </w:rPr>
              <w:t xml:space="preserve"> </w:t>
            </w:r>
            <w:r w:rsidRPr="00265FD0">
              <w:rPr>
                <w:rFonts w:hint="eastAsia"/>
                <w:sz w:val="24"/>
                <w:szCs w:val="22"/>
              </w:rPr>
              <w:t>專題時程與組</w:t>
            </w:r>
            <w:r w:rsidR="006E2F4D" w:rsidRPr="00265FD0">
              <w:rPr>
                <w:rFonts w:hint="eastAsia"/>
                <w:sz w:val="24"/>
                <w:szCs w:val="22"/>
              </w:rPr>
              <w:t>織</w:t>
            </w:r>
            <w:r w:rsidRPr="00265FD0">
              <w:rPr>
                <w:rFonts w:hint="eastAsia"/>
                <w:sz w:val="24"/>
                <w:szCs w:val="22"/>
              </w:rPr>
              <w:t>分工</w:t>
            </w:r>
          </w:p>
        </w:tc>
        <w:tc>
          <w:tcPr>
            <w:tcW w:w="625" w:type="pct"/>
            <w:shd w:val="clear" w:color="auto" w:fill="auto"/>
          </w:tcPr>
          <w:p w14:paraId="335CE175" w14:textId="77777777" w:rsidR="00DC45B7" w:rsidRPr="00265FD0" w:rsidRDefault="00DC45B7" w:rsidP="000B77D1">
            <w:pPr>
              <w:jc w:val="center"/>
              <w:rPr>
                <w:sz w:val="24"/>
                <w:szCs w:val="22"/>
              </w:rPr>
            </w:pPr>
          </w:p>
        </w:tc>
        <w:tc>
          <w:tcPr>
            <w:tcW w:w="625" w:type="pct"/>
          </w:tcPr>
          <w:p w14:paraId="43E50043" w14:textId="328CDAC9" w:rsidR="00DC45B7" w:rsidRPr="00265FD0" w:rsidRDefault="004B762B" w:rsidP="000B77D1">
            <w:pPr>
              <w:jc w:val="center"/>
              <w:rPr>
                <w:sz w:val="24"/>
                <w:szCs w:val="22"/>
              </w:rPr>
            </w:pPr>
            <w:r w:rsidRPr="00265FD0">
              <w:rPr>
                <w:rFonts w:ascii="新細明體" w:eastAsia="新細明體" w:hAnsi="新細明體" w:cs="新細明體" w:hint="eastAsia"/>
                <w:sz w:val="24"/>
              </w:rPr>
              <w:t>〇</w:t>
            </w:r>
          </w:p>
        </w:tc>
        <w:tc>
          <w:tcPr>
            <w:tcW w:w="625" w:type="pct"/>
            <w:shd w:val="clear" w:color="auto" w:fill="auto"/>
          </w:tcPr>
          <w:p w14:paraId="0D421FDF" w14:textId="227EF709" w:rsidR="00DC45B7" w:rsidRPr="00265FD0" w:rsidRDefault="00DC45B7" w:rsidP="000B77D1">
            <w:pPr>
              <w:jc w:val="center"/>
              <w:rPr>
                <w:sz w:val="24"/>
                <w:szCs w:val="22"/>
              </w:rPr>
            </w:pPr>
          </w:p>
        </w:tc>
        <w:tc>
          <w:tcPr>
            <w:tcW w:w="625" w:type="pct"/>
            <w:shd w:val="clear" w:color="auto" w:fill="auto"/>
          </w:tcPr>
          <w:p w14:paraId="3CCD63BC" w14:textId="77777777" w:rsidR="00DC45B7" w:rsidRPr="00265FD0" w:rsidRDefault="00DC45B7" w:rsidP="000B77D1">
            <w:pPr>
              <w:jc w:val="center"/>
              <w:rPr>
                <w:sz w:val="24"/>
                <w:szCs w:val="22"/>
              </w:rPr>
            </w:pPr>
          </w:p>
        </w:tc>
        <w:tc>
          <w:tcPr>
            <w:tcW w:w="625" w:type="pct"/>
            <w:shd w:val="clear" w:color="auto" w:fill="auto"/>
          </w:tcPr>
          <w:p w14:paraId="2E780634" w14:textId="7BD7E138" w:rsidR="00DC45B7" w:rsidRPr="00265FD0" w:rsidRDefault="004B762B" w:rsidP="000B77D1">
            <w:pPr>
              <w:jc w:val="center"/>
              <w:rPr>
                <w:sz w:val="24"/>
                <w:szCs w:val="22"/>
              </w:rPr>
            </w:pPr>
            <w:r w:rsidRPr="00265FD0">
              <w:rPr>
                <w:rFonts w:hint="eastAsia"/>
                <w:sz w:val="24"/>
              </w:rPr>
              <w:t>●</w:t>
            </w:r>
          </w:p>
        </w:tc>
      </w:tr>
      <w:tr w:rsidR="00DC45B7" w:rsidRPr="00265FD0" w14:paraId="157086DE" w14:textId="77777777" w:rsidTr="006E2F4D">
        <w:tc>
          <w:tcPr>
            <w:tcW w:w="286" w:type="pct"/>
            <w:vMerge/>
            <w:shd w:val="clear" w:color="auto" w:fill="auto"/>
            <w:textDirection w:val="tbRlV"/>
            <w:vAlign w:val="center"/>
          </w:tcPr>
          <w:p w14:paraId="13523121" w14:textId="77777777" w:rsidR="00DC45B7" w:rsidRPr="00265FD0" w:rsidRDefault="00DC45B7" w:rsidP="00FD6874">
            <w:pPr>
              <w:ind w:left="113" w:right="113"/>
              <w:jc w:val="center"/>
              <w:rPr>
                <w:sz w:val="24"/>
                <w:szCs w:val="22"/>
              </w:rPr>
            </w:pPr>
          </w:p>
        </w:tc>
        <w:tc>
          <w:tcPr>
            <w:tcW w:w="1589" w:type="pct"/>
            <w:shd w:val="clear" w:color="auto" w:fill="auto"/>
          </w:tcPr>
          <w:p w14:paraId="53336DD1" w14:textId="77777777" w:rsidR="00DC45B7" w:rsidRPr="00265FD0" w:rsidRDefault="00DC45B7" w:rsidP="00FD6874">
            <w:pPr>
              <w:rPr>
                <w:sz w:val="24"/>
                <w:szCs w:val="22"/>
              </w:rPr>
            </w:pPr>
            <w:r w:rsidRPr="00265FD0">
              <w:rPr>
                <w:rFonts w:hint="eastAsia"/>
                <w:sz w:val="24"/>
                <w:szCs w:val="22"/>
              </w:rPr>
              <w:t>第</w:t>
            </w:r>
            <w:r w:rsidRPr="00265FD0">
              <w:rPr>
                <w:rFonts w:hint="eastAsia"/>
                <w:sz w:val="24"/>
                <w:szCs w:val="22"/>
              </w:rPr>
              <w:t>5</w:t>
            </w:r>
            <w:r w:rsidRPr="00265FD0">
              <w:rPr>
                <w:rFonts w:hint="eastAsia"/>
                <w:sz w:val="24"/>
                <w:szCs w:val="22"/>
              </w:rPr>
              <w:t>章</w:t>
            </w:r>
            <w:r w:rsidRPr="00265FD0">
              <w:rPr>
                <w:rFonts w:hint="eastAsia"/>
                <w:sz w:val="24"/>
                <w:szCs w:val="22"/>
              </w:rPr>
              <w:t xml:space="preserve"> </w:t>
            </w:r>
            <w:r w:rsidRPr="00265FD0">
              <w:rPr>
                <w:rFonts w:hint="eastAsia"/>
                <w:sz w:val="24"/>
                <w:szCs w:val="22"/>
              </w:rPr>
              <w:t>需求模型</w:t>
            </w:r>
          </w:p>
        </w:tc>
        <w:tc>
          <w:tcPr>
            <w:tcW w:w="625" w:type="pct"/>
            <w:shd w:val="clear" w:color="auto" w:fill="auto"/>
          </w:tcPr>
          <w:p w14:paraId="7708D8EB" w14:textId="60B20C5C" w:rsidR="00DC45B7" w:rsidRPr="00265FD0" w:rsidRDefault="004B762B" w:rsidP="000B77D1">
            <w:pPr>
              <w:jc w:val="center"/>
              <w:rPr>
                <w:sz w:val="24"/>
                <w:szCs w:val="22"/>
              </w:rPr>
            </w:pPr>
            <w:r w:rsidRPr="00265FD0">
              <w:rPr>
                <w:rFonts w:ascii="新細明體" w:eastAsia="新細明體" w:hAnsi="新細明體" w:cs="新細明體" w:hint="eastAsia"/>
                <w:sz w:val="24"/>
              </w:rPr>
              <w:t>〇</w:t>
            </w:r>
          </w:p>
        </w:tc>
        <w:tc>
          <w:tcPr>
            <w:tcW w:w="625" w:type="pct"/>
          </w:tcPr>
          <w:p w14:paraId="35D063FE" w14:textId="77777777" w:rsidR="00DC45B7" w:rsidRPr="00265FD0" w:rsidRDefault="00DC45B7" w:rsidP="000B77D1">
            <w:pPr>
              <w:jc w:val="center"/>
              <w:rPr>
                <w:sz w:val="24"/>
                <w:szCs w:val="22"/>
              </w:rPr>
            </w:pPr>
          </w:p>
        </w:tc>
        <w:tc>
          <w:tcPr>
            <w:tcW w:w="625" w:type="pct"/>
            <w:shd w:val="clear" w:color="auto" w:fill="auto"/>
          </w:tcPr>
          <w:p w14:paraId="2976A217" w14:textId="453D1EFD" w:rsidR="00DC45B7" w:rsidRPr="00265FD0" w:rsidRDefault="00DC45B7" w:rsidP="000B77D1">
            <w:pPr>
              <w:jc w:val="center"/>
              <w:rPr>
                <w:sz w:val="24"/>
                <w:szCs w:val="22"/>
              </w:rPr>
            </w:pPr>
          </w:p>
        </w:tc>
        <w:tc>
          <w:tcPr>
            <w:tcW w:w="625" w:type="pct"/>
            <w:shd w:val="clear" w:color="auto" w:fill="auto"/>
          </w:tcPr>
          <w:p w14:paraId="4735036D" w14:textId="54DA9A50" w:rsidR="00DC45B7" w:rsidRPr="00265FD0" w:rsidRDefault="004B762B" w:rsidP="000B77D1">
            <w:pPr>
              <w:jc w:val="center"/>
              <w:rPr>
                <w:sz w:val="24"/>
                <w:szCs w:val="22"/>
              </w:rPr>
            </w:pPr>
            <w:r w:rsidRPr="00265FD0">
              <w:rPr>
                <w:rFonts w:hint="eastAsia"/>
                <w:sz w:val="24"/>
              </w:rPr>
              <w:t>●</w:t>
            </w:r>
          </w:p>
        </w:tc>
        <w:tc>
          <w:tcPr>
            <w:tcW w:w="625" w:type="pct"/>
            <w:shd w:val="clear" w:color="auto" w:fill="auto"/>
          </w:tcPr>
          <w:p w14:paraId="57D159D8" w14:textId="77777777" w:rsidR="00DC45B7" w:rsidRPr="00265FD0" w:rsidRDefault="00DC45B7" w:rsidP="000B77D1">
            <w:pPr>
              <w:jc w:val="center"/>
              <w:rPr>
                <w:sz w:val="24"/>
                <w:szCs w:val="22"/>
              </w:rPr>
            </w:pPr>
          </w:p>
        </w:tc>
      </w:tr>
      <w:tr w:rsidR="00DC45B7" w:rsidRPr="00265FD0" w14:paraId="6F030E7F" w14:textId="77777777" w:rsidTr="006E2F4D">
        <w:tc>
          <w:tcPr>
            <w:tcW w:w="286" w:type="pct"/>
            <w:vMerge/>
            <w:shd w:val="clear" w:color="auto" w:fill="auto"/>
            <w:textDirection w:val="tbRlV"/>
            <w:vAlign w:val="center"/>
          </w:tcPr>
          <w:p w14:paraId="18F2AC7F" w14:textId="77777777" w:rsidR="00DC45B7" w:rsidRPr="00265FD0" w:rsidRDefault="00DC45B7" w:rsidP="00FD6874">
            <w:pPr>
              <w:ind w:left="113" w:right="113"/>
              <w:jc w:val="center"/>
              <w:rPr>
                <w:sz w:val="24"/>
                <w:szCs w:val="22"/>
              </w:rPr>
            </w:pPr>
          </w:p>
        </w:tc>
        <w:tc>
          <w:tcPr>
            <w:tcW w:w="1589" w:type="pct"/>
            <w:shd w:val="clear" w:color="auto" w:fill="auto"/>
          </w:tcPr>
          <w:p w14:paraId="30D0404E" w14:textId="77777777" w:rsidR="00DC45B7" w:rsidRPr="00265FD0" w:rsidRDefault="00DC45B7" w:rsidP="00FD6874">
            <w:pPr>
              <w:rPr>
                <w:sz w:val="24"/>
                <w:szCs w:val="22"/>
              </w:rPr>
            </w:pPr>
            <w:r w:rsidRPr="00265FD0">
              <w:rPr>
                <w:rFonts w:hint="eastAsia"/>
                <w:sz w:val="24"/>
                <w:szCs w:val="22"/>
              </w:rPr>
              <w:t>第</w:t>
            </w:r>
            <w:r w:rsidRPr="00265FD0">
              <w:rPr>
                <w:rFonts w:hint="eastAsia"/>
                <w:sz w:val="24"/>
                <w:szCs w:val="22"/>
              </w:rPr>
              <w:t>6</w:t>
            </w:r>
            <w:r w:rsidRPr="00265FD0">
              <w:rPr>
                <w:rFonts w:hint="eastAsia"/>
                <w:sz w:val="24"/>
                <w:szCs w:val="22"/>
              </w:rPr>
              <w:t>章</w:t>
            </w:r>
            <w:r w:rsidRPr="00265FD0">
              <w:rPr>
                <w:rFonts w:hint="eastAsia"/>
                <w:sz w:val="24"/>
                <w:szCs w:val="22"/>
              </w:rPr>
              <w:t xml:space="preserve"> </w:t>
            </w:r>
            <w:r w:rsidRPr="00265FD0">
              <w:rPr>
                <w:rFonts w:hint="eastAsia"/>
                <w:sz w:val="24"/>
                <w:szCs w:val="22"/>
              </w:rPr>
              <w:t>設計模型</w:t>
            </w:r>
          </w:p>
        </w:tc>
        <w:tc>
          <w:tcPr>
            <w:tcW w:w="625" w:type="pct"/>
            <w:shd w:val="clear" w:color="auto" w:fill="auto"/>
          </w:tcPr>
          <w:p w14:paraId="403FC4B5" w14:textId="2991203B" w:rsidR="00DC45B7" w:rsidRPr="00265FD0" w:rsidRDefault="004B762B" w:rsidP="000B77D1">
            <w:pPr>
              <w:jc w:val="center"/>
              <w:rPr>
                <w:sz w:val="24"/>
                <w:szCs w:val="22"/>
              </w:rPr>
            </w:pPr>
            <w:r w:rsidRPr="00265FD0">
              <w:rPr>
                <w:rFonts w:ascii="新細明體" w:eastAsia="新細明體" w:hAnsi="新細明體" w:cs="新細明體" w:hint="eastAsia"/>
                <w:sz w:val="24"/>
              </w:rPr>
              <w:t>〇</w:t>
            </w:r>
          </w:p>
        </w:tc>
        <w:tc>
          <w:tcPr>
            <w:tcW w:w="625" w:type="pct"/>
          </w:tcPr>
          <w:p w14:paraId="7DBC9859" w14:textId="77777777" w:rsidR="00DC45B7" w:rsidRPr="00265FD0" w:rsidRDefault="00DC45B7" w:rsidP="000B77D1">
            <w:pPr>
              <w:jc w:val="center"/>
              <w:rPr>
                <w:sz w:val="24"/>
                <w:szCs w:val="22"/>
              </w:rPr>
            </w:pPr>
          </w:p>
        </w:tc>
        <w:tc>
          <w:tcPr>
            <w:tcW w:w="625" w:type="pct"/>
            <w:shd w:val="clear" w:color="auto" w:fill="auto"/>
          </w:tcPr>
          <w:p w14:paraId="696A1B75" w14:textId="14E80295" w:rsidR="00DC45B7" w:rsidRPr="00265FD0" w:rsidRDefault="00DC45B7" w:rsidP="000B77D1">
            <w:pPr>
              <w:jc w:val="center"/>
              <w:rPr>
                <w:sz w:val="24"/>
                <w:szCs w:val="22"/>
              </w:rPr>
            </w:pPr>
          </w:p>
        </w:tc>
        <w:tc>
          <w:tcPr>
            <w:tcW w:w="625" w:type="pct"/>
            <w:shd w:val="clear" w:color="auto" w:fill="auto"/>
          </w:tcPr>
          <w:p w14:paraId="26AC5130" w14:textId="23B7D670" w:rsidR="00DC45B7" w:rsidRPr="00265FD0" w:rsidRDefault="004B762B" w:rsidP="000B77D1">
            <w:pPr>
              <w:jc w:val="center"/>
              <w:rPr>
                <w:sz w:val="24"/>
                <w:szCs w:val="22"/>
              </w:rPr>
            </w:pPr>
            <w:r w:rsidRPr="00265FD0">
              <w:rPr>
                <w:rFonts w:hint="eastAsia"/>
                <w:sz w:val="24"/>
              </w:rPr>
              <w:t>●</w:t>
            </w:r>
          </w:p>
        </w:tc>
        <w:tc>
          <w:tcPr>
            <w:tcW w:w="625" w:type="pct"/>
            <w:shd w:val="clear" w:color="auto" w:fill="auto"/>
          </w:tcPr>
          <w:p w14:paraId="3BB377AD" w14:textId="77777777" w:rsidR="00DC45B7" w:rsidRPr="00265FD0" w:rsidRDefault="00DC45B7" w:rsidP="000B77D1">
            <w:pPr>
              <w:jc w:val="center"/>
              <w:rPr>
                <w:sz w:val="24"/>
                <w:szCs w:val="22"/>
              </w:rPr>
            </w:pPr>
          </w:p>
        </w:tc>
      </w:tr>
      <w:tr w:rsidR="00DC45B7" w:rsidRPr="00265FD0" w14:paraId="56936599" w14:textId="77777777" w:rsidTr="006E2F4D">
        <w:tc>
          <w:tcPr>
            <w:tcW w:w="286" w:type="pct"/>
            <w:vMerge/>
            <w:shd w:val="clear" w:color="auto" w:fill="auto"/>
            <w:textDirection w:val="tbRlV"/>
            <w:vAlign w:val="center"/>
          </w:tcPr>
          <w:p w14:paraId="6350187E" w14:textId="77777777" w:rsidR="00DC45B7" w:rsidRPr="00265FD0" w:rsidRDefault="00DC45B7" w:rsidP="00FD6874">
            <w:pPr>
              <w:ind w:left="113" w:right="113"/>
              <w:jc w:val="center"/>
              <w:rPr>
                <w:sz w:val="24"/>
                <w:szCs w:val="22"/>
              </w:rPr>
            </w:pPr>
          </w:p>
        </w:tc>
        <w:tc>
          <w:tcPr>
            <w:tcW w:w="1589" w:type="pct"/>
            <w:shd w:val="clear" w:color="auto" w:fill="auto"/>
          </w:tcPr>
          <w:p w14:paraId="12C88B71" w14:textId="77777777" w:rsidR="00DC45B7" w:rsidRPr="00265FD0" w:rsidRDefault="00DC45B7" w:rsidP="00FD6874">
            <w:pPr>
              <w:rPr>
                <w:sz w:val="24"/>
                <w:szCs w:val="22"/>
              </w:rPr>
            </w:pPr>
            <w:r w:rsidRPr="00265FD0">
              <w:rPr>
                <w:rFonts w:hint="eastAsia"/>
                <w:sz w:val="24"/>
                <w:szCs w:val="22"/>
              </w:rPr>
              <w:t>第</w:t>
            </w:r>
            <w:r w:rsidRPr="00265FD0">
              <w:rPr>
                <w:rFonts w:hint="eastAsia"/>
                <w:sz w:val="24"/>
                <w:szCs w:val="22"/>
              </w:rPr>
              <w:t>7</w:t>
            </w:r>
            <w:r w:rsidRPr="00265FD0">
              <w:rPr>
                <w:rFonts w:hint="eastAsia"/>
                <w:sz w:val="24"/>
                <w:szCs w:val="22"/>
              </w:rPr>
              <w:t>章</w:t>
            </w:r>
            <w:r w:rsidRPr="00265FD0">
              <w:rPr>
                <w:rFonts w:hint="eastAsia"/>
                <w:sz w:val="24"/>
                <w:szCs w:val="22"/>
              </w:rPr>
              <w:t xml:space="preserve"> </w:t>
            </w:r>
            <w:r w:rsidRPr="00265FD0">
              <w:rPr>
                <w:rFonts w:hint="eastAsia"/>
                <w:sz w:val="24"/>
                <w:szCs w:val="22"/>
              </w:rPr>
              <w:t>實作模型</w:t>
            </w:r>
          </w:p>
        </w:tc>
        <w:tc>
          <w:tcPr>
            <w:tcW w:w="625" w:type="pct"/>
            <w:shd w:val="clear" w:color="auto" w:fill="auto"/>
          </w:tcPr>
          <w:p w14:paraId="329A3695" w14:textId="77777777" w:rsidR="00DC45B7" w:rsidRPr="00265FD0" w:rsidRDefault="00DC45B7" w:rsidP="000B77D1">
            <w:pPr>
              <w:jc w:val="center"/>
              <w:rPr>
                <w:sz w:val="24"/>
                <w:szCs w:val="22"/>
              </w:rPr>
            </w:pPr>
          </w:p>
        </w:tc>
        <w:tc>
          <w:tcPr>
            <w:tcW w:w="625" w:type="pct"/>
          </w:tcPr>
          <w:p w14:paraId="38A83C31" w14:textId="77777777" w:rsidR="00DC45B7" w:rsidRPr="00265FD0" w:rsidRDefault="00DC45B7" w:rsidP="000B77D1">
            <w:pPr>
              <w:jc w:val="center"/>
              <w:rPr>
                <w:sz w:val="24"/>
                <w:szCs w:val="22"/>
              </w:rPr>
            </w:pPr>
          </w:p>
        </w:tc>
        <w:tc>
          <w:tcPr>
            <w:tcW w:w="625" w:type="pct"/>
            <w:shd w:val="clear" w:color="auto" w:fill="auto"/>
          </w:tcPr>
          <w:p w14:paraId="612CC55F" w14:textId="3F8E461C" w:rsidR="00DC45B7" w:rsidRPr="00265FD0" w:rsidRDefault="004B762B" w:rsidP="000B77D1">
            <w:pPr>
              <w:jc w:val="center"/>
              <w:rPr>
                <w:sz w:val="24"/>
                <w:szCs w:val="22"/>
              </w:rPr>
            </w:pPr>
            <w:r w:rsidRPr="00265FD0">
              <w:rPr>
                <w:rFonts w:ascii="新細明體" w:eastAsia="新細明體" w:hAnsi="新細明體" w:cs="新細明體" w:hint="eastAsia"/>
                <w:sz w:val="24"/>
              </w:rPr>
              <w:t>〇</w:t>
            </w:r>
          </w:p>
        </w:tc>
        <w:tc>
          <w:tcPr>
            <w:tcW w:w="625" w:type="pct"/>
            <w:shd w:val="clear" w:color="auto" w:fill="auto"/>
          </w:tcPr>
          <w:p w14:paraId="0D9CC626" w14:textId="77777777" w:rsidR="00DC45B7" w:rsidRPr="00265FD0" w:rsidRDefault="00DC45B7" w:rsidP="000B77D1">
            <w:pPr>
              <w:jc w:val="center"/>
              <w:rPr>
                <w:sz w:val="24"/>
                <w:szCs w:val="22"/>
              </w:rPr>
            </w:pPr>
          </w:p>
        </w:tc>
        <w:tc>
          <w:tcPr>
            <w:tcW w:w="625" w:type="pct"/>
            <w:shd w:val="clear" w:color="auto" w:fill="auto"/>
          </w:tcPr>
          <w:p w14:paraId="526A6437" w14:textId="4D3E9F03" w:rsidR="00DC45B7" w:rsidRPr="00265FD0" w:rsidRDefault="004B762B" w:rsidP="000B77D1">
            <w:pPr>
              <w:jc w:val="center"/>
              <w:rPr>
                <w:sz w:val="24"/>
                <w:szCs w:val="22"/>
              </w:rPr>
            </w:pPr>
            <w:r w:rsidRPr="00265FD0">
              <w:rPr>
                <w:rFonts w:hint="eastAsia"/>
                <w:sz w:val="24"/>
              </w:rPr>
              <w:t>●</w:t>
            </w:r>
          </w:p>
        </w:tc>
      </w:tr>
      <w:tr w:rsidR="00DC45B7" w:rsidRPr="00265FD0" w14:paraId="37C6C1F5" w14:textId="77777777" w:rsidTr="006E2F4D">
        <w:tc>
          <w:tcPr>
            <w:tcW w:w="286" w:type="pct"/>
            <w:vMerge/>
            <w:shd w:val="clear" w:color="auto" w:fill="auto"/>
            <w:textDirection w:val="tbRlV"/>
            <w:vAlign w:val="center"/>
          </w:tcPr>
          <w:p w14:paraId="6FAD93B1" w14:textId="77777777" w:rsidR="00DC45B7" w:rsidRPr="00265FD0" w:rsidRDefault="00DC45B7" w:rsidP="00FD6874">
            <w:pPr>
              <w:ind w:left="113" w:right="113"/>
              <w:jc w:val="center"/>
              <w:rPr>
                <w:sz w:val="24"/>
                <w:szCs w:val="22"/>
              </w:rPr>
            </w:pPr>
          </w:p>
        </w:tc>
        <w:tc>
          <w:tcPr>
            <w:tcW w:w="1589" w:type="pct"/>
            <w:shd w:val="clear" w:color="auto" w:fill="auto"/>
          </w:tcPr>
          <w:p w14:paraId="7107E9D4" w14:textId="77777777" w:rsidR="00DC45B7" w:rsidRPr="00265FD0" w:rsidRDefault="00DC45B7" w:rsidP="00FD6874">
            <w:pPr>
              <w:rPr>
                <w:sz w:val="24"/>
                <w:szCs w:val="22"/>
              </w:rPr>
            </w:pPr>
            <w:r w:rsidRPr="00265FD0">
              <w:rPr>
                <w:rFonts w:hint="eastAsia"/>
                <w:sz w:val="24"/>
                <w:szCs w:val="22"/>
              </w:rPr>
              <w:t>第</w:t>
            </w:r>
            <w:r w:rsidRPr="00265FD0">
              <w:rPr>
                <w:rFonts w:hint="eastAsia"/>
                <w:sz w:val="24"/>
                <w:szCs w:val="22"/>
              </w:rPr>
              <w:t>8</w:t>
            </w:r>
            <w:r w:rsidRPr="00265FD0">
              <w:rPr>
                <w:rFonts w:hint="eastAsia"/>
                <w:sz w:val="24"/>
                <w:szCs w:val="22"/>
              </w:rPr>
              <w:t>章</w:t>
            </w:r>
            <w:r w:rsidRPr="00265FD0">
              <w:rPr>
                <w:rFonts w:hint="eastAsia"/>
                <w:sz w:val="24"/>
                <w:szCs w:val="22"/>
              </w:rPr>
              <w:t xml:space="preserve"> </w:t>
            </w:r>
            <w:r w:rsidRPr="00265FD0">
              <w:rPr>
                <w:rFonts w:hint="eastAsia"/>
                <w:sz w:val="24"/>
                <w:szCs w:val="22"/>
              </w:rPr>
              <w:t>資料庫設計</w:t>
            </w:r>
          </w:p>
        </w:tc>
        <w:tc>
          <w:tcPr>
            <w:tcW w:w="625" w:type="pct"/>
            <w:shd w:val="clear" w:color="auto" w:fill="auto"/>
          </w:tcPr>
          <w:p w14:paraId="57A26605" w14:textId="77777777" w:rsidR="00DC45B7" w:rsidRPr="00265FD0" w:rsidRDefault="00DC45B7" w:rsidP="000B77D1">
            <w:pPr>
              <w:jc w:val="center"/>
              <w:rPr>
                <w:sz w:val="24"/>
                <w:szCs w:val="22"/>
              </w:rPr>
            </w:pPr>
          </w:p>
        </w:tc>
        <w:tc>
          <w:tcPr>
            <w:tcW w:w="625" w:type="pct"/>
          </w:tcPr>
          <w:p w14:paraId="6366C24B" w14:textId="77777777" w:rsidR="00DC45B7" w:rsidRPr="00265FD0" w:rsidRDefault="00DC45B7" w:rsidP="000B77D1">
            <w:pPr>
              <w:jc w:val="center"/>
              <w:rPr>
                <w:sz w:val="24"/>
                <w:szCs w:val="22"/>
              </w:rPr>
            </w:pPr>
          </w:p>
        </w:tc>
        <w:tc>
          <w:tcPr>
            <w:tcW w:w="625" w:type="pct"/>
            <w:shd w:val="clear" w:color="auto" w:fill="auto"/>
          </w:tcPr>
          <w:p w14:paraId="0C30BF56" w14:textId="5EAA4507" w:rsidR="00DC45B7" w:rsidRPr="00265FD0" w:rsidRDefault="004B762B" w:rsidP="000B77D1">
            <w:pPr>
              <w:jc w:val="center"/>
              <w:rPr>
                <w:sz w:val="24"/>
                <w:szCs w:val="22"/>
              </w:rPr>
            </w:pPr>
            <w:r w:rsidRPr="00265FD0">
              <w:rPr>
                <w:rFonts w:hint="eastAsia"/>
                <w:sz w:val="24"/>
              </w:rPr>
              <w:t>●</w:t>
            </w:r>
          </w:p>
        </w:tc>
        <w:tc>
          <w:tcPr>
            <w:tcW w:w="625" w:type="pct"/>
            <w:shd w:val="clear" w:color="auto" w:fill="auto"/>
          </w:tcPr>
          <w:p w14:paraId="452900D6" w14:textId="77777777" w:rsidR="00DC45B7" w:rsidRPr="00265FD0" w:rsidRDefault="00DC45B7" w:rsidP="000B77D1">
            <w:pPr>
              <w:jc w:val="center"/>
              <w:rPr>
                <w:sz w:val="24"/>
                <w:szCs w:val="22"/>
              </w:rPr>
            </w:pPr>
          </w:p>
        </w:tc>
        <w:tc>
          <w:tcPr>
            <w:tcW w:w="625" w:type="pct"/>
            <w:shd w:val="clear" w:color="auto" w:fill="auto"/>
          </w:tcPr>
          <w:p w14:paraId="5111ED3B" w14:textId="50246F5F" w:rsidR="00DC45B7" w:rsidRPr="00265FD0" w:rsidRDefault="004B762B" w:rsidP="000B77D1">
            <w:pPr>
              <w:jc w:val="center"/>
              <w:rPr>
                <w:sz w:val="24"/>
                <w:szCs w:val="22"/>
              </w:rPr>
            </w:pPr>
            <w:r w:rsidRPr="00265FD0">
              <w:rPr>
                <w:rFonts w:ascii="新細明體" w:eastAsia="新細明體" w:hAnsi="新細明體" w:cs="新細明體" w:hint="eastAsia"/>
                <w:sz w:val="24"/>
              </w:rPr>
              <w:t>〇</w:t>
            </w:r>
          </w:p>
        </w:tc>
      </w:tr>
      <w:tr w:rsidR="00DC45B7" w:rsidRPr="00265FD0" w14:paraId="12DE64B0" w14:textId="77777777" w:rsidTr="006E2F4D">
        <w:tc>
          <w:tcPr>
            <w:tcW w:w="286" w:type="pct"/>
            <w:vMerge/>
            <w:shd w:val="clear" w:color="auto" w:fill="auto"/>
            <w:textDirection w:val="tbRlV"/>
            <w:vAlign w:val="center"/>
          </w:tcPr>
          <w:p w14:paraId="5F0B9F75" w14:textId="77777777" w:rsidR="00DC45B7" w:rsidRPr="00265FD0" w:rsidRDefault="00DC45B7" w:rsidP="00FD6874">
            <w:pPr>
              <w:ind w:left="113" w:right="113"/>
              <w:jc w:val="center"/>
              <w:rPr>
                <w:sz w:val="24"/>
                <w:szCs w:val="22"/>
              </w:rPr>
            </w:pPr>
          </w:p>
        </w:tc>
        <w:tc>
          <w:tcPr>
            <w:tcW w:w="1589" w:type="pct"/>
            <w:shd w:val="clear" w:color="auto" w:fill="auto"/>
          </w:tcPr>
          <w:p w14:paraId="5BF121F8" w14:textId="77777777" w:rsidR="00DC45B7" w:rsidRPr="00265FD0" w:rsidRDefault="00DC45B7" w:rsidP="00FD6874">
            <w:pPr>
              <w:rPr>
                <w:sz w:val="24"/>
                <w:szCs w:val="22"/>
              </w:rPr>
            </w:pPr>
            <w:r w:rsidRPr="00265FD0">
              <w:rPr>
                <w:rFonts w:hint="eastAsia"/>
                <w:sz w:val="24"/>
                <w:szCs w:val="22"/>
              </w:rPr>
              <w:t>第</w:t>
            </w:r>
            <w:r w:rsidRPr="00265FD0">
              <w:rPr>
                <w:rFonts w:hint="eastAsia"/>
                <w:sz w:val="24"/>
                <w:szCs w:val="22"/>
              </w:rPr>
              <w:t>9</w:t>
            </w:r>
            <w:r w:rsidRPr="00265FD0">
              <w:rPr>
                <w:rFonts w:hint="eastAsia"/>
                <w:sz w:val="24"/>
                <w:szCs w:val="22"/>
              </w:rPr>
              <w:t>章</w:t>
            </w:r>
            <w:r w:rsidRPr="00265FD0">
              <w:rPr>
                <w:rFonts w:hint="eastAsia"/>
                <w:sz w:val="24"/>
                <w:szCs w:val="22"/>
              </w:rPr>
              <w:t xml:space="preserve"> </w:t>
            </w:r>
            <w:r w:rsidRPr="00265FD0">
              <w:rPr>
                <w:rFonts w:hint="eastAsia"/>
                <w:sz w:val="24"/>
                <w:szCs w:val="22"/>
              </w:rPr>
              <w:t>程式</w:t>
            </w:r>
          </w:p>
        </w:tc>
        <w:tc>
          <w:tcPr>
            <w:tcW w:w="625" w:type="pct"/>
            <w:shd w:val="clear" w:color="auto" w:fill="auto"/>
          </w:tcPr>
          <w:p w14:paraId="4CB11876" w14:textId="77777777" w:rsidR="00DC45B7" w:rsidRPr="00265FD0" w:rsidRDefault="00DC45B7" w:rsidP="000B77D1">
            <w:pPr>
              <w:jc w:val="center"/>
              <w:rPr>
                <w:sz w:val="24"/>
                <w:szCs w:val="22"/>
              </w:rPr>
            </w:pPr>
          </w:p>
        </w:tc>
        <w:tc>
          <w:tcPr>
            <w:tcW w:w="625" w:type="pct"/>
          </w:tcPr>
          <w:p w14:paraId="30CEC060" w14:textId="2047ACD2" w:rsidR="00DC45B7" w:rsidRPr="00265FD0" w:rsidRDefault="004B762B" w:rsidP="000B77D1">
            <w:pPr>
              <w:jc w:val="center"/>
              <w:rPr>
                <w:sz w:val="24"/>
                <w:szCs w:val="22"/>
              </w:rPr>
            </w:pPr>
            <w:r w:rsidRPr="00265FD0">
              <w:rPr>
                <w:rFonts w:hint="eastAsia"/>
                <w:sz w:val="24"/>
              </w:rPr>
              <w:t>●</w:t>
            </w:r>
          </w:p>
        </w:tc>
        <w:tc>
          <w:tcPr>
            <w:tcW w:w="625" w:type="pct"/>
            <w:shd w:val="clear" w:color="auto" w:fill="auto"/>
          </w:tcPr>
          <w:p w14:paraId="410439E3" w14:textId="7838A995" w:rsidR="00DC45B7" w:rsidRPr="00265FD0" w:rsidRDefault="00DC45B7" w:rsidP="000B77D1">
            <w:pPr>
              <w:jc w:val="center"/>
              <w:rPr>
                <w:sz w:val="24"/>
                <w:szCs w:val="22"/>
              </w:rPr>
            </w:pPr>
          </w:p>
        </w:tc>
        <w:tc>
          <w:tcPr>
            <w:tcW w:w="625" w:type="pct"/>
            <w:shd w:val="clear" w:color="auto" w:fill="auto"/>
          </w:tcPr>
          <w:p w14:paraId="5A2D9D31" w14:textId="77777777" w:rsidR="00DC45B7" w:rsidRPr="00265FD0" w:rsidRDefault="00DC45B7" w:rsidP="000B77D1">
            <w:pPr>
              <w:jc w:val="center"/>
              <w:rPr>
                <w:sz w:val="24"/>
                <w:szCs w:val="22"/>
              </w:rPr>
            </w:pPr>
          </w:p>
        </w:tc>
        <w:tc>
          <w:tcPr>
            <w:tcW w:w="625" w:type="pct"/>
            <w:shd w:val="clear" w:color="auto" w:fill="auto"/>
          </w:tcPr>
          <w:p w14:paraId="22F457F0" w14:textId="20D16921" w:rsidR="00DC45B7" w:rsidRPr="00265FD0" w:rsidRDefault="004B762B" w:rsidP="000B77D1">
            <w:pPr>
              <w:jc w:val="center"/>
              <w:rPr>
                <w:sz w:val="24"/>
                <w:szCs w:val="22"/>
              </w:rPr>
            </w:pPr>
            <w:r w:rsidRPr="00265FD0">
              <w:rPr>
                <w:rFonts w:ascii="新細明體" w:eastAsia="新細明體" w:hAnsi="新細明體" w:cs="新細明體" w:hint="eastAsia"/>
                <w:sz w:val="24"/>
              </w:rPr>
              <w:t>〇</w:t>
            </w:r>
          </w:p>
        </w:tc>
      </w:tr>
      <w:tr w:rsidR="00DC45B7" w:rsidRPr="00265FD0" w14:paraId="76A5D7E2" w14:textId="77777777" w:rsidTr="006E2F4D">
        <w:tc>
          <w:tcPr>
            <w:tcW w:w="286" w:type="pct"/>
            <w:vMerge/>
            <w:shd w:val="clear" w:color="auto" w:fill="auto"/>
            <w:textDirection w:val="tbRlV"/>
            <w:vAlign w:val="center"/>
          </w:tcPr>
          <w:p w14:paraId="78C966E3" w14:textId="77777777" w:rsidR="00DC45B7" w:rsidRPr="00265FD0" w:rsidRDefault="00DC45B7" w:rsidP="00FD6874">
            <w:pPr>
              <w:ind w:left="113" w:right="113"/>
              <w:jc w:val="center"/>
              <w:rPr>
                <w:sz w:val="24"/>
                <w:szCs w:val="22"/>
              </w:rPr>
            </w:pPr>
          </w:p>
        </w:tc>
        <w:tc>
          <w:tcPr>
            <w:tcW w:w="1589" w:type="pct"/>
            <w:shd w:val="clear" w:color="auto" w:fill="auto"/>
          </w:tcPr>
          <w:p w14:paraId="617D0015" w14:textId="77777777" w:rsidR="00DC45B7" w:rsidRPr="00265FD0" w:rsidRDefault="00DC45B7" w:rsidP="00FD6874">
            <w:pPr>
              <w:rPr>
                <w:sz w:val="24"/>
                <w:szCs w:val="22"/>
              </w:rPr>
            </w:pPr>
            <w:r w:rsidRPr="00265FD0">
              <w:rPr>
                <w:rFonts w:hint="eastAsia"/>
                <w:sz w:val="24"/>
                <w:szCs w:val="22"/>
              </w:rPr>
              <w:t>第</w:t>
            </w:r>
            <w:r w:rsidRPr="00265FD0">
              <w:rPr>
                <w:rFonts w:hint="eastAsia"/>
                <w:sz w:val="24"/>
                <w:szCs w:val="22"/>
              </w:rPr>
              <w:t>10</w:t>
            </w:r>
            <w:r w:rsidRPr="00265FD0">
              <w:rPr>
                <w:rFonts w:hint="eastAsia"/>
                <w:sz w:val="24"/>
                <w:szCs w:val="22"/>
              </w:rPr>
              <w:t>章</w:t>
            </w:r>
            <w:r w:rsidRPr="00265FD0">
              <w:rPr>
                <w:rFonts w:hint="eastAsia"/>
                <w:sz w:val="24"/>
                <w:szCs w:val="22"/>
              </w:rPr>
              <w:t xml:space="preserve"> </w:t>
            </w:r>
            <w:r w:rsidRPr="00265FD0">
              <w:rPr>
                <w:rFonts w:hint="eastAsia"/>
                <w:sz w:val="24"/>
                <w:szCs w:val="22"/>
              </w:rPr>
              <w:t>測試模型</w:t>
            </w:r>
          </w:p>
        </w:tc>
        <w:tc>
          <w:tcPr>
            <w:tcW w:w="625" w:type="pct"/>
            <w:shd w:val="clear" w:color="auto" w:fill="auto"/>
          </w:tcPr>
          <w:p w14:paraId="13791BF2" w14:textId="77777777" w:rsidR="00DC45B7" w:rsidRPr="00265FD0" w:rsidRDefault="00DC45B7" w:rsidP="000B77D1">
            <w:pPr>
              <w:jc w:val="center"/>
              <w:rPr>
                <w:sz w:val="24"/>
                <w:szCs w:val="22"/>
              </w:rPr>
            </w:pPr>
          </w:p>
        </w:tc>
        <w:tc>
          <w:tcPr>
            <w:tcW w:w="625" w:type="pct"/>
          </w:tcPr>
          <w:p w14:paraId="34409335" w14:textId="1CBAD3C2" w:rsidR="00DC45B7" w:rsidRPr="00265FD0" w:rsidRDefault="004B762B" w:rsidP="000B77D1">
            <w:pPr>
              <w:jc w:val="center"/>
              <w:rPr>
                <w:sz w:val="24"/>
                <w:szCs w:val="22"/>
              </w:rPr>
            </w:pPr>
            <w:r w:rsidRPr="00265FD0">
              <w:rPr>
                <w:rFonts w:ascii="新細明體" w:eastAsia="新細明體" w:hAnsi="新細明體" w:cs="新細明體" w:hint="eastAsia"/>
                <w:sz w:val="24"/>
              </w:rPr>
              <w:t>〇</w:t>
            </w:r>
          </w:p>
        </w:tc>
        <w:tc>
          <w:tcPr>
            <w:tcW w:w="625" w:type="pct"/>
            <w:shd w:val="clear" w:color="auto" w:fill="auto"/>
          </w:tcPr>
          <w:p w14:paraId="2831BF20" w14:textId="2A23B539" w:rsidR="00DC45B7" w:rsidRPr="00265FD0" w:rsidRDefault="004B762B" w:rsidP="000B77D1">
            <w:pPr>
              <w:jc w:val="center"/>
              <w:rPr>
                <w:sz w:val="24"/>
                <w:szCs w:val="22"/>
              </w:rPr>
            </w:pPr>
            <w:r w:rsidRPr="00265FD0">
              <w:rPr>
                <w:rFonts w:hint="eastAsia"/>
                <w:sz w:val="24"/>
              </w:rPr>
              <w:t>●</w:t>
            </w:r>
          </w:p>
        </w:tc>
        <w:tc>
          <w:tcPr>
            <w:tcW w:w="625" w:type="pct"/>
            <w:shd w:val="clear" w:color="auto" w:fill="auto"/>
          </w:tcPr>
          <w:p w14:paraId="177DE88C" w14:textId="77777777" w:rsidR="00DC45B7" w:rsidRPr="00265FD0" w:rsidRDefault="00DC45B7" w:rsidP="000B77D1">
            <w:pPr>
              <w:jc w:val="center"/>
              <w:rPr>
                <w:sz w:val="24"/>
                <w:szCs w:val="22"/>
              </w:rPr>
            </w:pPr>
          </w:p>
        </w:tc>
        <w:tc>
          <w:tcPr>
            <w:tcW w:w="625" w:type="pct"/>
            <w:shd w:val="clear" w:color="auto" w:fill="auto"/>
          </w:tcPr>
          <w:p w14:paraId="544F05FF" w14:textId="77777777" w:rsidR="00DC45B7" w:rsidRPr="00265FD0" w:rsidRDefault="00DC45B7" w:rsidP="000B77D1">
            <w:pPr>
              <w:jc w:val="center"/>
              <w:rPr>
                <w:sz w:val="24"/>
                <w:szCs w:val="22"/>
              </w:rPr>
            </w:pPr>
          </w:p>
        </w:tc>
      </w:tr>
      <w:tr w:rsidR="00DC45B7" w:rsidRPr="00265FD0" w14:paraId="1CAF027A" w14:textId="77777777" w:rsidTr="006E2F4D">
        <w:tc>
          <w:tcPr>
            <w:tcW w:w="286" w:type="pct"/>
            <w:vMerge/>
            <w:shd w:val="clear" w:color="auto" w:fill="auto"/>
            <w:textDirection w:val="tbRlV"/>
            <w:vAlign w:val="center"/>
          </w:tcPr>
          <w:p w14:paraId="5357E78C" w14:textId="77777777" w:rsidR="00DC45B7" w:rsidRPr="00265FD0" w:rsidRDefault="00DC45B7" w:rsidP="00FD6874">
            <w:pPr>
              <w:ind w:left="113" w:right="113"/>
              <w:jc w:val="center"/>
              <w:rPr>
                <w:sz w:val="24"/>
                <w:szCs w:val="22"/>
              </w:rPr>
            </w:pPr>
          </w:p>
        </w:tc>
        <w:tc>
          <w:tcPr>
            <w:tcW w:w="1589" w:type="pct"/>
            <w:shd w:val="clear" w:color="auto" w:fill="auto"/>
          </w:tcPr>
          <w:p w14:paraId="6E5AB5CE" w14:textId="77777777" w:rsidR="00DC45B7" w:rsidRPr="00265FD0" w:rsidRDefault="00DC45B7" w:rsidP="00FD6874">
            <w:pPr>
              <w:rPr>
                <w:sz w:val="24"/>
                <w:szCs w:val="22"/>
              </w:rPr>
            </w:pPr>
            <w:r w:rsidRPr="00265FD0">
              <w:rPr>
                <w:rFonts w:hint="eastAsia"/>
                <w:sz w:val="24"/>
                <w:szCs w:val="22"/>
              </w:rPr>
              <w:t>第</w:t>
            </w:r>
            <w:r w:rsidRPr="00265FD0">
              <w:rPr>
                <w:rFonts w:hint="eastAsia"/>
                <w:sz w:val="24"/>
                <w:szCs w:val="22"/>
              </w:rPr>
              <w:t>11</w:t>
            </w:r>
            <w:r w:rsidRPr="00265FD0">
              <w:rPr>
                <w:rFonts w:hint="eastAsia"/>
                <w:sz w:val="24"/>
                <w:szCs w:val="22"/>
              </w:rPr>
              <w:t>章</w:t>
            </w:r>
            <w:r w:rsidRPr="00265FD0">
              <w:rPr>
                <w:rFonts w:hint="eastAsia"/>
                <w:sz w:val="24"/>
                <w:szCs w:val="22"/>
              </w:rPr>
              <w:t xml:space="preserve"> </w:t>
            </w:r>
            <w:r w:rsidRPr="00265FD0">
              <w:rPr>
                <w:rFonts w:hint="eastAsia"/>
                <w:sz w:val="24"/>
                <w:szCs w:val="22"/>
              </w:rPr>
              <w:t>操作手冊</w:t>
            </w:r>
          </w:p>
        </w:tc>
        <w:tc>
          <w:tcPr>
            <w:tcW w:w="625" w:type="pct"/>
            <w:shd w:val="clear" w:color="auto" w:fill="auto"/>
          </w:tcPr>
          <w:p w14:paraId="28FD98C6" w14:textId="465A78DE" w:rsidR="00DC45B7" w:rsidRPr="00265FD0" w:rsidRDefault="004B762B" w:rsidP="000B77D1">
            <w:pPr>
              <w:jc w:val="center"/>
              <w:rPr>
                <w:sz w:val="24"/>
                <w:szCs w:val="22"/>
              </w:rPr>
            </w:pPr>
            <w:r w:rsidRPr="00265FD0">
              <w:rPr>
                <w:rFonts w:ascii="新細明體" w:eastAsia="新細明體" w:hAnsi="新細明體" w:cs="新細明體" w:hint="eastAsia"/>
                <w:sz w:val="24"/>
              </w:rPr>
              <w:t>〇</w:t>
            </w:r>
          </w:p>
        </w:tc>
        <w:tc>
          <w:tcPr>
            <w:tcW w:w="625" w:type="pct"/>
          </w:tcPr>
          <w:p w14:paraId="652634FB" w14:textId="77777777" w:rsidR="00DC45B7" w:rsidRPr="00265FD0" w:rsidRDefault="00DC45B7" w:rsidP="000B77D1">
            <w:pPr>
              <w:jc w:val="center"/>
              <w:rPr>
                <w:sz w:val="24"/>
                <w:szCs w:val="22"/>
              </w:rPr>
            </w:pPr>
          </w:p>
        </w:tc>
        <w:tc>
          <w:tcPr>
            <w:tcW w:w="625" w:type="pct"/>
            <w:shd w:val="clear" w:color="auto" w:fill="auto"/>
          </w:tcPr>
          <w:p w14:paraId="23DA9E00" w14:textId="2C5C1F36" w:rsidR="00DC45B7" w:rsidRPr="00265FD0" w:rsidRDefault="00DC45B7" w:rsidP="000B77D1">
            <w:pPr>
              <w:jc w:val="center"/>
              <w:rPr>
                <w:sz w:val="24"/>
                <w:szCs w:val="22"/>
              </w:rPr>
            </w:pPr>
          </w:p>
        </w:tc>
        <w:tc>
          <w:tcPr>
            <w:tcW w:w="625" w:type="pct"/>
            <w:shd w:val="clear" w:color="auto" w:fill="auto"/>
          </w:tcPr>
          <w:p w14:paraId="14EC3713" w14:textId="36EC1F2E" w:rsidR="00DC45B7" w:rsidRPr="00265FD0" w:rsidRDefault="004B762B" w:rsidP="000B77D1">
            <w:pPr>
              <w:jc w:val="center"/>
              <w:rPr>
                <w:sz w:val="24"/>
                <w:szCs w:val="22"/>
              </w:rPr>
            </w:pPr>
            <w:r w:rsidRPr="00265FD0">
              <w:rPr>
                <w:rFonts w:hint="eastAsia"/>
                <w:sz w:val="24"/>
              </w:rPr>
              <w:t>●</w:t>
            </w:r>
          </w:p>
        </w:tc>
        <w:tc>
          <w:tcPr>
            <w:tcW w:w="625" w:type="pct"/>
            <w:shd w:val="clear" w:color="auto" w:fill="auto"/>
          </w:tcPr>
          <w:p w14:paraId="45099BE9" w14:textId="77777777" w:rsidR="00DC45B7" w:rsidRPr="00265FD0" w:rsidRDefault="00DC45B7" w:rsidP="000B77D1">
            <w:pPr>
              <w:jc w:val="center"/>
              <w:rPr>
                <w:sz w:val="24"/>
                <w:szCs w:val="22"/>
              </w:rPr>
            </w:pPr>
          </w:p>
        </w:tc>
      </w:tr>
      <w:tr w:rsidR="00DC45B7" w:rsidRPr="00265FD0" w14:paraId="3F05A40F" w14:textId="77777777" w:rsidTr="006E2F4D">
        <w:tc>
          <w:tcPr>
            <w:tcW w:w="286" w:type="pct"/>
            <w:vMerge/>
            <w:shd w:val="clear" w:color="auto" w:fill="auto"/>
            <w:textDirection w:val="tbRlV"/>
            <w:vAlign w:val="center"/>
          </w:tcPr>
          <w:p w14:paraId="00FECB14" w14:textId="77777777" w:rsidR="00DC45B7" w:rsidRPr="00265FD0" w:rsidRDefault="00DC45B7" w:rsidP="00FD6874">
            <w:pPr>
              <w:ind w:left="113" w:right="113"/>
              <w:jc w:val="center"/>
              <w:rPr>
                <w:sz w:val="24"/>
                <w:szCs w:val="22"/>
              </w:rPr>
            </w:pPr>
          </w:p>
        </w:tc>
        <w:tc>
          <w:tcPr>
            <w:tcW w:w="1589" w:type="pct"/>
            <w:shd w:val="clear" w:color="auto" w:fill="auto"/>
          </w:tcPr>
          <w:p w14:paraId="49C1800D" w14:textId="77777777" w:rsidR="00DC45B7" w:rsidRPr="00265FD0" w:rsidRDefault="00DC45B7" w:rsidP="00FD6874">
            <w:pPr>
              <w:rPr>
                <w:sz w:val="24"/>
                <w:szCs w:val="22"/>
              </w:rPr>
            </w:pPr>
            <w:r w:rsidRPr="00265FD0">
              <w:rPr>
                <w:rFonts w:hint="eastAsia"/>
                <w:sz w:val="24"/>
                <w:szCs w:val="22"/>
              </w:rPr>
              <w:t>第</w:t>
            </w:r>
            <w:r w:rsidRPr="00265FD0">
              <w:rPr>
                <w:rFonts w:hint="eastAsia"/>
                <w:sz w:val="24"/>
                <w:szCs w:val="22"/>
              </w:rPr>
              <w:t>12</w:t>
            </w:r>
            <w:r w:rsidRPr="00265FD0">
              <w:rPr>
                <w:rFonts w:hint="eastAsia"/>
                <w:sz w:val="24"/>
                <w:szCs w:val="22"/>
              </w:rPr>
              <w:t>章</w:t>
            </w:r>
            <w:r w:rsidRPr="00265FD0">
              <w:rPr>
                <w:rFonts w:hint="eastAsia"/>
                <w:sz w:val="24"/>
                <w:szCs w:val="22"/>
              </w:rPr>
              <w:t xml:space="preserve"> </w:t>
            </w:r>
            <w:r w:rsidRPr="00265FD0">
              <w:rPr>
                <w:rFonts w:hint="eastAsia"/>
                <w:sz w:val="24"/>
                <w:szCs w:val="22"/>
              </w:rPr>
              <w:t>使用手冊</w:t>
            </w:r>
          </w:p>
        </w:tc>
        <w:tc>
          <w:tcPr>
            <w:tcW w:w="625" w:type="pct"/>
            <w:shd w:val="clear" w:color="auto" w:fill="auto"/>
          </w:tcPr>
          <w:p w14:paraId="1F5A5EFF" w14:textId="77777777" w:rsidR="00DC45B7" w:rsidRPr="00265FD0" w:rsidRDefault="00DC45B7" w:rsidP="000B77D1">
            <w:pPr>
              <w:jc w:val="center"/>
              <w:rPr>
                <w:sz w:val="24"/>
                <w:szCs w:val="22"/>
              </w:rPr>
            </w:pPr>
          </w:p>
        </w:tc>
        <w:tc>
          <w:tcPr>
            <w:tcW w:w="625" w:type="pct"/>
          </w:tcPr>
          <w:p w14:paraId="65C602F8" w14:textId="3684D083" w:rsidR="00DC45B7" w:rsidRPr="00265FD0" w:rsidRDefault="00B04D22" w:rsidP="000B77D1">
            <w:pPr>
              <w:jc w:val="center"/>
              <w:rPr>
                <w:sz w:val="24"/>
                <w:szCs w:val="22"/>
              </w:rPr>
            </w:pPr>
            <w:r w:rsidRPr="00265FD0">
              <w:rPr>
                <w:rFonts w:ascii="新細明體" w:eastAsia="新細明體" w:hAnsi="新細明體" w:cs="新細明體" w:hint="eastAsia"/>
                <w:sz w:val="24"/>
              </w:rPr>
              <w:t>〇</w:t>
            </w:r>
          </w:p>
        </w:tc>
        <w:tc>
          <w:tcPr>
            <w:tcW w:w="625" w:type="pct"/>
            <w:shd w:val="clear" w:color="auto" w:fill="auto"/>
          </w:tcPr>
          <w:p w14:paraId="68FB2DA2" w14:textId="05CB5D46" w:rsidR="00DC45B7" w:rsidRPr="00265FD0" w:rsidRDefault="00DC45B7" w:rsidP="000B77D1">
            <w:pPr>
              <w:jc w:val="center"/>
              <w:rPr>
                <w:sz w:val="24"/>
                <w:szCs w:val="22"/>
              </w:rPr>
            </w:pPr>
          </w:p>
        </w:tc>
        <w:tc>
          <w:tcPr>
            <w:tcW w:w="625" w:type="pct"/>
            <w:shd w:val="clear" w:color="auto" w:fill="auto"/>
          </w:tcPr>
          <w:p w14:paraId="07128742" w14:textId="77777777" w:rsidR="00DC45B7" w:rsidRPr="00265FD0" w:rsidRDefault="00DC45B7" w:rsidP="000B77D1">
            <w:pPr>
              <w:jc w:val="center"/>
              <w:rPr>
                <w:sz w:val="24"/>
                <w:szCs w:val="22"/>
              </w:rPr>
            </w:pPr>
          </w:p>
        </w:tc>
        <w:tc>
          <w:tcPr>
            <w:tcW w:w="625" w:type="pct"/>
            <w:shd w:val="clear" w:color="auto" w:fill="auto"/>
          </w:tcPr>
          <w:p w14:paraId="6CDB9590" w14:textId="0CE3518B" w:rsidR="00DC45B7" w:rsidRPr="00265FD0" w:rsidRDefault="004B762B" w:rsidP="000B77D1">
            <w:pPr>
              <w:jc w:val="center"/>
              <w:rPr>
                <w:sz w:val="24"/>
                <w:szCs w:val="22"/>
              </w:rPr>
            </w:pPr>
            <w:r w:rsidRPr="00265FD0">
              <w:rPr>
                <w:rFonts w:hint="eastAsia"/>
                <w:sz w:val="24"/>
              </w:rPr>
              <w:t>●</w:t>
            </w:r>
          </w:p>
        </w:tc>
      </w:tr>
      <w:tr w:rsidR="00DC45B7" w:rsidRPr="00265FD0" w14:paraId="5350EA9C" w14:textId="77777777" w:rsidTr="006E2F4D">
        <w:tc>
          <w:tcPr>
            <w:tcW w:w="286" w:type="pct"/>
            <w:vMerge w:val="restart"/>
            <w:shd w:val="clear" w:color="auto" w:fill="auto"/>
            <w:textDirection w:val="tbRlV"/>
            <w:vAlign w:val="center"/>
          </w:tcPr>
          <w:p w14:paraId="567398E8" w14:textId="77777777" w:rsidR="00DC45B7" w:rsidRPr="00265FD0" w:rsidRDefault="00DC45B7" w:rsidP="00FD6874">
            <w:pPr>
              <w:ind w:left="113" w:right="113"/>
              <w:jc w:val="center"/>
              <w:rPr>
                <w:sz w:val="24"/>
                <w:szCs w:val="22"/>
              </w:rPr>
            </w:pPr>
            <w:r w:rsidRPr="00265FD0">
              <w:rPr>
                <w:rFonts w:hint="eastAsia"/>
                <w:sz w:val="24"/>
                <w:szCs w:val="22"/>
              </w:rPr>
              <w:t>報告</w:t>
            </w:r>
          </w:p>
        </w:tc>
        <w:tc>
          <w:tcPr>
            <w:tcW w:w="1589" w:type="pct"/>
            <w:shd w:val="clear" w:color="auto" w:fill="auto"/>
          </w:tcPr>
          <w:p w14:paraId="2BBDE4BC" w14:textId="77777777" w:rsidR="00DC45B7" w:rsidRPr="00265FD0" w:rsidRDefault="00DC45B7" w:rsidP="00FD6874">
            <w:pPr>
              <w:rPr>
                <w:sz w:val="24"/>
                <w:szCs w:val="22"/>
              </w:rPr>
            </w:pPr>
            <w:r w:rsidRPr="00265FD0">
              <w:rPr>
                <w:rFonts w:hint="eastAsia"/>
                <w:sz w:val="24"/>
                <w:szCs w:val="22"/>
              </w:rPr>
              <w:t>簡報製作</w:t>
            </w:r>
          </w:p>
        </w:tc>
        <w:tc>
          <w:tcPr>
            <w:tcW w:w="625" w:type="pct"/>
            <w:shd w:val="clear" w:color="auto" w:fill="auto"/>
          </w:tcPr>
          <w:p w14:paraId="2EFCBBB7" w14:textId="07BC0190" w:rsidR="00DC45B7" w:rsidRPr="00265FD0" w:rsidRDefault="004B762B" w:rsidP="000B77D1">
            <w:pPr>
              <w:jc w:val="center"/>
              <w:rPr>
                <w:sz w:val="24"/>
                <w:szCs w:val="22"/>
              </w:rPr>
            </w:pPr>
            <w:r w:rsidRPr="00265FD0">
              <w:rPr>
                <w:rFonts w:hint="eastAsia"/>
                <w:sz w:val="24"/>
              </w:rPr>
              <w:t>●</w:t>
            </w:r>
          </w:p>
        </w:tc>
        <w:tc>
          <w:tcPr>
            <w:tcW w:w="625" w:type="pct"/>
          </w:tcPr>
          <w:p w14:paraId="032618CE" w14:textId="77777777" w:rsidR="00DC45B7" w:rsidRPr="00265FD0" w:rsidRDefault="00DC45B7" w:rsidP="000B77D1">
            <w:pPr>
              <w:jc w:val="center"/>
              <w:rPr>
                <w:sz w:val="24"/>
                <w:szCs w:val="22"/>
              </w:rPr>
            </w:pPr>
          </w:p>
        </w:tc>
        <w:tc>
          <w:tcPr>
            <w:tcW w:w="625" w:type="pct"/>
            <w:shd w:val="clear" w:color="auto" w:fill="auto"/>
          </w:tcPr>
          <w:p w14:paraId="30BA36E5" w14:textId="786CDB4D" w:rsidR="00DC45B7" w:rsidRPr="00265FD0" w:rsidRDefault="00DC45B7" w:rsidP="000B77D1">
            <w:pPr>
              <w:jc w:val="center"/>
              <w:rPr>
                <w:sz w:val="24"/>
                <w:szCs w:val="22"/>
              </w:rPr>
            </w:pPr>
          </w:p>
        </w:tc>
        <w:tc>
          <w:tcPr>
            <w:tcW w:w="625" w:type="pct"/>
            <w:shd w:val="clear" w:color="auto" w:fill="auto"/>
          </w:tcPr>
          <w:p w14:paraId="72D8B9BE" w14:textId="2040061C" w:rsidR="00DC45B7" w:rsidRPr="00265FD0" w:rsidRDefault="00B04D22" w:rsidP="000B77D1">
            <w:pPr>
              <w:jc w:val="center"/>
              <w:rPr>
                <w:sz w:val="24"/>
                <w:szCs w:val="22"/>
              </w:rPr>
            </w:pPr>
            <w:r w:rsidRPr="00265FD0">
              <w:rPr>
                <w:rFonts w:ascii="新細明體" w:eastAsia="新細明體" w:hAnsi="新細明體" w:cs="新細明體" w:hint="eastAsia"/>
                <w:sz w:val="24"/>
              </w:rPr>
              <w:t>〇</w:t>
            </w:r>
          </w:p>
        </w:tc>
        <w:tc>
          <w:tcPr>
            <w:tcW w:w="625" w:type="pct"/>
            <w:shd w:val="clear" w:color="auto" w:fill="auto"/>
          </w:tcPr>
          <w:p w14:paraId="7F5AA3F5" w14:textId="77777777" w:rsidR="00DC45B7" w:rsidRPr="00265FD0" w:rsidRDefault="00DC45B7" w:rsidP="000B77D1">
            <w:pPr>
              <w:jc w:val="center"/>
              <w:rPr>
                <w:sz w:val="24"/>
                <w:szCs w:val="22"/>
              </w:rPr>
            </w:pPr>
          </w:p>
        </w:tc>
      </w:tr>
      <w:tr w:rsidR="00DC45B7" w:rsidRPr="00265FD0" w14:paraId="28BA669A" w14:textId="77777777" w:rsidTr="006E2F4D">
        <w:tc>
          <w:tcPr>
            <w:tcW w:w="286" w:type="pct"/>
            <w:vMerge/>
            <w:shd w:val="clear" w:color="auto" w:fill="auto"/>
            <w:textDirection w:val="tbRlV"/>
          </w:tcPr>
          <w:p w14:paraId="62453F35" w14:textId="77777777" w:rsidR="00DC45B7" w:rsidRPr="00265FD0" w:rsidRDefault="00DC45B7" w:rsidP="00FD6874">
            <w:pPr>
              <w:ind w:left="113" w:right="113"/>
              <w:jc w:val="right"/>
              <w:rPr>
                <w:sz w:val="24"/>
                <w:szCs w:val="22"/>
              </w:rPr>
            </w:pPr>
          </w:p>
        </w:tc>
        <w:tc>
          <w:tcPr>
            <w:tcW w:w="1589" w:type="pct"/>
            <w:shd w:val="clear" w:color="auto" w:fill="auto"/>
          </w:tcPr>
          <w:p w14:paraId="1596BA9C" w14:textId="77777777" w:rsidR="00DC45B7" w:rsidRPr="00265FD0" w:rsidRDefault="00DC45B7" w:rsidP="00FD6874">
            <w:pPr>
              <w:rPr>
                <w:sz w:val="24"/>
                <w:szCs w:val="22"/>
              </w:rPr>
            </w:pPr>
            <w:r w:rsidRPr="00265FD0">
              <w:rPr>
                <w:rFonts w:hint="eastAsia"/>
                <w:sz w:val="24"/>
                <w:szCs w:val="22"/>
              </w:rPr>
              <w:t>海報製作</w:t>
            </w:r>
          </w:p>
        </w:tc>
        <w:tc>
          <w:tcPr>
            <w:tcW w:w="625" w:type="pct"/>
            <w:shd w:val="clear" w:color="auto" w:fill="auto"/>
          </w:tcPr>
          <w:p w14:paraId="5281AACB" w14:textId="77777777" w:rsidR="00DC45B7" w:rsidRPr="00265FD0" w:rsidRDefault="00DC45B7" w:rsidP="000B77D1">
            <w:pPr>
              <w:jc w:val="center"/>
              <w:rPr>
                <w:sz w:val="24"/>
                <w:szCs w:val="22"/>
              </w:rPr>
            </w:pPr>
          </w:p>
        </w:tc>
        <w:tc>
          <w:tcPr>
            <w:tcW w:w="625" w:type="pct"/>
          </w:tcPr>
          <w:p w14:paraId="718D387E" w14:textId="4EDA5FAE" w:rsidR="00DC45B7" w:rsidRPr="00265FD0" w:rsidRDefault="00774A4C" w:rsidP="000B77D1">
            <w:pPr>
              <w:jc w:val="center"/>
              <w:rPr>
                <w:sz w:val="24"/>
                <w:szCs w:val="22"/>
              </w:rPr>
            </w:pPr>
            <w:r w:rsidRPr="00265FD0">
              <w:rPr>
                <w:rFonts w:ascii="新細明體" w:eastAsia="新細明體" w:hAnsi="新細明體" w:cs="新細明體" w:hint="eastAsia"/>
                <w:sz w:val="24"/>
              </w:rPr>
              <w:t>〇</w:t>
            </w:r>
          </w:p>
        </w:tc>
        <w:tc>
          <w:tcPr>
            <w:tcW w:w="625" w:type="pct"/>
            <w:shd w:val="clear" w:color="auto" w:fill="auto"/>
          </w:tcPr>
          <w:p w14:paraId="53820975" w14:textId="5B226C3D" w:rsidR="00DC45B7" w:rsidRPr="00265FD0" w:rsidRDefault="00DC45B7" w:rsidP="000B77D1">
            <w:pPr>
              <w:jc w:val="center"/>
              <w:rPr>
                <w:sz w:val="24"/>
                <w:szCs w:val="22"/>
              </w:rPr>
            </w:pPr>
          </w:p>
        </w:tc>
        <w:tc>
          <w:tcPr>
            <w:tcW w:w="625" w:type="pct"/>
            <w:shd w:val="clear" w:color="auto" w:fill="auto"/>
          </w:tcPr>
          <w:p w14:paraId="3EB1B3EE" w14:textId="765B1AF1" w:rsidR="00DC45B7" w:rsidRPr="00265FD0" w:rsidRDefault="00774A4C" w:rsidP="000B77D1">
            <w:pPr>
              <w:jc w:val="center"/>
              <w:rPr>
                <w:sz w:val="24"/>
                <w:szCs w:val="22"/>
              </w:rPr>
            </w:pPr>
            <w:r w:rsidRPr="00265FD0">
              <w:rPr>
                <w:rFonts w:hint="eastAsia"/>
                <w:sz w:val="24"/>
              </w:rPr>
              <w:t>●</w:t>
            </w:r>
          </w:p>
        </w:tc>
        <w:tc>
          <w:tcPr>
            <w:tcW w:w="625" w:type="pct"/>
            <w:shd w:val="clear" w:color="auto" w:fill="auto"/>
          </w:tcPr>
          <w:p w14:paraId="425096EA" w14:textId="77777777" w:rsidR="00DC45B7" w:rsidRPr="00265FD0" w:rsidRDefault="00DC45B7" w:rsidP="000B77D1">
            <w:pPr>
              <w:jc w:val="center"/>
              <w:rPr>
                <w:sz w:val="24"/>
                <w:szCs w:val="22"/>
              </w:rPr>
            </w:pPr>
          </w:p>
        </w:tc>
      </w:tr>
      <w:tr w:rsidR="00DC45B7" w:rsidRPr="00265FD0" w14:paraId="0E2164AF" w14:textId="77777777" w:rsidTr="006E2F4D">
        <w:tc>
          <w:tcPr>
            <w:tcW w:w="286" w:type="pct"/>
            <w:vMerge/>
            <w:shd w:val="clear" w:color="auto" w:fill="auto"/>
            <w:textDirection w:val="tbRlV"/>
          </w:tcPr>
          <w:p w14:paraId="11FEE263" w14:textId="77777777" w:rsidR="00DC45B7" w:rsidRPr="00265FD0" w:rsidRDefault="00DC45B7" w:rsidP="00FD6874">
            <w:pPr>
              <w:ind w:left="113" w:right="113"/>
              <w:jc w:val="right"/>
              <w:rPr>
                <w:sz w:val="24"/>
                <w:szCs w:val="22"/>
              </w:rPr>
            </w:pPr>
          </w:p>
        </w:tc>
        <w:tc>
          <w:tcPr>
            <w:tcW w:w="1589" w:type="pct"/>
            <w:shd w:val="clear" w:color="auto" w:fill="auto"/>
          </w:tcPr>
          <w:p w14:paraId="7A3FAB88" w14:textId="77777777" w:rsidR="00DC45B7" w:rsidRPr="00265FD0" w:rsidRDefault="00DC45B7" w:rsidP="00FD6874">
            <w:pPr>
              <w:rPr>
                <w:sz w:val="24"/>
                <w:szCs w:val="22"/>
              </w:rPr>
            </w:pPr>
            <w:r w:rsidRPr="00265FD0">
              <w:rPr>
                <w:rFonts w:hint="eastAsia"/>
                <w:sz w:val="24"/>
                <w:szCs w:val="22"/>
              </w:rPr>
              <w:t>影片製作</w:t>
            </w:r>
          </w:p>
        </w:tc>
        <w:tc>
          <w:tcPr>
            <w:tcW w:w="625" w:type="pct"/>
            <w:shd w:val="clear" w:color="auto" w:fill="auto"/>
          </w:tcPr>
          <w:p w14:paraId="77A469C1" w14:textId="77777777" w:rsidR="00DC45B7" w:rsidRPr="00265FD0" w:rsidRDefault="00DC45B7" w:rsidP="000B77D1">
            <w:pPr>
              <w:jc w:val="center"/>
              <w:rPr>
                <w:sz w:val="24"/>
                <w:szCs w:val="22"/>
              </w:rPr>
            </w:pPr>
          </w:p>
        </w:tc>
        <w:tc>
          <w:tcPr>
            <w:tcW w:w="625" w:type="pct"/>
          </w:tcPr>
          <w:p w14:paraId="6396DB4B" w14:textId="77777777" w:rsidR="00DC45B7" w:rsidRPr="00265FD0" w:rsidRDefault="00DC45B7" w:rsidP="000B77D1">
            <w:pPr>
              <w:jc w:val="center"/>
              <w:rPr>
                <w:sz w:val="24"/>
                <w:szCs w:val="22"/>
              </w:rPr>
            </w:pPr>
          </w:p>
        </w:tc>
        <w:tc>
          <w:tcPr>
            <w:tcW w:w="625" w:type="pct"/>
            <w:shd w:val="clear" w:color="auto" w:fill="auto"/>
          </w:tcPr>
          <w:p w14:paraId="7979F9EF" w14:textId="529F57F8" w:rsidR="00DC45B7" w:rsidRPr="00265FD0" w:rsidRDefault="00266E89" w:rsidP="000B77D1">
            <w:pPr>
              <w:jc w:val="center"/>
              <w:rPr>
                <w:sz w:val="24"/>
                <w:szCs w:val="22"/>
              </w:rPr>
            </w:pPr>
            <w:r w:rsidRPr="00265FD0">
              <w:rPr>
                <w:rFonts w:ascii="新細明體" w:eastAsia="新細明體" w:hAnsi="新細明體" w:cs="新細明體" w:hint="eastAsia"/>
                <w:sz w:val="24"/>
              </w:rPr>
              <w:t>〇</w:t>
            </w:r>
          </w:p>
        </w:tc>
        <w:tc>
          <w:tcPr>
            <w:tcW w:w="625" w:type="pct"/>
            <w:shd w:val="clear" w:color="auto" w:fill="auto"/>
          </w:tcPr>
          <w:p w14:paraId="57764A85" w14:textId="77777777" w:rsidR="00DC45B7" w:rsidRPr="00265FD0" w:rsidRDefault="00DC45B7" w:rsidP="000B77D1">
            <w:pPr>
              <w:jc w:val="center"/>
              <w:rPr>
                <w:sz w:val="24"/>
                <w:szCs w:val="22"/>
              </w:rPr>
            </w:pPr>
          </w:p>
        </w:tc>
        <w:tc>
          <w:tcPr>
            <w:tcW w:w="625" w:type="pct"/>
            <w:shd w:val="clear" w:color="auto" w:fill="auto"/>
          </w:tcPr>
          <w:p w14:paraId="7015C487" w14:textId="5DEB468A" w:rsidR="00DC45B7" w:rsidRPr="00265FD0" w:rsidRDefault="00266E89" w:rsidP="000B77D1">
            <w:pPr>
              <w:jc w:val="center"/>
              <w:rPr>
                <w:sz w:val="24"/>
                <w:szCs w:val="22"/>
              </w:rPr>
            </w:pPr>
            <w:r w:rsidRPr="00265FD0">
              <w:rPr>
                <w:rFonts w:hint="eastAsia"/>
                <w:sz w:val="24"/>
              </w:rPr>
              <w:t>●</w:t>
            </w:r>
          </w:p>
        </w:tc>
      </w:tr>
    </w:tbl>
    <w:p w14:paraId="63FE0AE6" w14:textId="77777777" w:rsidR="00FF083A" w:rsidRPr="00265FD0" w:rsidRDefault="00FF083A" w:rsidP="00FF083A">
      <w:pPr>
        <w:rPr>
          <w:lang w:eastAsia="zh-CN"/>
        </w:rPr>
      </w:pPr>
    </w:p>
    <w:p w14:paraId="2A9A4985" w14:textId="57EDC845" w:rsidR="00FF083A" w:rsidRPr="00265FD0" w:rsidRDefault="00FF083A" w:rsidP="00FF083A">
      <w:pPr>
        <w:pStyle w:val="ac"/>
        <w:keepNext/>
      </w:pPr>
      <w:bookmarkStart w:id="55" w:name="_Toc151314159"/>
      <w:r w:rsidRPr="00265FD0">
        <w:rPr>
          <w:lang w:eastAsia="zh-CN"/>
        </w:rPr>
        <w:t>▼</w:t>
      </w:r>
      <w:r w:rsidRPr="00265FD0">
        <w:rPr>
          <w:rFonts w:hint="eastAsia"/>
        </w:rPr>
        <w:t>表</w:t>
      </w:r>
      <w:r w:rsidR="000820A3" w:rsidRPr="00265FD0">
        <w:fldChar w:fldCharType="begin"/>
      </w:r>
      <w:r w:rsidR="000820A3" w:rsidRPr="00265FD0">
        <w:instrText xml:space="preserve"> </w:instrText>
      </w:r>
      <w:r w:rsidR="000820A3" w:rsidRPr="00265FD0">
        <w:rPr>
          <w:rFonts w:hint="eastAsia"/>
        </w:rPr>
        <w:instrText>STYLEREF 2 \s</w:instrText>
      </w:r>
      <w:r w:rsidR="000820A3" w:rsidRPr="00265FD0">
        <w:instrText xml:space="preserve"> </w:instrText>
      </w:r>
      <w:r w:rsidR="000820A3" w:rsidRPr="00265FD0">
        <w:fldChar w:fldCharType="separate"/>
      </w:r>
      <w:r w:rsidR="00F239B7">
        <w:rPr>
          <w:noProof/>
        </w:rPr>
        <w:t>4-2</w:t>
      </w:r>
      <w:r w:rsidR="000820A3" w:rsidRPr="00265FD0">
        <w:fldChar w:fldCharType="end"/>
      </w:r>
      <w:r w:rsidR="000820A3" w:rsidRPr="00265FD0">
        <w:noBreakHyphen/>
      </w:r>
      <w:r w:rsidR="000820A3" w:rsidRPr="00265FD0">
        <w:fldChar w:fldCharType="begin"/>
      </w:r>
      <w:r w:rsidR="000820A3" w:rsidRPr="00265FD0">
        <w:instrText xml:space="preserve"> </w:instrText>
      </w:r>
      <w:r w:rsidR="000820A3" w:rsidRPr="00265FD0">
        <w:rPr>
          <w:rFonts w:hint="eastAsia"/>
        </w:rPr>
        <w:instrText xml:space="preserve">SEQ </w:instrText>
      </w:r>
      <w:r w:rsidR="000820A3" w:rsidRPr="00265FD0">
        <w:rPr>
          <w:rFonts w:hint="eastAsia"/>
        </w:rPr>
        <w:instrText>表</w:instrText>
      </w:r>
      <w:r w:rsidR="000820A3" w:rsidRPr="00265FD0">
        <w:rPr>
          <w:rFonts w:hint="eastAsia"/>
        </w:rPr>
        <w:instrText xml:space="preserve"> \* ARABIC \s 2</w:instrText>
      </w:r>
      <w:r w:rsidR="000820A3" w:rsidRPr="00265FD0">
        <w:instrText xml:space="preserve"> </w:instrText>
      </w:r>
      <w:r w:rsidR="000820A3" w:rsidRPr="00265FD0">
        <w:fldChar w:fldCharType="separate"/>
      </w:r>
      <w:r w:rsidR="00F239B7">
        <w:rPr>
          <w:noProof/>
        </w:rPr>
        <w:t>2</w:t>
      </w:r>
      <w:r w:rsidR="000820A3" w:rsidRPr="00265FD0">
        <w:fldChar w:fldCharType="end"/>
      </w:r>
      <w:r w:rsidRPr="00265FD0">
        <w:rPr>
          <w:lang w:eastAsia="zh-CN"/>
        </w:rPr>
        <w:t>、</w:t>
      </w:r>
      <w:r w:rsidRPr="00265FD0">
        <w:rPr>
          <w:rFonts w:hint="eastAsia"/>
          <w:lang w:eastAsia="zh-CN"/>
        </w:rPr>
        <w:t>專題成果工作內容與貢獻度表</w:t>
      </w:r>
      <w:bookmarkEnd w:id="55"/>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57" w:type="dxa"/>
          <w:bottom w:w="57" w:type="dxa"/>
        </w:tblCellMar>
        <w:tblLook w:val="04A0" w:firstRow="1" w:lastRow="0" w:firstColumn="1" w:lastColumn="0" w:noHBand="0" w:noVBand="1"/>
      </w:tblPr>
      <w:tblGrid>
        <w:gridCol w:w="817"/>
        <w:gridCol w:w="1296"/>
        <w:gridCol w:w="6723"/>
        <w:gridCol w:w="1584"/>
      </w:tblGrid>
      <w:tr w:rsidR="001E6A72" w:rsidRPr="00265FD0" w14:paraId="4DE13ABF" w14:textId="77777777" w:rsidTr="005D0B67">
        <w:tc>
          <w:tcPr>
            <w:tcW w:w="392" w:type="pct"/>
            <w:shd w:val="pct15" w:color="auto" w:fill="auto"/>
            <w:vAlign w:val="center"/>
          </w:tcPr>
          <w:p w14:paraId="1567D234" w14:textId="77777777" w:rsidR="001E6A72" w:rsidRPr="00265FD0" w:rsidRDefault="001E6A72" w:rsidP="00FD6874">
            <w:pPr>
              <w:jc w:val="center"/>
              <w:rPr>
                <w:sz w:val="24"/>
                <w:szCs w:val="22"/>
              </w:rPr>
            </w:pPr>
            <w:r w:rsidRPr="00265FD0">
              <w:rPr>
                <w:rFonts w:hint="eastAsia"/>
                <w:sz w:val="24"/>
                <w:szCs w:val="22"/>
              </w:rPr>
              <w:t>序號</w:t>
            </w:r>
          </w:p>
        </w:tc>
        <w:tc>
          <w:tcPr>
            <w:tcW w:w="622" w:type="pct"/>
            <w:shd w:val="pct15" w:color="auto" w:fill="auto"/>
            <w:vAlign w:val="center"/>
          </w:tcPr>
          <w:p w14:paraId="4AF7D627" w14:textId="77777777" w:rsidR="001E6A72" w:rsidRPr="00265FD0" w:rsidRDefault="001E6A72" w:rsidP="00FD6874">
            <w:pPr>
              <w:jc w:val="center"/>
              <w:rPr>
                <w:sz w:val="24"/>
                <w:szCs w:val="22"/>
              </w:rPr>
            </w:pPr>
            <w:r w:rsidRPr="00265FD0">
              <w:rPr>
                <w:rFonts w:hint="eastAsia"/>
                <w:sz w:val="24"/>
                <w:szCs w:val="22"/>
              </w:rPr>
              <w:t>姓名</w:t>
            </w:r>
          </w:p>
        </w:tc>
        <w:tc>
          <w:tcPr>
            <w:tcW w:w="3226" w:type="pct"/>
            <w:shd w:val="pct15" w:color="auto" w:fill="auto"/>
            <w:vAlign w:val="center"/>
          </w:tcPr>
          <w:p w14:paraId="20DF7807" w14:textId="252056AB" w:rsidR="001E6A72" w:rsidRPr="00265FD0" w:rsidRDefault="001E6A72" w:rsidP="00FD6874">
            <w:pPr>
              <w:jc w:val="center"/>
              <w:rPr>
                <w:sz w:val="24"/>
                <w:szCs w:val="22"/>
              </w:rPr>
            </w:pPr>
            <w:r w:rsidRPr="00265FD0">
              <w:rPr>
                <w:rFonts w:hint="eastAsia"/>
                <w:sz w:val="24"/>
                <w:szCs w:val="22"/>
              </w:rPr>
              <w:t>工作內容</w:t>
            </w:r>
          </w:p>
        </w:tc>
        <w:tc>
          <w:tcPr>
            <w:tcW w:w="760" w:type="pct"/>
            <w:shd w:val="pct15" w:color="auto" w:fill="auto"/>
            <w:vAlign w:val="center"/>
          </w:tcPr>
          <w:p w14:paraId="380C6090" w14:textId="77777777" w:rsidR="001E6A72" w:rsidRPr="00265FD0" w:rsidRDefault="001E6A72" w:rsidP="00FD6874">
            <w:pPr>
              <w:jc w:val="center"/>
              <w:rPr>
                <w:sz w:val="24"/>
                <w:szCs w:val="22"/>
              </w:rPr>
            </w:pPr>
            <w:r w:rsidRPr="00265FD0">
              <w:rPr>
                <w:rFonts w:hint="eastAsia"/>
                <w:sz w:val="24"/>
                <w:szCs w:val="22"/>
              </w:rPr>
              <w:t>貢獻度</w:t>
            </w:r>
          </w:p>
        </w:tc>
      </w:tr>
      <w:tr w:rsidR="001E6A72" w:rsidRPr="00265FD0" w14:paraId="7E97F20C" w14:textId="77777777" w:rsidTr="005D0B67">
        <w:tc>
          <w:tcPr>
            <w:tcW w:w="392" w:type="pct"/>
            <w:shd w:val="clear" w:color="auto" w:fill="auto"/>
            <w:vAlign w:val="center"/>
          </w:tcPr>
          <w:p w14:paraId="54978156" w14:textId="77777777" w:rsidR="001E6A72" w:rsidRPr="00265FD0" w:rsidRDefault="001E6A72" w:rsidP="00FD6874">
            <w:pPr>
              <w:jc w:val="center"/>
              <w:rPr>
                <w:sz w:val="24"/>
                <w:szCs w:val="22"/>
              </w:rPr>
            </w:pPr>
            <w:r w:rsidRPr="00265FD0">
              <w:rPr>
                <w:rFonts w:hint="eastAsia"/>
                <w:sz w:val="24"/>
                <w:szCs w:val="22"/>
              </w:rPr>
              <w:t>1</w:t>
            </w:r>
          </w:p>
        </w:tc>
        <w:tc>
          <w:tcPr>
            <w:tcW w:w="622" w:type="pct"/>
            <w:shd w:val="clear" w:color="auto" w:fill="auto"/>
          </w:tcPr>
          <w:p w14:paraId="534992D0" w14:textId="77777777" w:rsidR="001E6A72" w:rsidRPr="00265FD0" w:rsidRDefault="001E6A72" w:rsidP="00FD6874">
            <w:pPr>
              <w:rPr>
                <w:sz w:val="24"/>
                <w:szCs w:val="22"/>
              </w:rPr>
            </w:pPr>
            <w:r w:rsidRPr="00265FD0">
              <w:rPr>
                <w:rFonts w:hint="eastAsia"/>
                <w:sz w:val="24"/>
                <w:szCs w:val="22"/>
              </w:rPr>
              <w:t>組長</w:t>
            </w:r>
          </w:p>
          <w:p w14:paraId="489215D8" w14:textId="28C8055B" w:rsidR="001E6A72" w:rsidRPr="00265FD0" w:rsidRDefault="001E6A72" w:rsidP="00FD6874">
            <w:pPr>
              <w:rPr>
                <w:sz w:val="24"/>
                <w:szCs w:val="22"/>
                <w:u w:val="single"/>
              </w:rPr>
            </w:pPr>
            <w:r w:rsidRPr="00265FD0">
              <w:rPr>
                <w:rFonts w:hint="eastAsia"/>
                <w:sz w:val="24"/>
                <w:szCs w:val="22"/>
                <w:u w:val="single"/>
              </w:rPr>
              <w:t xml:space="preserve"> </w:t>
            </w:r>
            <w:r w:rsidR="005D0B67" w:rsidRPr="00265FD0">
              <w:rPr>
                <w:rFonts w:hint="eastAsia"/>
                <w:sz w:val="24"/>
                <w:szCs w:val="22"/>
                <w:u w:val="single"/>
              </w:rPr>
              <w:t>莊翊廷</w:t>
            </w:r>
            <w:r w:rsidRPr="00265FD0">
              <w:rPr>
                <w:rFonts w:hint="eastAsia"/>
                <w:sz w:val="24"/>
                <w:szCs w:val="22"/>
                <w:u w:val="single"/>
              </w:rPr>
              <w:t xml:space="preserve">  </w:t>
            </w:r>
          </w:p>
        </w:tc>
        <w:tc>
          <w:tcPr>
            <w:tcW w:w="3226" w:type="pct"/>
            <w:shd w:val="clear" w:color="auto" w:fill="auto"/>
            <w:vAlign w:val="center"/>
          </w:tcPr>
          <w:p w14:paraId="275CE8F8" w14:textId="4BEBF036" w:rsidR="001E6A72" w:rsidRPr="00265FD0" w:rsidRDefault="00774A4C" w:rsidP="00FD6874">
            <w:pPr>
              <w:jc w:val="both"/>
              <w:rPr>
                <w:sz w:val="24"/>
                <w:szCs w:val="22"/>
              </w:rPr>
            </w:pPr>
            <w:r w:rsidRPr="00265FD0">
              <w:rPr>
                <w:rFonts w:hint="eastAsia"/>
                <w:sz w:val="24"/>
                <w:szCs w:val="22"/>
              </w:rPr>
              <w:t>主要：</w:t>
            </w:r>
            <w:r w:rsidR="004731BD" w:rsidRPr="00265FD0">
              <w:rPr>
                <w:rFonts w:hint="eastAsia"/>
                <w:sz w:val="24"/>
                <w:szCs w:val="22"/>
              </w:rPr>
              <w:t>伺服器架設、</w:t>
            </w:r>
            <w:r w:rsidRPr="00265FD0">
              <w:rPr>
                <w:rFonts w:hint="eastAsia"/>
                <w:sz w:val="24"/>
                <w:szCs w:val="22"/>
              </w:rPr>
              <w:t>健康分數、即時健康新聞</w:t>
            </w:r>
            <w:r w:rsidR="004731BD" w:rsidRPr="00265FD0">
              <w:rPr>
                <w:rFonts w:hint="eastAsia"/>
                <w:sz w:val="24"/>
                <w:szCs w:val="22"/>
              </w:rPr>
              <w:t>、</w:t>
            </w:r>
            <w:r w:rsidR="001A47DC" w:rsidRPr="00265FD0">
              <w:rPr>
                <w:sz w:val="24"/>
                <w:szCs w:val="22"/>
              </w:rPr>
              <w:t>A</w:t>
            </w:r>
            <w:r w:rsidR="00F45063" w:rsidRPr="00265FD0">
              <w:rPr>
                <w:sz w:val="24"/>
                <w:szCs w:val="22"/>
              </w:rPr>
              <w:t>pp</w:t>
            </w:r>
            <w:r w:rsidR="004731BD" w:rsidRPr="00265FD0">
              <w:rPr>
                <w:rFonts w:hint="eastAsia"/>
                <w:sz w:val="24"/>
                <w:szCs w:val="22"/>
              </w:rPr>
              <w:t>介面設計</w:t>
            </w:r>
            <w:r w:rsidRPr="00265FD0">
              <w:rPr>
                <w:rFonts w:hint="eastAsia"/>
                <w:sz w:val="24"/>
                <w:szCs w:val="22"/>
              </w:rPr>
              <w:t>輔助：</w:t>
            </w:r>
            <w:r w:rsidRPr="00265FD0">
              <w:rPr>
                <w:rFonts w:hint="eastAsia"/>
                <w:sz w:val="24"/>
                <w:szCs w:val="22"/>
              </w:rPr>
              <w:t>L</w:t>
            </w:r>
            <w:r w:rsidRPr="00265FD0">
              <w:rPr>
                <w:sz w:val="24"/>
                <w:szCs w:val="22"/>
              </w:rPr>
              <w:t>ogo</w:t>
            </w:r>
            <w:r w:rsidRPr="00265FD0">
              <w:rPr>
                <w:rFonts w:hint="eastAsia"/>
                <w:sz w:val="24"/>
                <w:szCs w:val="22"/>
              </w:rPr>
              <w:t>設計、</w:t>
            </w:r>
            <w:r w:rsidR="004731BD" w:rsidRPr="00265FD0">
              <w:rPr>
                <w:rFonts w:hint="eastAsia"/>
                <w:sz w:val="24"/>
                <w:szCs w:val="22"/>
              </w:rPr>
              <w:t>文件撰寫</w:t>
            </w:r>
            <w:r w:rsidRPr="00265FD0">
              <w:rPr>
                <w:rFonts w:hint="eastAsia"/>
                <w:sz w:val="24"/>
                <w:szCs w:val="22"/>
              </w:rPr>
              <w:t>、海報製作</w:t>
            </w:r>
          </w:p>
        </w:tc>
        <w:tc>
          <w:tcPr>
            <w:tcW w:w="760" w:type="pct"/>
            <w:shd w:val="clear" w:color="auto" w:fill="auto"/>
            <w:vAlign w:val="center"/>
          </w:tcPr>
          <w:p w14:paraId="32624258" w14:textId="3FF3B4CF" w:rsidR="001E6A72" w:rsidRPr="00265FD0" w:rsidRDefault="001E6A72" w:rsidP="00FD6874">
            <w:pPr>
              <w:jc w:val="both"/>
              <w:rPr>
                <w:sz w:val="24"/>
                <w:szCs w:val="22"/>
              </w:rPr>
            </w:pPr>
            <w:r w:rsidRPr="00265FD0">
              <w:rPr>
                <w:rFonts w:hint="eastAsia"/>
                <w:sz w:val="24"/>
                <w:szCs w:val="22"/>
                <w:u w:val="single"/>
              </w:rPr>
              <w:t xml:space="preserve">  </w:t>
            </w:r>
            <w:r w:rsidR="000A670F" w:rsidRPr="00265FD0">
              <w:rPr>
                <w:rFonts w:hint="eastAsia"/>
                <w:sz w:val="24"/>
                <w:szCs w:val="22"/>
                <w:u w:val="single"/>
              </w:rPr>
              <w:t>2</w:t>
            </w:r>
            <w:r w:rsidR="000A670F" w:rsidRPr="00265FD0">
              <w:rPr>
                <w:sz w:val="24"/>
                <w:szCs w:val="22"/>
                <w:u w:val="single"/>
              </w:rPr>
              <w:t>4</w:t>
            </w:r>
            <w:r w:rsidRPr="00265FD0">
              <w:rPr>
                <w:rFonts w:hint="eastAsia"/>
                <w:sz w:val="24"/>
                <w:szCs w:val="22"/>
                <w:u w:val="single"/>
              </w:rPr>
              <w:t xml:space="preserve">  </w:t>
            </w:r>
            <w:r w:rsidRPr="00265FD0">
              <w:rPr>
                <w:rFonts w:hint="eastAsia"/>
                <w:sz w:val="24"/>
                <w:szCs w:val="22"/>
              </w:rPr>
              <w:t>%</w:t>
            </w:r>
          </w:p>
        </w:tc>
      </w:tr>
      <w:tr w:rsidR="001E6A72" w:rsidRPr="00265FD0" w14:paraId="0EB98A3A" w14:textId="77777777" w:rsidTr="005D0B67">
        <w:tc>
          <w:tcPr>
            <w:tcW w:w="392" w:type="pct"/>
            <w:shd w:val="clear" w:color="auto" w:fill="auto"/>
            <w:vAlign w:val="center"/>
          </w:tcPr>
          <w:p w14:paraId="262DAC86" w14:textId="77777777" w:rsidR="001E6A72" w:rsidRPr="00265FD0" w:rsidRDefault="001E6A72" w:rsidP="00FD6874">
            <w:pPr>
              <w:jc w:val="center"/>
              <w:rPr>
                <w:sz w:val="24"/>
                <w:szCs w:val="22"/>
              </w:rPr>
            </w:pPr>
            <w:r w:rsidRPr="00265FD0">
              <w:rPr>
                <w:rFonts w:hint="eastAsia"/>
                <w:sz w:val="24"/>
                <w:szCs w:val="22"/>
              </w:rPr>
              <w:t>2</w:t>
            </w:r>
          </w:p>
        </w:tc>
        <w:tc>
          <w:tcPr>
            <w:tcW w:w="622" w:type="pct"/>
            <w:shd w:val="clear" w:color="auto" w:fill="auto"/>
          </w:tcPr>
          <w:p w14:paraId="41405564" w14:textId="77777777" w:rsidR="001E6A72" w:rsidRPr="00265FD0" w:rsidRDefault="001E6A72" w:rsidP="00FD6874">
            <w:pPr>
              <w:rPr>
                <w:sz w:val="24"/>
                <w:szCs w:val="22"/>
              </w:rPr>
            </w:pPr>
            <w:r w:rsidRPr="00265FD0">
              <w:rPr>
                <w:rFonts w:hint="eastAsia"/>
                <w:sz w:val="24"/>
                <w:szCs w:val="22"/>
              </w:rPr>
              <w:t>組員</w:t>
            </w:r>
          </w:p>
          <w:p w14:paraId="5C18A675" w14:textId="435D9E85" w:rsidR="001E6A72" w:rsidRPr="00265FD0" w:rsidRDefault="001E6A72" w:rsidP="00FD6874">
            <w:pPr>
              <w:rPr>
                <w:sz w:val="24"/>
                <w:szCs w:val="22"/>
                <w:u w:val="single"/>
              </w:rPr>
            </w:pPr>
            <w:r w:rsidRPr="00265FD0">
              <w:rPr>
                <w:rFonts w:hint="eastAsia"/>
                <w:sz w:val="24"/>
                <w:szCs w:val="22"/>
                <w:u w:val="single"/>
              </w:rPr>
              <w:t xml:space="preserve"> </w:t>
            </w:r>
            <w:r w:rsidR="005D0B67" w:rsidRPr="00265FD0">
              <w:rPr>
                <w:rFonts w:hint="eastAsia"/>
                <w:sz w:val="24"/>
                <w:szCs w:val="22"/>
                <w:u w:val="single"/>
              </w:rPr>
              <w:t>陳奕喆</w:t>
            </w:r>
            <w:r w:rsidRPr="00265FD0">
              <w:rPr>
                <w:rFonts w:hint="eastAsia"/>
                <w:sz w:val="24"/>
                <w:szCs w:val="22"/>
                <w:u w:val="single"/>
              </w:rPr>
              <w:t xml:space="preserve">   </w:t>
            </w:r>
          </w:p>
        </w:tc>
        <w:tc>
          <w:tcPr>
            <w:tcW w:w="3226" w:type="pct"/>
            <w:shd w:val="clear" w:color="auto" w:fill="auto"/>
            <w:vAlign w:val="center"/>
          </w:tcPr>
          <w:p w14:paraId="4EFF77A3" w14:textId="6AC123ED" w:rsidR="001E6A72" w:rsidRPr="00265FD0" w:rsidRDefault="00774A4C" w:rsidP="00FD6874">
            <w:pPr>
              <w:jc w:val="both"/>
              <w:rPr>
                <w:sz w:val="24"/>
                <w:szCs w:val="22"/>
              </w:rPr>
            </w:pPr>
            <w:r w:rsidRPr="00265FD0">
              <w:rPr>
                <w:rFonts w:hint="eastAsia"/>
                <w:sz w:val="24"/>
                <w:szCs w:val="22"/>
              </w:rPr>
              <w:t>主要：使用者相關</w:t>
            </w:r>
            <w:r w:rsidR="004731BD" w:rsidRPr="00265FD0">
              <w:rPr>
                <w:rFonts w:hint="eastAsia"/>
                <w:sz w:val="24"/>
                <w:szCs w:val="22"/>
              </w:rPr>
              <w:t>、</w:t>
            </w:r>
            <w:r w:rsidR="004731BD" w:rsidRPr="00265FD0">
              <w:rPr>
                <w:rFonts w:hint="eastAsia"/>
                <w:sz w:val="24"/>
                <w:szCs w:val="22"/>
              </w:rPr>
              <w:t>UI/</w:t>
            </w:r>
            <w:r w:rsidR="004731BD" w:rsidRPr="00265FD0">
              <w:rPr>
                <w:sz w:val="24"/>
                <w:szCs w:val="22"/>
              </w:rPr>
              <w:t xml:space="preserve"> UX</w:t>
            </w:r>
            <w:r w:rsidR="004731BD" w:rsidRPr="00265FD0">
              <w:rPr>
                <w:rFonts w:hint="eastAsia"/>
                <w:sz w:val="24"/>
                <w:szCs w:val="22"/>
              </w:rPr>
              <w:t>、文件撰寫、簡報製作</w:t>
            </w:r>
          </w:p>
          <w:p w14:paraId="38B6BB22" w14:textId="6BC907B4" w:rsidR="00774A4C" w:rsidRPr="00265FD0" w:rsidRDefault="00774A4C" w:rsidP="00FD6874">
            <w:pPr>
              <w:jc w:val="both"/>
              <w:rPr>
                <w:sz w:val="24"/>
                <w:szCs w:val="22"/>
              </w:rPr>
            </w:pPr>
            <w:r w:rsidRPr="00265FD0">
              <w:rPr>
                <w:rFonts w:hint="eastAsia"/>
                <w:sz w:val="24"/>
                <w:szCs w:val="22"/>
              </w:rPr>
              <w:t>輔助：</w:t>
            </w:r>
            <w:r w:rsidR="00022578" w:rsidRPr="00265FD0">
              <w:rPr>
                <w:rFonts w:hint="eastAsia"/>
                <w:sz w:val="24"/>
                <w:szCs w:val="22"/>
              </w:rPr>
              <w:t>數據傳輸、</w:t>
            </w:r>
            <w:r w:rsidRPr="00265FD0">
              <w:rPr>
                <w:rFonts w:hint="eastAsia"/>
                <w:sz w:val="24"/>
                <w:szCs w:val="22"/>
              </w:rPr>
              <w:t>健康分數</w:t>
            </w:r>
            <w:r w:rsidR="00675D0E" w:rsidRPr="00265FD0">
              <w:rPr>
                <w:rFonts w:hint="eastAsia"/>
                <w:sz w:val="24"/>
                <w:szCs w:val="22"/>
              </w:rPr>
              <w:t>、行事曆功能</w:t>
            </w:r>
          </w:p>
        </w:tc>
        <w:tc>
          <w:tcPr>
            <w:tcW w:w="760" w:type="pct"/>
            <w:shd w:val="clear" w:color="auto" w:fill="auto"/>
            <w:vAlign w:val="center"/>
          </w:tcPr>
          <w:p w14:paraId="5535DF04" w14:textId="6BD6027C" w:rsidR="001E6A72" w:rsidRPr="00265FD0" w:rsidRDefault="001E6A72" w:rsidP="00FD6874">
            <w:pPr>
              <w:jc w:val="both"/>
              <w:rPr>
                <w:sz w:val="24"/>
                <w:szCs w:val="22"/>
              </w:rPr>
            </w:pPr>
            <w:r w:rsidRPr="00265FD0">
              <w:rPr>
                <w:rFonts w:hint="eastAsia"/>
                <w:sz w:val="24"/>
                <w:szCs w:val="22"/>
                <w:u w:val="single"/>
              </w:rPr>
              <w:t xml:space="preserve">  </w:t>
            </w:r>
            <w:r w:rsidR="004731BD" w:rsidRPr="00265FD0">
              <w:rPr>
                <w:sz w:val="24"/>
                <w:szCs w:val="22"/>
                <w:u w:val="single"/>
              </w:rPr>
              <w:t>1</w:t>
            </w:r>
            <w:r w:rsidR="000A670F" w:rsidRPr="00265FD0">
              <w:rPr>
                <w:sz w:val="24"/>
                <w:szCs w:val="22"/>
                <w:u w:val="single"/>
              </w:rPr>
              <w:t>9</w:t>
            </w:r>
            <w:r w:rsidRPr="00265FD0">
              <w:rPr>
                <w:rFonts w:hint="eastAsia"/>
                <w:sz w:val="24"/>
                <w:szCs w:val="22"/>
                <w:u w:val="single"/>
              </w:rPr>
              <w:t xml:space="preserve">  </w:t>
            </w:r>
            <w:r w:rsidRPr="00265FD0">
              <w:rPr>
                <w:sz w:val="24"/>
                <w:szCs w:val="22"/>
              </w:rPr>
              <w:t>%</w:t>
            </w:r>
          </w:p>
        </w:tc>
      </w:tr>
      <w:tr w:rsidR="001E6A72" w:rsidRPr="00265FD0" w14:paraId="6BE53E99" w14:textId="77777777" w:rsidTr="005D0B67">
        <w:tc>
          <w:tcPr>
            <w:tcW w:w="392" w:type="pct"/>
            <w:shd w:val="clear" w:color="auto" w:fill="auto"/>
            <w:vAlign w:val="center"/>
          </w:tcPr>
          <w:p w14:paraId="7EF88A84" w14:textId="77777777" w:rsidR="001E6A72" w:rsidRPr="00265FD0" w:rsidRDefault="001E6A72" w:rsidP="00FD6874">
            <w:pPr>
              <w:jc w:val="center"/>
              <w:rPr>
                <w:sz w:val="24"/>
                <w:szCs w:val="22"/>
              </w:rPr>
            </w:pPr>
            <w:r w:rsidRPr="00265FD0">
              <w:rPr>
                <w:rFonts w:hint="eastAsia"/>
                <w:sz w:val="24"/>
                <w:szCs w:val="22"/>
              </w:rPr>
              <w:t>3</w:t>
            </w:r>
          </w:p>
        </w:tc>
        <w:tc>
          <w:tcPr>
            <w:tcW w:w="622" w:type="pct"/>
            <w:shd w:val="clear" w:color="auto" w:fill="auto"/>
          </w:tcPr>
          <w:p w14:paraId="1FE6D3AE" w14:textId="77777777" w:rsidR="001E6A72" w:rsidRPr="00265FD0" w:rsidRDefault="001E6A72" w:rsidP="00FD6874">
            <w:pPr>
              <w:rPr>
                <w:sz w:val="24"/>
                <w:szCs w:val="22"/>
              </w:rPr>
            </w:pPr>
            <w:r w:rsidRPr="00265FD0">
              <w:rPr>
                <w:rFonts w:hint="eastAsia"/>
                <w:sz w:val="24"/>
                <w:szCs w:val="22"/>
              </w:rPr>
              <w:t>組員</w:t>
            </w:r>
          </w:p>
          <w:p w14:paraId="75537913" w14:textId="38F17A4E" w:rsidR="001E6A72" w:rsidRPr="00265FD0" w:rsidRDefault="001E6A72" w:rsidP="00FD6874">
            <w:pPr>
              <w:rPr>
                <w:sz w:val="24"/>
                <w:szCs w:val="22"/>
                <w:u w:val="single"/>
              </w:rPr>
            </w:pPr>
            <w:r w:rsidRPr="00265FD0">
              <w:rPr>
                <w:rFonts w:hint="eastAsia"/>
                <w:sz w:val="24"/>
                <w:szCs w:val="22"/>
                <w:u w:val="single"/>
              </w:rPr>
              <w:t xml:space="preserve"> </w:t>
            </w:r>
            <w:r w:rsidR="005D0B67" w:rsidRPr="00265FD0">
              <w:rPr>
                <w:rFonts w:hint="eastAsia"/>
                <w:sz w:val="24"/>
                <w:szCs w:val="22"/>
                <w:u w:val="single"/>
              </w:rPr>
              <w:t>李宗穎</w:t>
            </w:r>
            <w:r w:rsidRPr="00265FD0">
              <w:rPr>
                <w:rFonts w:hint="eastAsia"/>
                <w:sz w:val="24"/>
                <w:szCs w:val="22"/>
                <w:u w:val="single"/>
              </w:rPr>
              <w:t xml:space="preserve">     </w:t>
            </w:r>
          </w:p>
        </w:tc>
        <w:tc>
          <w:tcPr>
            <w:tcW w:w="3226" w:type="pct"/>
            <w:shd w:val="clear" w:color="auto" w:fill="auto"/>
            <w:vAlign w:val="center"/>
          </w:tcPr>
          <w:p w14:paraId="47730200" w14:textId="670465A2" w:rsidR="001E6A72" w:rsidRPr="00265FD0" w:rsidRDefault="00266E89" w:rsidP="00FD6874">
            <w:pPr>
              <w:jc w:val="both"/>
              <w:rPr>
                <w:sz w:val="24"/>
                <w:szCs w:val="22"/>
              </w:rPr>
            </w:pPr>
            <w:r w:rsidRPr="00265FD0">
              <w:rPr>
                <w:rFonts w:hint="eastAsia"/>
                <w:sz w:val="24"/>
                <w:szCs w:val="22"/>
              </w:rPr>
              <w:t>主要：</w:t>
            </w:r>
            <w:r w:rsidR="004731BD" w:rsidRPr="00265FD0">
              <w:rPr>
                <w:rFonts w:hint="eastAsia"/>
                <w:sz w:val="24"/>
                <w:szCs w:val="22"/>
              </w:rPr>
              <w:t>資料庫建置、</w:t>
            </w:r>
            <w:r w:rsidR="00774A4C" w:rsidRPr="00265FD0">
              <w:rPr>
                <w:rFonts w:hint="eastAsia"/>
                <w:sz w:val="24"/>
                <w:szCs w:val="22"/>
              </w:rPr>
              <w:t>數據傳輸、</w:t>
            </w:r>
            <w:r w:rsidR="000519DF" w:rsidRPr="00265FD0">
              <w:rPr>
                <w:rFonts w:hint="eastAsia"/>
                <w:sz w:val="24"/>
                <w:szCs w:val="22"/>
              </w:rPr>
              <w:t>通知提醒功能、</w:t>
            </w:r>
            <w:r w:rsidRPr="00265FD0">
              <w:rPr>
                <w:rFonts w:hint="eastAsia"/>
                <w:sz w:val="24"/>
                <w:szCs w:val="22"/>
              </w:rPr>
              <w:t>文件撰寫</w:t>
            </w:r>
          </w:p>
          <w:p w14:paraId="1E58B6F4" w14:textId="13CC2333" w:rsidR="00266E89" w:rsidRPr="00265FD0" w:rsidRDefault="00266E89" w:rsidP="00FD6874">
            <w:pPr>
              <w:jc w:val="both"/>
              <w:rPr>
                <w:sz w:val="24"/>
                <w:szCs w:val="22"/>
              </w:rPr>
            </w:pPr>
            <w:r w:rsidRPr="00265FD0">
              <w:rPr>
                <w:rFonts w:hint="eastAsia"/>
                <w:sz w:val="24"/>
                <w:szCs w:val="22"/>
              </w:rPr>
              <w:t>輔助：前端樣式、即時健康新聞、</w:t>
            </w:r>
            <w:r w:rsidRPr="00265FD0">
              <w:rPr>
                <w:rFonts w:hint="eastAsia"/>
                <w:sz w:val="24"/>
                <w:szCs w:val="22"/>
              </w:rPr>
              <w:t>UI/</w:t>
            </w:r>
            <w:r w:rsidRPr="00265FD0">
              <w:rPr>
                <w:sz w:val="24"/>
                <w:szCs w:val="22"/>
              </w:rPr>
              <w:t xml:space="preserve"> UX</w:t>
            </w:r>
            <w:r w:rsidRPr="00265FD0">
              <w:rPr>
                <w:rFonts w:hint="eastAsia"/>
                <w:sz w:val="24"/>
                <w:szCs w:val="22"/>
              </w:rPr>
              <w:t>、影片製作</w:t>
            </w:r>
          </w:p>
        </w:tc>
        <w:tc>
          <w:tcPr>
            <w:tcW w:w="760" w:type="pct"/>
            <w:shd w:val="clear" w:color="auto" w:fill="auto"/>
            <w:vAlign w:val="center"/>
          </w:tcPr>
          <w:p w14:paraId="4C6F7B97" w14:textId="49527412" w:rsidR="001E6A72" w:rsidRPr="00265FD0" w:rsidRDefault="001E6A72" w:rsidP="00FD6874">
            <w:pPr>
              <w:jc w:val="both"/>
              <w:rPr>
                <w:sz w:val="24"/>
                <w:szCs w:val="22"/>
              </w:rPr>
            </w:pPr>
            <w:r w:rsidRPr="00265FD0">
              <w:rPr>
                <w:rFonts w:hint="eastAsia"/>
                <w:sz w:val="24"/>
                <w:szCs w:val="22"/>
                <w:u w:val="single"/>
              </w:rPr>
              <w:t xml:space="preserve">  </w:t>
            </w:r>
            <w:r w:rsidR="004731BD" w:rsidRPr="00265FD0">
              <w:rPr>
                <w:sz w:val="24"/>
                <w:szCs w:val="22"/>
                <w:u w:val="single"/>
              </w:rPr>
              <w:t>1</w:t>
            </w:r>
            <w:r w:rsidR="000A670F" w:rsidRPr="00265FD0">
              <w:rPr>
                <w:sz w:val="24"/>
                <w:szCs w:val="22"/>
                <w:u w:val="single"/>
              </w:rPr>
              <w:t>9</w:t>
            </w:r>
            <w:r w:rsidRPr="00265FD0">
              <w:rPr>
                <w:rFonts w:hint="eastAsia"/>
                <w:sz w:val="24"/>
                <w:szCs w:val="22"/>
                <w:u w:val="single"/>
              </w:rPr>
              <w:t xml:space="preserve">  </w:t>
            </w:r>
            <w:r w:rsidRPr="00265FD0">
              <w:rPr>
                <w:sz w:val="24"/>
                <w:szCs w:val="22"/>
              </w:rPr>
              <w:t>%</w:t>
            </w:r>
          </w:p>
        </w:tc>
      </w:tr>
      <w:tr w:rsidR="001E6A72" w:rsidRPr="00265FD0" w14:paraId="1484C94F" w14:textId="77777777" w:rsidTr="005D0B67">
        <w:tc>
          <w:tcPr>
            <w:tcW w:w="392" w:type="pct"/>
            <w:shd w:val="clear" w:color="auto" w:fill="auto"/>
            <w:vAlign w:val="center"/>
          </w:tcPr>
          <w:p w14:paraId="549F5F41" w14:textId="77777777" w:rsidR="001E6A72" w:rsidRPr="00265FD0" w:rsidRDefault="001E6A72" w:rsidP="00FD6874">
            <w:pPr>
              <w:jc w:val="center"/>
              <w:rPr>
                <w:sz w:val="24"/>
                <w:szCs w:val="22"/>
              </w:rPr>
            </w:pPr>
            <w:r w:rsidRPr="00265FD0">
              <w:rPr>
                <w:rFonts w:hint="eastAsia"/>
                <w:sz w:val="24"/>
                <w:szCs w:val="22"/>
              </w:rPr>
              <w:t>4</w:t>
            </w:r>
          </w:p>
        </w:tc>
        <w:tc>
          <w:tcPr>
            <w:tcW w:w="622" w:type="pct"/>
            <w:shd w:val="clear" w:color="auto" w:fill="auto"/>
          </w:tcPr>
          <w:p w14:paraId="01161B35" w14:textId="77777777" w:rsidR="001E6A72" w:rsidRPr="00265FD0" w:rsidRDefault="001E6A72" w:rsidP="00FD6874">
            <w:pPr>
              <w:rPr>
                <w:sz w:val="24"/>
                <w:szCs w:val="22"/>
              </w:rPr>
            </w:pPr>
            <w:r w:rsidRPr="00265FD0">
              <w:rPr>
                <w:rFonts w:hint="eastAsia"/>
                <w:sz w:val="24"/>
                <w:szCs w:val="22"/>
              </w:rPr>
              <w:t>組員</w:t>
            </w:r>
          </w:p>
          <w:p w14:paraId="481E6485" w14:textId="5CBDB2F2" w:rsidR="001E6A72" w:rsidRPr="00265FD0" w:rsidRDefault="001E6A72" w:rsidP="00FD6874">
            <w:pPr>
              <w:rPr>
                <w:sz w:val="24"/>
                <w:szCs w:val="22"/>
                <w:u w:val="single"/>
              </w:rPr>
            </w:pPr>
            <w:r w:rsidRPr="00265FD0">
              <w:rPr>
                <w:rFonts w:hint="eastAsia"/>
                <w:sz w:val="24"/>
                <w:szCs w:val="22"/>
                <w:u w:val="single"/>
              </w:rPr>
              <w:t xml:space="preserve"> </w:t>
            </w:r>
            <w:r w:rsidR="005D0B67" w:rsidRPr="00265FD0">
              <w:rPr>
                <w:rFonts w:hint="eastAsia"/>
                <w:sz w:val="24"/>
                <w:szCs w:val="22"/>
                <w:u w:val="single"/>
              </w:rPr>
              <w:t>林杰叡</w:t>
            </w:r>
            <w:r w:rsidRPr="00265FD0">
              <w:rPr>
                <w:rFonts w:hint="eastAsia"/>
                <w:sz w:val="24"/>
                <w:szCs w:val="22"/>
                <w:u w:val="single"/>
              </w:rPr>
              <w:t xml:space="preserve">       </w:t>
            </w:r>
          </w:p>
        </w:tc>
        <w:tc>
          <w:tcPr>
            <w:tcW w:w="3226" w:type="pct"/>
            <w:shd w:val="clear" w:color="auto" w:fill="auto"/>
            <w:vAlign w:val="center"/>
          </w:tcPr>
          <w:p w14:paraId="536AB4C4" w14:textId="1AD2ECEE" w:rsidR="001E6A72" w:rsidRPr="00265FD0" w:rsidRDefault="00266E89" w:rsidP="00FD6874">
            <w:pPr>
              <w:jc w:val="both"/>
              <w:rPr>
                <w:sz w:val="24"/>
                <w:szCs w:val="22"/>
              </w:rPr>
            </w:pPr>
            <w:r w:rsidRPr="00265FD0">
              <w:rPr>
                <w:rFonts w:hint="eastAsia"/>
                <w:sz w:val="24"/>
                <w:szCs w:val="22"/>
              </w:rPr>
              <w:t>主要：</w:t>
            </w:r>
            <w:r w:rsidR="00774A4C" w:rsidRPr="00265FD0">
              <w:rPr>
                <w:rFonts w:hint="eastAsia"/>
                <w:sz w:val="24"/>
                <w:szCs w:val="22"/>
              </w:rPr>
              <w:t>圖表呈現</w:t>
            </w:r>
            <w:r w:rsidR="004731BD" w:rsidRPr="00265FD0">
              <w:rPr>
                <w:rFonts w:hint="eastAsia"/>
                <w:sz w:val="24"/>
                <w:szCs w:val="22"/>
              </w:rPr>
              <w:t>、</w:t>
            </w:r>
            <w:r w:rsidR="004731BD" w:rsidRPr="00265FD0">
              <w:rPr>
                <w:rFonts w:hint="eastAsia"/>
                <w:sz w:val="24"/>
                <w:szCs w:val="22"/>
              </w:rPr>
              <w:t>L</w:t>
            </w:r>
            <w:r w:rsidR="004731BD" w:rsidRPr="00265FD0">
              <w:rPr>
                <w:sz w:val="24"/>
                <w:szCs w:val="22"/>
              </w:rPr>
              <w:t>ogo</w:t>
            </w:r>
            <w:r w:rsidR="004731BD" w:rsidRPr="00265FD0">
              <w:rPr>
                <w:rFonts w:hint="eastAsia"/>
                <w:sz w:val="24"/>
                <w:szCs w:val="22"/>
              </w:rPr>
              <w:t>設計、文件撰寫、</w:t>
            </w:r>
            <w:r w:rsidRPr="00265FD0">
              <w:rPr>
                <w:rFonts w:hint="eastAsia"/>
                <w:sz w:val="24"/>
                <w:szCs w:val="22"/>
              </w:rPr>
              <w:t>海報製作</w:t>
            </w:r>
          </w:p>
          <w:p w14:paraId="510318DC" w14:textId="75406549" w:rsidR="00266E89" w:rsidRPr="00265FD0" w:rsidRDefault="00266E89" w:rsidP="00FD6874">
            <w:pPr>
              <w:jc w:val="both"/>
              <w:rPr>
                <w:sz w:val="24"/>
                <w:szCs w:val="22"/>
              </w:rPr>
            </w:pPr>
            <w:r w:rsidRPr="00265FD0">
              <w:rPr>
                <w:rFonts w:hint="eastAsia"/>
                <w:sz w:val="24"/>
                <w:szCs w:val="22"/>
              </w:rPr>
              <w:t>輔助：伺服器架設、使用者相關、素材設計</w:t>
            </w:r>
            <w:r w:rsidR="00675D0E" w:rsidRPr="00265FD0">
              <w:rPr>
                <w:rFonts w:hint="eastAsia"/>
                <w:sz w:val="24"/>
                <w:szCs w:val="22"/>
              </w:rPr>
              <w:t>、通知提醒功能</w:t>
            </w:r>
          </w:p>
        </w:tc>
        <w:tc>
          <w:tcPr>
            <w:tcW w:w="760" w:type="pct"/>
            <w:shd w:val="clear" w:color="auto" w:fill="auto"/>
            <w:vAlign w:val="center"/>
          </w:tcPr>
          <w:p w14:paraId="7EDD8D5B" w14:textId="3B23F3D6" w:rsidR="001E6A72" w:rsidRPr="00265FD0" w:rsidRDefault="001E6A72" w:rsidP="00FD6874">
            <w:pPr>
              <w:jc w:val="both"/>
              <w:rPr>
                <w:sz w:val="24"/>
                <w:szCs w:val="22"/>
              </w:rPr>
            </w:pPr>
            <w:r w:rsidRPr="00265FD0">
              <w:rPr>
                <w:rFonts w:hint="eastAsia"/>
                <w:sz w:val="24"/>
                <w:szCs w:val="22"/>
                <w:u w:val="single"/>
              </w:rPr>
              <w:t xml:space="preserve">  </w:t>
            </w:r>
            <w:r w:rsidR="004731BD" w:rsidRPr="00265FD0">
              <w:rPr>
                <w:sz w:val="24"/>
                <w:szCs w:val="22"/>
                <w:u w:val="single"/>
              </w:rPr>
              <w:t>1</w:t>
            </w:r>
            <w:r w:rsidR="000A670F" w:rsidRPr="00265FD0">
              <w:rPr>
                <w:sz w:val="24"/>
                <w:szCs w:val="22"/>
                <w:u w:val="single"/>
              </w:rPr>
              <w:t>9</w:t>
            </w:r>
            <w:r w:rsidRPr="00265FD0">
              <w:rPr>
                <w:rFonts w:hint="eastAsia"/>
                <w:sz w:val="24"/>
                <w:szCs w:val="22"/>
                <w:u w:val="single"/>
              </w:rPr>
              <w:t xml:space="preserve">  </w:t>
            </w:r>
            <w:r w:rsidRPr="00265FD0">
              <w:rPr>
                <w:sz w:val="24"/>
                <w:szCs w:val="22"/>
              </w:rPr>
              <w:t>%</w:t>
            </w:r>
          </w:p>
        </w:tc>
      </w:tr>
      <w:tr w:rsidR="001E6A72" w:rsidRPr="00265FD0" w14:paraId="5FDC9986" w14:textId="77777777" w:rsidTr="005D0B67">
        <w:tc>
          <w:tcPr>
            <w:tcW w:w="392" w:type="pct"/>
            <w:shd w:val="clear" w:color="auto" w:fill="auto"/>
            <w:vAlign w:val="center"/>
          </w:tcPr>
          <w:p w14:paraId="452B88E2" w14:textId="77777777" w:rsidR="001E6A72" w:rsidRPr="00265FD0" w:rsidRDefault="001E6A72" w:rsidP="00FD6874">
            <w:pPr>
              <w:jc w:val="center"/>
              <w:rPr>
                <w:sz w:val="24"/>
                <w:szCs w:val="22"/>
              </w:rPr>
            </w:pPr>
            <w:r w:rsidRPr="00265FD0">
              <w:rPr>
                <w:rFonts w:hint="eastAsia"/>
                <w:sz w:val="24"/>
                <w:szCs w:val="22"/>
              </w:rPr>
              <w:t>5</w:t>
            </w:r>
          </w:p>
        </w:tc>
        <w:tc>
          <w:tcPr>
            <w:tcW w:w="622" w:type="pct"/>
            <w:shd w:val="clear" w:color="auto" w:fill="auto"/>
          </w:tcPr>
          <w:p w14:paraId="322F0DE2" w14:textId="77777777" w:rsidR="001E6A72" w:rsidRPr="00265FD0" w:rsidRDefault="001E6A72" w:rsidP="00FD6874">
            <w:pPr>
              <w:rPr>
                <w:sz w:val="24"/>
                <w:szCs w:val="22"/>
              </w:rPr>
            </w:pPr>
            <w:r w:rsidRPr="00265FD0">
              <w:rPr>
                <w:rFonts w:hint="eastAsia"/>
                <w:sz w:val="24"/>
                <w:szCs w:val="22"/>
              </w:rPr>
              <w:t>組員</w:t>
            </w:r>
          </w:p>
          <w:p w14:paraId="52347164" w14:textId="132107CC" w:rsidR="001E6A72" w:rsidRPr="00265FD0" w:rsidRDefault="001E6A72" w:rsidP="00FD6874">
            <w:pPr>
              <w:rPr>
                <w:sz w:val="24"/>
                <w:szCs w:val="22"/>
                <w:u w:val="single"/>
              </w:rPr>
            </w:pPr>
            <w:r w:rsidRPr="00265FD0">
              <w:rPr>
                <w:rFonts w:hint="eastAsia"/>
                <w:sz w:val="24"/>
                <w:szCs w:val="22"/>
                <w:u w:val="single"/>
              </w:rPr>
              <w:t xml:space="preserve"> </w:t>
            </w:r>
            <w:r w:rsidR="005D0B67" w:rsidRPr="00265FD0">
              <w:rPr>
                <w:rFonts w:hint="eastAsia"/>
                <w:sz w:val="24"/>
                <w:szCs w:val="22"/>
                <w:u w:val="single"/>
              </w:rPr>
              <w:t>王清翔</w:t>
            </w:r>
            <w:r w:rsidRPr="00265FD0">
              <w:rPr>
                <w:rFonts w:hint="eastAsia"/>
                <w:sz w:val="24"/>
                <w:szCs w:val="22"/>
                <w:u w:val="single"/>
              </w:rPr>
              <w:t xml:space="preserve">        </w:t>
            </w:r>
          </w:p>
        </w:tc>
        <w:tc>
          <w:tcPr>
            <w:tcW w:w="3226" w:type="pct"/>
            <w:shd w:val="clear" w:color="auto" w:fill="auto"/>
            <w:vAlign w:val="center"/>
          </w:tcPr>
          <w:p w14:paraId="3CC23D12" w14:textId="0AFE20A1" w:rsidR="001E6A72" w:rsidRPr="00265FD0" w:rsidRDefault="00022578" w:rsidP="00FD6874">
            <w:pPr>
              <w:jc w:val="both"/>
              <w:rPr>
                <w:sz w:val="24"/>
                <w:szCs w:val="22"/>
              </w:rPr>
            </w:pPr>
            <w:r w:rsidRPr="00265FD0">
              <w:rPr>
                <w:rFonts w:hint="eastAsia"/>
                <w:sz w:val="24"/>
                <w:szCs w:val="22"/>
              </w:rPr>
              <w:t>主要：</w:t>
            </w:r>
            <w:r w:rsidR="004731BD" w:rsidRPr="00265FD0">
              <w:rPr>
                <w:rFonts w:hint="eastAsia"/>
                <w:sz w:val="24"/>
                <w:szCs w:val="22"/>
              </w:rPr>
              <w:t>前端樣式、</w:t>
            </w:r>
            <w:r w:rsidR="000519DF" w:rsidRPr="00265FD0">
              <w:rPr>
                <w:rFonts w:hint="eastAsia"/>
                <w:sz w:val="24"/>
                <w:szCs w:val="22"/>
              </w:rPr>
              <w:t>行事曆功能、</w:t>
            </w:r>
            <w:r w:rsidR="004731BD" w:rsidRPr="00265FD0">
              <w:rPr>
                <w:rFonts w:hint="eastAsia"/>
                <w:sz w:val="24"/>
                <w:szCs w:val="22"/>
              </w:rPr>
              <w:t>文件撰寫</w:t>
            </w:r>
            <w:r w:rsidR="00266E89" w:rsidRPr="00265FD0">
              <w:rPr>
                <w:rFonts w:hint="eastAsia"/>
                <w:sz w:val="24"/>
                <w:szCs w:val="22"/>
              </w:rPr>
              <w:t>、影片製作</w:t>
            </w:r>
          </w:p>
          <w:p w14:paraId="40EEDE72" w14:textId="78546E97" w:rsidR="00022578" w:rsidRPr="00265FD0" w:rsidRDefault="00022578" w:rsidP="00FD6874">
            <w:pPr>
              <w:jc w:val="both"/>
              <w:rPr>
                <w:sz w:val="24"/>
                <w:szCs w:val="22"/>
              </w:rPr>
            </w:pPr>
            <w:r w:rsidRPr="00265FD0">
              <w:rPr>
                <w:rFonts w:hint="eastAsia"/>
                <w:sz w:val="24"/>
                <w:szCs w:val="22"/>
              </w:rPr>
              <w:t>輔助：資料庫建置、圖表呈現</w:t>
            </w:r>
            <w:r w:rsidR="00266E89" w:rsidRPr="00265FD0">
              <w:rPr>
                <w:rFonts w:hint="eastAsia"/>
                <w:sz w:val="24"/>
                <w:szCs w:val="22"/>
              </w:rPr>
              <w:t>、</w:t>
            </w:r>
            <w:r w:rsidR="001A47DC" w:rsidRPr="00265FD0">
              <w:rPr>
                <w:sz w:val="24"/>
                <w:szCs w:val="22"/>
              </w:rPr>
              <w:t>A</w:t>
            </w:r>
            <w:r w:rsidR="00A35DF9" w:rsidRPr="00265FD0">
              <w:rPr>
                <w:sz w:val="24"/>
                <w:szCs w:val="22"/>
              </w:rPr>
              <w:t>pp</w:t>
            </w:r>
            <w:r w:rsidR="00266E89" w:rsidRPr="00265FD0">
              <w:rPr>
                <w:rFonts w:hint="eastAsia"/>
                <w:sz w:val="24"/>
                <w:szCs w:val="22"/>
              </w:rPr>
              <w:t>介面設計</w:t>
            </w:r>
          </w:p>
        </w:tc>
        <w:tc>
          <w:tcPr>
            <w:tcW w:w="760" w:type="pct"/>
            <w:shd w:val="clear" w:color="auto" w:fill="auto"/>
            <w:vAlign w:val="center"/>
          </w:tcPr>
          <w:p w14:paraId="26D8A271" w14:textId="6887B75F" w:rsidR="001E6A72" w:rsidRPr="00265FD0" w:rsidRDefault="001E6A72" w:rsidP="00FD6874">
            <w:pPr>
              <w:jc w:val="both"/>
              <w:rPr>
                <w:sz w:val="24"/>
                <w:szCs w:val="22"/>
              </w:rPr>
            </w:pPr>
            <w:r w:rsidRPr="00265FD0">
              <w:rPr>
                <w:rFonts w:hint="eastAsia"/>
                <w:sz w:val="24"/>
                <w:szCs w:val="22"/>
                <w:u w:val="single"/>
              </w:rPr>
              <w:t xml:space="preserve">  </w:t>
            </w:r>
            <w:r w:rsidR="004731BD" w:rsidRPr="00265FD0">
              <w:rPr>
                <w:sz w:val="24"/>
                <w:szCs w:val="22"/>
                <w:u w:val="single"/>
              </w:rPr>
              <w:t>1</w:t>
            </w:r>
            <w:r w:rsidR="000A670F" w:rsidRPr="00265FD0">
              <w:rPr>
                <w:sz w:val="24"/>
                <w:szCs w:val="22"/>
                <w:u w:val="single"/>
              </w:rPr>
              <w:t>9</w:t>
            </w:r>
            <w:r w:rsidRPr="00265FD0">
              <w:rPr>
                <w:rFonts w:hint="eastAsia"/>
                <w:sz w:val="24"/>
                <w:szCs w:val="22"/>
                <w:u w:val="single"/>
              </w:rPr>
              <w:t xml:space="preserve">  </w:t>
            </w:r>
            <w:r w:rsidRPr="00265FD0">
              <w:rPr>
                <w:sz w:val="24"/>
                <w:szCs w:val="22"/>
              </w:rPr>
              <w:t>%</w:t>
            </w:r>
          </w:p>
        </w:tc>
      </w:tr>
      <w:tr w:rsidR="001E6A72" w:rsidRPr="00265FD0" w14:paraId="6A0A6693" w14:textId="77777777" w:rsidTr="005D0B67">
        <w:tc>
          <w:tcPr>
            <w:tcW w:w="4240" w:type="pct"/>
            <w:gridSpan w:val="3"/>
            <w:shd w:val="clear" w:color="auto" w:fill="auto"/>
            <w:vAlign w:val="center"/>
          </w:tcPr>
          <w:p w14:paraId="1CA676B9" w14:textId="77777777" w:rsidR="001E6A72" w:rsidRPr="00265FD0" w:rsidRDefault="001E6A72" w:rsidP="00FD6874">
            <w:pPr>
              <w:jc w:val="both"/>
              <w:rPr>
                <w:sz w:val="24"/>
                <w:szCs w:val="22"/>
              </w:rPr>
            </w:pPr>
          </w:p>
        </w:tc>
        <w:tc>
          <w:tcPr>
            <w:tcW w:w="760" w:type="pct"/>
            <w:shd w:val="clear" w:color="auto" w:fill="auto"/>
          </w:tcPr>
          <w:p w14:paraId="39256116" w14:textId="77777777" w:rsidR="001E6A72" w:rsidRPr="00265FD0" w:rsidRDefault="001E6A72" w:rsidP="00FD6874">
            <w:pPr>
              <w:rPr>
                <w:spacing w:val="-10"/>
                <w:sz w:val="24"/>
                <w:szCs w:val="22"/>
              </w:rPr>
            </w:pPr>
            <w:r w:rsidRPr="00265FD0">
              <w:rPr>
                <w:rFonts w:hint="eastAsia"/>
                <w:spacing w:val="-10"/>
                <w:sz w:val="24"/>
                <w:szCs w:val="22"/>
              </w:rPr>
              <w:t>總計</w:t>
            </w:r>
            <w:r w:rsidRPr="00265FD0">
              <w:rPr>
                <w:rFonts w:hint="eastAsia"/>
                <w:spacing w:val="-10"/>
                <w:sz w:val="24"/>
                <w:szCs w:val="22"/>
              </w:rPr>
              <w:t>:100%</w:t>
            </w:r>
          </w:p>
        </w:tc>
      </w:tr>
    </w:tbl>
    <w:p w14:paraId="6A7DA68B" w14:textId="77777777" w:rsidR="001E6A72" w:rsidRPr="00265FD0" w:rsidRDefault="001E6A72" w:rsidP="00387778">
      <w:pPr>
        <w:rPr>
          <w:szCs w:val="28"/>
        </w:rPr>
      </w:pPr>
    </w:p>
    <w:p w14:paraId="259AA5D3" w14:textId="624A60E5" w:rsidR="00001A1F" w:rsidRPr="00265FD0" w:rsidRDefault="00001A1F" w:rsidP="008F339C">
      <w:pPr>
        <w:pStyle w:val="1"/>
        <w:rPr>
          <w:rFonts w:cs="Times New Roman"/>
        </w:rPr>
      </w:pPr>
      <w:bookmarkStart w:id="56" w:name="_Toc149829323"/>
      <w:r w:rsidRPr="00265FD0">
        <w:rPr>
          <w:rFonts w:cs="Times New Roman"/>
        </w:rPr>
        <w:lastRenderedPageBreak/>
        <w:t>需求模型</w:t>
      </w:r>
      <w:bookmarkEnd w:id="56"/>
    </w:p>
    <w:p w14:paraId="38D868F8" w14:textId="77777777" w:rsidR="00001A1F" w:rsidRPr="00265FD0" w:rsidRDefault="00001A1F" w:rsidP="008F339C">
      <w:pPr>
        <w:pStyle w:val="2"/>
        <w:rPr>
          <w:rFonts w:cs="Times New Roman"/>
        </w:rPr>
      </w:pPr>
      <w:bookmarkStart w:id="57" w:name="_Toc149829324"/>
      <w:r w:rsidRPr="00265FD0">
        <w:rPr>
          <w:rFonts w:cs="Times New Roman"/>
        </w:rPr>
        <w:t>使用者需求</w:t>
      </w:r>
      <w:bookmarkEnd w:id="57"/>
    </w:p>
    <w:p w14:paraId="5E7BEDE7" w14:textId="2939AB79" w:rsidR="00B663DF" w:rsidRPr="00265FD0" w:rsidRDefault="00B53D47" w:rsidP="00E63C10">
      <w:pPr>
        <w:snapToGrid w:val="0"/>
        <w:ind w:firstLine="357"/>
        <w:jc w:val="both"/>
        <w:rPr>
          <w:szCs w:val="28"/>
          <w:lang w:val="en-MY"/>
        </w:rPr>
      </w:pPr>
      <w:r w:rsidRPr="00265FD0">
        <w:rPr>
          <w:rFonts w:hint="eastAsia"/>
          <w:szCs w:val="28"/>
          <w:lang w:val="en-MY"/>
        </w:rPr>
        <w:t>根據</w:t>
      </w:r>
      <w:r w:rsidRPr="00265FD0">
        <w:rPr>
          <w:rFonts w:hint="eastAsia"/>
          <w:szCs w:val="28"/>
          <w:lang w:val="en-MY"/>
        </w:rPr>
        <w:t>Go</w:t>
      </w:r>
      <w:r w:rsidRPr="00265FD0">
        <w:rPr>
          <w:szCs w:val="28"/>
          <w:lang w:val="en-MY"/>
        </w:rPr>
        <w:t>ogle Play</w:t>
      </w:r>
      <w:r w:rsidRPr="00265FD0">
        <w:rPr>
          <w:rFonts w:hint="eastAsia"/>
          <w:szCs w:val="28"/>
          <w:lang w:val="en-MY"/>
        </w:rPr>
        <w:t>商店內健康相關類別</w:t>
      </w:r>
      <w:r w:rsidR="00523987" w:rsidRPr="00265FD0">
        <w:rPr>
          <w:rFonts w:hint="eastAsia"/>
          <w:szCs w:val="28"/>
          <w:lang w:val="en-MY"/>
        </w:rPr>
        <w:t>的熱門應用程式與團隊</w:t>
      </w:r>
      <w:r w:rsidR="0092375B" w:rsidRPr="00265FD0">
        <w:rPr>
          <w:rFonts w:hint="eastAsia"/>
          <w:szCs w:val="28"/>
          <w:lang w:val="en-MY"/>
        </w:rPr>
        <w:t>內部進行</w:t>
      </w:r>
      <w:r w:rsidR="00523987" w:rsidRPr="00265FD0">
        <w:rPr>
          <w:rFonts w:hint="eastAsia"/>
          <w:szCs w:val="28"/>
          <w:lang w:val="en-MY"/>
        </w:rPr>
        <w:t>相關討論後，</w:t>
      </w:r>
      <w:r w:rsidR="00490916" w:rsidRPr="00265FD0">
        <w:rPr>
          <w:szCs w:val="28"/>
          <w:lang w:val="en-MY"/>
        </w:rPr>
        <w:t>整合</w:t>
      </w:r>
      <w:r w:rsidR="00523987" w:rsidRPr="00265FD0">
        <w:rPr>
          <w:rFonts w:hint="eastAsia"/>
          <w:szCs w:val="28"/>
          <w:lang w:val="en-MY"/>
        </w:rPr>
        <w:t>出</w:t>
      </w:r>
      <w:r w:rsidR="00490916" w:rsidRPr="00265FD0">
        <w:rPr>
          <w:szCs w:val="28"/>
          <w:lang w:val="en-MY"/>
        </w:rPr>
        <w:t>的初步功能規劃。</w:t>
      </w:r>
    </w:p>
    <w:p w14:paraId="466E6AD7" w14:textId="77777777" w:rsidR="00490916" w:rsidRPr="00265FD0" w:rsidRDefault="00490916" w:rsidP="00E63C10">
      <w:pPr>
        <w:snapToGrid w:val="0"/>
        <w:jc w:val="both"/>
        <w:rPr>
          <w:szCs w:val="28"/>
          <w:lang w:val="en-MY"/>
        </w:rPr>
      </w:pPr>
    </w:p>
    <w:p w14:paraId="114C265B" w14:textId="77777777" w:rsidR="00227199" w:rsidRPr="00265FD0" w:rsidRDefault="00227199" w:rsidP="00E63C10">
      <w:pPr>
        <w:pStyle w:val="ae"/>
        <w:widowControl w:val="0"/>
        <w:numPr>
          <w:ilvl w:val="0"/>
          <w:numId w:val="20"/>
        </w:numPr>
        <w:snapToGrid w:val="0"/>
        <w:ind w:hanging="482"/>
        <w:contextualSpacing w:val="0"/>
        <w:jc w:val="both"/>
        <w:rPr>
          <w:rFonts w:ascii="Times New Roman" w:hAnsi="Times New Roman" w:cs="Times New Roman"/>
        </w:rPr>
      </w:pPr>
      <w:r w:rsidRPr="00265FD0">
        <w:rPr>
          <w:rFonts w:ascii="Times New Roman" w:hAnsi="Times New Roman" w:cs="Times New Roman"/>
        </w:rPr>
        <w:t>功能性需求：</w:t>
      </w:r>
    </w:p>
    <w:p w14:paraId="3168371E" w14:textId="77777777" w:rsidR="00227199" w:rsidRPr="00265FD0" w:rsidRDefault="00227199" w:rsidP="00E63C10">
      <w:pPr>
        <w:pStyle w:val="ae"/>
        <w:widowControl w:val="0"/>
        <w:numPr>
          <w:ilvl w:val="1"/>
          <w:numId w:val="20"/>
        </w:numPr>
        <w:snapToGrid w:val="0"/>
        <w:ind w:hanging="482"/>
        <w:contextualSpacing w:val="0"/>
        <w:jc w:val="both"/>
        <w:rPr>
          <w:rFonts w:ascii="Times New Roman" w:hAnsi="Times New Roman" w:cs="Times New Roman"/>
        </w:rPr>
      </w:pPr>
      <w:r w:rsidRPr="00265FD0">
        <w:rPr>
          <w:rFonts w:ascii="Times New Roman" w:hAnsi="Times New Roman" w:cs="Times New Roman"/>
        </w:rPr>
        <w:t>使用者：</w:t>
      </w:r>
    </w:p>
    <w:p w14:paraId="06174D5F" w14:textId="74C902E4" w:rsidR="00227199" w:rsidRPr="00265FD0" w:rsidRDefault="00227199" w:rsidP="00E63C10">
      <w:pPr>
        <w:pStyle w:val="ae"/>
        <w:widowControl w:val="0"/>
        <w:numPr>
          <w:ilvl w:val="2"/>
          <w:numId w:val="20"/>
        </w:numPr>
        <w:snapToGrid w:val="0"/>
        <w:ind w:hanging="482"/>
        <w:contextualSpacing w:val="0"/>
        <w:jc w:val="both"/>
        <w:rPr>
          <w:rFonts w:ascii="Times New Roman" w:hAnsi="Times New Roman" w:cs="Times New Roman"/>
        </w:rPr>
      </w:pPr>
      <w:r w:rsidRPr="00265FD0">
        <w:rPr>
          <w:rFonts w:ascii="Times New Roman" w:hAnsi="Times New Roman" w:cs="Times New Roman"/>
        </w:rPr>
        <w:t>系統註冊登入</w:t>
      </w:r>
      <w:r w:rsidR="00E63C10" w:rsidRPr="00265FD0">
        <w:rPr>
          <w:rFonts w:ascii="Times New Roman" w:hAnsi="Times New Roman" w:cs="Times New Roman" w:hint="eastAsia"/>
        </w:rPr>
        <w:t>，建立個人資料</w:t>
      </w:r>
    </w:p>
    <w:p w14:paraId="767DE50E" w14:textId="273CEC13" w:rsidR="00227199" w:rsidRPr="00265FD0" w:rsidRDefault="00523987" w:rsidP="00E63C10">
      <w:pPr>
        <w:pStyle w:val="ae"/>
        <w:widowControl w:val="0"/>
        <w:numPr>
          <w:ilvl w:val="2"/>
          <w:numId w:val="20"/>
        </w:numPr>
        <w:snapToGrid w:val="0"/>
        <w:ind w:hanging="482"/>
        <w:contextualSpacing w:val="0"/>
        <w:jc w:val="both"/>
        <w:rPr>
          <w:rFonts w:ascii="Times New Roman" w:hAnsi="Times New Roman" w:cs="Times New Roman"/>
        </w:rPr>
      </w:pPr>
      <w:r w:rsidRPr="00265FD0">
        <w:rPr>
          <w:rFonts w:ascii="Times New Roman" w:hAnsi="Times New Roman" w:cs="Times New Roman" w:hint="eastAsia"/>
        </w:rPr>
        <w:t>連接穿戴式裝置，同步</w:t>
      </w:r>
      <w:r w:rsidR="00E63C10" w:rsidRPr="00265FD0">
        <w:rPr>
          <w:rFonts w:ascii="Times New Roman" w:hAnsi="Times New Roman" w:cs="Times New Roman" w:hint="eastAsia"/>
        </w:rPr>
        <w:t>數據</w:t>
      </w:r>
    </w:p>
    <w:p w14:paraId="0D14A7F9" w14:textId="74773E11" w:rsidR="00523987" w:rsidRPr="00265FD0" w:rsidRDefault="00D11D02" w:rsidP="00E63C10">
      <w:pPr>
        <w:pStyle w:val="ae"/>
        <w:widowControl w:val="0"/>
        <w:numPr>
          <w:ilvl w:val="2"/>
          <w:numId w:val="20"/>
        </w:numPr>
        <w:snapToGrid w:val="0"/>
        <w:ind w:hanging="482"/>
        <w:contextualSpacing w:val="0"/>
        <w:jc w:val="both"/>
        <w:rPr>
          <w:rFonts w:ascii="Times New Roman" w:hAnsi="Times New Roman" w:cs="Times New Roman"/>
        </w:rPr>
      </w:pPr>
      <w:r w:rsidRPr="00265FD0">
        <w:rPr>
          <w:rFonts w:ascii="Times New Roman" w:hAnsi="Times New Roman" w:cs="Times New Roman" w:hint="eastAsia"/>
        </w:rPr>
        <w:t>檢視數據</w:t>
      </w:r>
      <w:r w:rsidR="008F0206" w:rsidRPr="00265FD0">
        <w:rPr>
          <w:rFonts w:ascii="Times New Roman" w:hAnsi="Times New Roman" w:cs="Times New Roman" w:hint="eastAsia"/>
        </w:rPr>
        <w:t>視覺化圖形</w:t>
      </w:r>
    </w:p>
    <w:p w14:paraId="1D950C9C" w14:textId="24315E2A" w:rsidR="008F0206" w:rsidRPr="00265FD0" w:rsidRDefault="008F0206" w:rsidP="00E63C10">
      <w:pPr>
        <w:pStyle w:val="ae"/>
        <w:widowControl w:val="0"/>
        <w:numPr>
          <w:ilvl w:val="2"/>
          <w:numId w:val="20"/>
        </w:numPr>
        <w:snapToGrid w:val="0"/>
        <w:ind w:hanging="482"/>
        <w:contextualSpacing w:val="0"/>
        <w:jc w:val="both"/>
        <w:rPr>
          <w:rFonts w:ascii="Times New Roman" w:hAnsi="Times New Roman" w:cs="Times New Roman"/>
        </w:rPr>
      </w:pPr>
      <w:r w:rsidRPr="00265FD0">
        <w:rPr>
          <w:rFonts w:ascii="Times New Roman" w:hAnsi="Times New Roman" w:cs="Times New Roman" w:hint="eastAsia"/>
        </w:rPr>
        <w:t>檢視健康分數</w:t>
      </w:r>
    </w:p>
    <w:p w14:paraId="14F6355F" w14:textId="74B1920A" w:rsidR="00D31F79" w:rsidRPr="00265FD0" w:rsidRDefault="00D31F79" w:rsidP="00E63C10">
      <w:pPr>
        <w:pStyle w:val="ae"/>
        <w:widowControl w:val="0"/>
        <w:numPr>
          <w:ilvl w:val="2"/>
          <w:numId w:val="20"/>
        </w:numPr>
        <w:snapToGrid w:val="0"/>
        <w:ind w:hanging="482"/>
        <w:contextualSpacing w:val="0"/>
        <w:jc w:val="both"/>
        <w:rPr>
          <w:rFonts w:ascii="Times New Roman" w:hAnsi="Times New Roman" w:cs="Times New Roman"/>
        </w:rPr>
      </w:pPr>
      <w:r w:rsidRPr="00265FD0">
        <w:rPr>
          <w:rFonts w:ascii="Times New Roman" w:hAnsi="Times New Roman" w:cs="Times New Roman" w:hint="eastAsia"/>
        </w:rPr>
        <w:t>檢視熱量消耗量</w:t>
      </w:r>
    </w:p>
    <w:p w14:paraId="16632E10" w14:textId="5DB5C83C" w:rsidR="008D552A" w:rsidRPr="00265FD0" w:rsidRDefault="008D552A" w:rsidP="00E63C10">
      <w:pPr>
        <w:pStyle w:val="ae"/>
        <w:widowControl w:val="0"/>
        <w:numPr>
          <w:ilvl w:val="2"/>
          <w:numId w:val="20"/>
        </w:numPr>
        <w:snapToGrid w:val="0"/>
        <w:ind w:hanging="482"/>
        <w:contextualSpacing w:val="0"/>
        <w:jc w:val="both"/>
        <w:rPr>
          <w:rFonts w:ascii="Times New Roman" w:hAnsi="Times New Roman" w:cs="Times New Roman"/>
        </w:rPr>
      </w:pPr>
      <w:r w:rsidRPr="00265FD0">
        <w:rPr>
          <w:rFonts w:ascii="Times New Roman" w:hAnsi="Times New Roman" w:cs="Times New Roman" w:hint="eastAsia"/>
        </w:rPr>
        <w:t>瀏覽即時健康新聞</w:t>
      </w:r>
    </w:p>
    <w:p w14:paraId="5F488D5D" w14:textId="1522DDEB" w:rsidR="00523987" w:rsidRPr="00265FD0" w:rsidRDefault="00523987" w:rsidP="00E63C10">
      <w:pPr>
        <w:pStyle w:val="ae"/>
        <w:widowControl w:val="0"/>
        <w:numPr>
          <w:ilvl w:val="2"/>
          <w:numId w:val="20"/>
        </w:numPr>
        <w:snapToGrid w:val="0"/>
        <w:ind w:hanging="482"/>
        <w:contextualSpacing w:val="0"/>
        <w:jc w:val="both"/>
        <w:rPr>
          <w:rFonts w:ascii="Times New Roman" w:hAnsi="Times New Roman" w:cs="Times New Roman"/>
        </w:rPr>
      </w:pPr>
      <w:r w:rsidRPr="00265FD0">
        <w:rPr>
          <w:rFonts w:ascii="Times New Roman" w:hAnsi="Times New Roman" w:cs="Times New Roman" w:hint="eastAsia"/>
        </w:rPr>
        <w:t>提醒睡眠、測量時間</w:t>
      </w:r>
    </w:p>
    <w:p w14:paraId="7776B850" w14:textId="43F8B61E" w:rsidR="00227199" w:rsidRPr="00265FD0" w:rsidRDefault="00523987" w:rsidP="00E63C10">
      <w:pPr>
        <w:pStyle w:val="ae"/>
        <w:widowControl w:val="0"/>
        <w:numPr>
          <w:ilvl w:val="2"/>
          <w:numId w:val="20"/>
        </w:numPr>
        <w:snapToGrid w:val="0"/>
        <w:ind w:hanging="482"/>
        <w:contextualSpacing w:val="0"/>
        <w:jc w:val="both"/>
        <w:rPr>
          <w:rFonts w:ascii="Times New Roman" w:hAnsi="Times New Roman" w:cs="Times New Roman"/>
        </w:rPr>
      </w:pPr>
      <w:r w:rsidRPr="00265FD0">
        <w:rPr>
          <w:rFonts w:ascii="Times New Roman" w:hAnsi="Times New Roman" w:cs="Times New Roman" w:hint="eastAsia"/>
        </w:rPr>
        <w:t>追蹤</w:t>
      </w:r>
      <w:r w:rsidR="00D11D02" w:rsidRPr="00265FD0">
        <w:rPr>
          <w:rFonts w:ascii="Times New Roman" w:hAnsi="Times New Roman" w:cs="Times New Roman" w:hint="eastAsia"/>
        </w:rPr>
        <w:t>並紀錄</w:t>
      </w:r>
      <w:r w:rsidRPr="00265FD0">
        <w:rPr>
          <w:rFonts w:ascii="Times New Roman" w:hAnsi="Times New Roman" w:cs="Times New Roman" w:hint="eastAsia"/>
        </w:rPr>
        <w:t>運動</w:t>
      </w:r>
      <w:r w:rsidR="008D552A" w:rsidRPr="00265FD0">
        <w:rPr>
          <w:rFonts w:ascii="Times New Roman" w:hAnsi="Times New Roman" w:cs="Times New Roman" w:hint="eastAsia"/>
        </w:rPr>
        <w:t>步數</w:t>
      </w:r>
    </w:p>
    <w:p w14:paraId="376F746A" w14:textId="233B7A54" w:rsidR="00761D11" w:rsidRPr="00265FD0" w:rsidRDefault="00761D11" w:rsidP="00E63C10">
      <w:pPr>
        <w:pStyle w:val="ae"/>
        <w:widowControl w:val="0"/>
        <w:numPr>
          <w:ilvl w:val="2"/>
          <w:numId w:val="20"/>
        </w:numPr>
        <w:snapToGrid w:val="0"/>
        <w:ind w:hanging="482"/>
        <w:contextualSpacing w:val="0"/>
        <w:jc w:val="both"/>
        <w:rPr>
          <w:rFonts w:ascii="Times New Roman" w:hAnsi="Times New Roman" w:cs="Times New Roman"/>
        </w:rPr>
      </w:pPr>
      <w:r w:rsidRPr="00265FD0">
        <w:rPr>
          <w:rFonts w:ascii="Times New Roman" w:hAnsi="Times New Roman" w:cs="Times New Roman" w:hint="eastAsia"/>
        </w:rPr>
        <w:t>建立行事曆，紀錄任務與提醒</w:t>
      </w:r>
    </w:p>
    <w:p w14:paraId="60D8F9B1" w14:textId="77777777" w:rsidR="00227199" w:rsidRPr="00265FD0" w:rsidRDefault="00227199" w:rsidP="00E63C10">
      <w:pPr>
        <w:pStyle w:val="ae"/>
        <w:widowControl w:val="0"/>
        <w:numPr>
          <w:ilvl w:val="0"/>
          <w:numId w:val="20"/>
        </w:numPr>
        <w:snapToGrid w:val="0"/>
        <w:ind w:hanging="482"/>
        <w:contextualSpacing w:val="0"/>
        <w:jc w:val="both"/>
        <w:rPr>
          <w:rFonts w:ascii="Times New Roman" w:hAnsi="Times New Roman" w:cs="Times New Roman"/>
        </w:rPr>
      </w:pPr>
      <w:r w:rsidRPr="00265FD0">
        <w:rPr>
          <w:rFonts w:ascii="Times New Roman" w:hAnsi="Times New Roman" w:cs="Times New Roman"/>
        </w:rPr>
        <w:t>非功能性需求：</w:t>
      </w:r>
    </w:p>
    <w:p w14:paraId="7EEFEDF0" w14:textId="2712882B" w:rsidR="00227199" w:rsidRPr="00265FD0" w:rsidRDefault="00227199" w:rsidP="00E63C10">
      <w:pPr>
        <w:pStyle w:val="ae"/>
        <w:widowControl w:val="0"/>
        <w:numPr>
          <w:ilvl w:val="2"/>
          <w:numId w:val="20"/>
        </w:numPr>
        <w:snapToGrid w:val="0"/>
        <w:ind w:hanging="482"/>
        <w:contextualSpacing w:val="0"/>
        <w:jc w:val="both"/>
        <w:rPr>
          <w:rFonts w:ascii="Times New Roman" w:hAnsi="Times New Roman" w:cs="Times New Roman"/>
        </w:rPr>
      </w:pPr>
      <w:r w:rsidRPr="00265FD0">
        <w:rPr>
          <w:rFonts w:ascii="Times New Roman" w:hAnsi="Times New Roman" w:cs="Times New Roman"/>
        </w:rPr>
        <w:t>美觀</w:t>
      </w:r>
      <w:r w:rsidR="00523987" w:rsidRPr="00265FD0">
        <w:rPr>
          <w:rFonts w:ascii="Times New Roman" w:hAnsi="Times New Roman" w:cs="Times New Roman" w:hint="eastAsia"/>
        </w:rPr>
        <w:t>、簡潔</w:t>
      </w:r>
      <w:r w:rsidRPr="00265FD0">
        <w:rPr>
          <w:rFonts w:ascii="Times New Roman" w:hAnsi="Times New Roman" w:cs="Times New Roman"/>
        </w:rPr>
        <w:t>的使用者介面</w:t>
      </w:r>
    </w:p>
    <w:p w14:paraId="55880CF1" w14:textId="6B7A382D" w:rsidR="00227199" w:rsidRPr="00265FD0" w:rsidRDefault="001A47DC" w:rsidP="00E63C10">
      <w:pPr>
        <w:pStyle w:val="ae"/>
        <w:widowControl w:val="0"/>
        <w:numPr>
          <w:ilvl w:val="2"/>
          <w:numId w:val="20"/>
        </w:numPr>
        <w:snapToGrid w:val="0"/>
        <w:ind w:hanging="482"/>
        <w:contextualSpacing w:val="0"/>
        <w:jc w:val="both"/>
        <w:rPr>
          <w:rFonts w:ascii="Times New Roman" w:hAnsi="Times New Roman" w:cs="Times New Roman"/>
        </w:rPr>
      </w:pPr>
      <w:r w:rsidRPr="00265FD0">
        <w:rPr>
          <w:rFonts w:ascii="Times New Roman" w:hAnsi="Times New Roman" w:cs="Times New Roman"/>
        </w:rPr>
        <w:t>App</w:t>
      </w:r>
      <w:r w:rsidR="00523987" w:rsidRPr="00265FD0">
        <w:rPr>
          <w:rFonts w:ascii="Times New Roman" w:hAnsi="Times New Roman" w:cs="Times New Roman" w:hint="eastAsia"/>
        </w:rPr>
        <w:t>的</w:t>
      </w:r>
      <w:r w:rsidR="00227199" w:rsidRPr="00265FD0">
        <w:rPr>
          <w:rFonts w:ascii="Times New Roman" w:hAnsi="Times New Roman" w:cs="Times New Roman"/>
        </w:rPr>
        <w:t>使用空間</w:t>
      </w:r>
      <w:r w:rsidR="00523987" w:rsidRPr="00265FD0">
        <w:rPr>
          <w:rFonts w:ascii="Times New Roman" w:hAnsi="Times New Roman" w:cs="Times New Roman" w:hint="eastAsia"/>
        </w:rPr>
        <w:t>占用</w:t>
      </w:r>
      <w:r w:rsidR="00227199" w:rsidRPr="00265FD0">
        <w:rPr>
          <w:rFonts w:ascii="Times New Roman" w:hAnsi="Times New Roman" w:cs="Times New Roman"/>
        </w:rPr>
        <w:t>少</w:t>
      </w:r>
    </w:p>
    <w:p w14:paraId="4ACE2F94" w14:textId="43FE45EC" w:rsidR="00001A1F" w:rsidRPr="00265FD0" w:rsidRDefault="00227199" w:rsidP="00E63C10">
      <w:pPr>
        <w:pStyle w:val="ae"/>
        <w:widowControl w:val="0"/>
        <w:numPr>
          <w:ilvl w:val="2"/>
          <w:numId w:val="20"/>
        </w:numPr>
        <w:snapToGrid w:val="0"/>
        <w:ind w:hanging="482"/>
        <w:contextualSpacing w:val="0"/>
        <w:jc w:val="both"/>
        <w:rPr>
          <w:rFonts w:ascii="Times New Roman" w:hAnsi="Times New Roman" w:cs="Times New Roman"/>
        </w:rPr>
      </w:pPr>
      <w:r w:rsidRPr="00265FD0">
        <w:rPr>
          <w:rFonts w:ascii="Times New Roman" w:hAnsi="Times New Roman" w:cs="Times New Roman"/>
        </w:rPr>
        <w:t>裝置需求：使用者須具備</w:t>
      </w:r>
      <w:r w:rsidRPr="00265FD0">
        <w:rPr>
          <w:rFonts w:ascii="Times New Roman" w:hAnsi="Times New Roman" w:cs="Times New Roman"/>
        </w:rPr>
        <w:t>Android 7.1.2</w:t>
      </w:r>
      <w:r w:rsidRPr="00265FD0">
        <w:rPr>
          <w:rFonts w:ascii="Times New Roman" w:hAnsi="Times New Roman" w:cs="Times New Roman"/>
        </w:rPr>
        <w:t>以上系統版本的智慧型手機、記憶體至少</w:t>
      </w:r>
      <w:r w:rsidRPr="00265FD0">
        <w:rPr>
          <w:rFonts w:ascii="Times New Roman" w:hAnsi="Times New Roman" w:cs="Times New Roman"/>
        </w:rPr>
        <w:t>2G</w:t>
      </w:r>
      <w:r w:rsidRPr="00265FD0">
        <w:rPr>
          <w:rFonts w:ascii="Times New Roman" w:hAnsi="Times New Roman" w:cs="Times New Roman"/>
        </w:rPr>
        <w:t>、</w:t>
      </w:r>
      <w:r w:rsidRPr="00265FD0">
        <w:rPr>
          <w:rFonts w:ascii="Times New Roman" w:hAnsi="Times New Roman" w:cs="Times New Roman"/>
        </w:rPr>
        <w:t>4G/Wi-Fi</w:t>
      </w:r>
      <w:r w:rsidRPr="00265FD0">
        <w:rPr>
          <w:rFonts w:ascii="Times New Roman" w:hAnsi="Times New Roman" w:cs="Times New Roman"/>
        </w:rPr>
        <w:t>無線網路</w:t>
      </w:r>
      <w:r w:rsidR="00490916" w:rsidRPr="00265FD0">
        <w:rPr>
          <w:rFonts w:ascii="Times New Roman" w:hAnsi="Times New Roman" w:cs="Times New Roman" w:hint="eastAsia"/>
        </w:rPr>
        <w:t>、可與</w:t>
      </w:r>
      <w:r w:rsidR="001A47DC" w:rsidRPr="00265FD0">
        <w:rPr>
          <w:rFonts w:ascii="Times New Roman" w:hAnsi="Times New Roman" w:cs="Times New Roman" w:hint="eastAsia"/>
        </w:rPr>
        <w:t>App</w:t>
      </w:r>
      <w:r w:rsidR="00490916" w:rsidRPr="00265FD0">
        <w:rPr>
          <w:rFonts w:ascii="Times New Roman" w:hAnsi="Times New Roman" w:cs="Times New Roman" w:hint="eastAsia"/>
        </w:rPr>
        <w:t>連結之智慧手錶</w:t>
      </w:r>
      <w:r w:rsidRPr="00265FD0">
        <w:rPr>
          <w:rFonts w:ascii="Times New Roman" w:hAnsi="Times New Roman" w:cs="Times New Roman"/>
        </w:rPr>
        <w:t>。</w:t>
      </w:r>
    </w:p>
    <w:p w14:paraId="5CBC12C1" w14:textId="77777777" w:rsidR="006E60EA" w:rsidRPr="00265FD0" w:rsidRDefault="006E60EA" w:rsidP="006E60EA">
      <w:pPr>
        <w:rPr>
          <w:lang w:eastAsia="zh-CN"/>
        </w:rPr>
      </w:pPr>
    </w:p>
    <w:p w14:paraId="4025A96B" w14:textId="48DA042B" w:rsidR="006E60EA" w:rsidRPr="00265FD0" w:rsidRDefault="006E60EA" w:rsidP="006E60EA">
      <w:pPr>
        <w:pStyle w:val="ac"/>
        <w:keepNext/>
      </w:pPr>
      <w:bookmarkStart w:id="58" w:name="_Toc151314160"/>
      <w:r w:rsidRPr="00265FD0">
        <w:rPr>
          <w:lang w:eastAsia="zh-CN"/>
        </w:rPr>
        <w:t>▼</w:t>
      </w:r>
      <w:r w:rsidRPr="00265FD0">
        <w:rPr>
          <w:rFonts w:hint="eastAsia"/>
        </w:rPr>
        <w:t>表</w:t>
      </w:r>
      <w:r w:rsidR="000820A3" w:rsidRPr="00265FD0">
        <w:fldChar w:fldCharType="begin"/>
      </w:r>
      <w:r w:rsidR="000820A3" w:rsidRPr="00265FD0">
        <w:instrText xml:space="preserve"> </w:instrText>
      </w:r>
      <w:r w:rsidR="000820A3" w:rsidRPr="00265FD0">
        <w:rPr>
          <w:rFonts w:hint="eastAsia"/>
        </w:rPr>
        <w:instrText>STYLEREF 2 \s</w:instrText>
      </w:r>
      <w:r w:rsidR="000820A3" w:rsidRPr="00265FD0">
        <w:instrText xml:space="preserve"> </w:instrText>
      </w:r>
      <w:r w:rsidR="000820A3" w:rsidRPr="00265FD0">
        <w:fldChar w:fldCharType="separate"/>
      </w:r>
      <w:r w:rsidR="00F239B7">
        <w:rPr>
          <w:noProof/>
        </w:rPr>
        <w:t>5-1</w:t>
      </w:r>
      <w:r w:rsidR="000820A3" w:rsidRPr="00265FD0">
        <w:fldChar w:fldCharType="end"/>
      </w:r>
      <w:r w:rsidR="000820A3" w:rsidRPr="00265FD0">
        <w:noBreakHyphen/>
      </w:r>
      <w:r w:rsidR="000820A3" w:rsidRPr="00265FD0">
        <w:fldChar w:fldCharType="begin"/>
      </w:r>
      <w:r w:rsidR="000820A3" w:rsidRPr="00265FD0">
        <w:instrText xml:space="preserve"> </w:instrText>
      </w:r>
      <w:r w:rsidR="000820A3" w:rsidRPr="00265FD0">
        <w:rPr>
          <w:rFonts w:hint="eastAsia"/>
        </w:rPr>
        <w:instrText xml:space="preserve">SEQ </w:instrText>
      </w:r>
      <w:r w:rsidR="000820A3" w:rsidRPr="00265FD0">
        <w:rPr>
          <w:rFonts w:hint="eastAsia"/>
        </w:rPr>
        <w:instrText>表</w:instrText>
      </w:r>
      <w:r w:rsidR="000820A3" w:rsidRPr="00265FD0">
        <w:rPr>
          <w:rFonts w:hint="eastAsia"/>
        </w:rPr>
        <w:instrText xml:space="preserve"> \* ARABIC \s 2</w:instrText>
      </w:r>
      <w:r w:rsidR="000820A3" w:rsidRPr="00265FD0">
        <w:instrText xml:space="preserve"> </w:instrText>
      </w:r>
      <w:r w:rsidR="000820A3" w:rsidRPr="00265FD0">
        <w:fldChar w:fldCharType="separate"/>
      </w:r>
      <w:r w:rsidR="00F239B7">
        <w:rPr>
          <w:noProof/>
        </w:rPr>
        <w:t>1</w:t>
      </w:r>
      <w:r w:rsidR="000820A3" w:rsidRPr="00265FD0">
        <w:fldChar w:fldCharType="end"/>
      </w:r>
      <w:r w:rsidRPr="00265FD0">
        <w:rPr>
          <w:lang w:eastAsia="zh-CN"/>
        </w:rPr>
        <w:t>、非功能性需求表</w:t>
      </w:r>
      <w:bookmarkEnd w:id="58"/>
    </w:p>
    <w:tbl>
      <w:tblPr>
        <w:tblW w:w="5000" w:type="pct"/>
        <w:jc w:val="center"/>
        <w:tblCellMar>
          <w:top w:w="15" w:type="dxa"/>
          <w:left w:w="15" w:type="dxa"/>
          <w:bottom w:w="15" w:type="dxa"/>
          <w:right w:w="15" w:type="dxa"/>
        </w:tblCellMar>
        <w:tblLook w:val="04A0" w:firstRow="1" w:lastRow="0" w:firstColumn="1" w:lastColumn="0" w:noHBand="0" w:noVBand="1"/>
      </w:tblPr>
      <w:tblGrid>
        <w:gridCol w:w="2643"/>
        <w:gridCol w:w="7761"/>
      </w:tblGrid>
      <w:tr w:rsidR="00001A1F" w:rsidRPr="00265FD0" w14:paraId="6FB191FF" w14:textId="77777777" w:rsidTr="004C3408">
        <w:trPr>
          <w:trHeight w:hRule="exact" w:val="454"/>
          <w:jc w:val="center"/>
        </w:trPr>
        <w:tc>
          <w:tcPr>
            <w:tcW w:w="127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0C5C1B7" w14:textId="77777777" w:rsidR="00001A1F" w:rsidRPr="00265FD0" w:rsidRDefault="00001A1F" w:rsidP="004C3408">
            <w:pPr>
              <w:snapToGrid w:val="0"/>
              <w:spacing w:before="240" w:after="240" w:line="20" w:lineRule="exact"/>
              <w:jc w:val="center"/>
              <w:rPr>
                <w:color w:val="000000"/>
                <w:kern w:val="0"/>
                <w:szCs w:val="28"/>
                <w:lang w:val="en-MY"/>
              </w:rPr>
            </w:pPr>
            <w:r w:rsidRPr="00265FD0">
              <w:rPr>
                <w:color w:val="000000"/>
                <w:kern w:val="0"/>
                <w:szCs w:val="28"/>
                <w:lang w:val="en-MY"/>
              </w:rPr>
              <w:t>非功能性需求</w:t>
            </w:r>
          </w:p>
        </w:tc>
        <w:tc>
          <w:tcPr>
            <w:tcW w:w="373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DA57621" w14:textId="77777777" w:rsidR="00001A1F" w:rsidRPr="00265FD0" w:rsidRDefault="00001A1F" w:rsidP="004C3408">
            <w:pPr>
              <w:snapToGrid w:val="0"/>
              <w:spacing w:before="240" w:after="240" w:line="20" w:lineRule="exact"/>
              <w:jc w:val="center"/>
              <w:rPr>
                <w:color w:val="000000"/>
                <w:kern w:val="0"/>
                <w:szCs w:val="28"/>
                <w:lang w:val="en-MY"/>
              </w:rPr>
            </w:pPr>
            <w:r w:rsidRPr="00265FD0">
              <w:rPr>
                <w:color w:val="000000"/>
                <w:kern w:val="0"/>
                <w:szCs w:val="28"/>
                <w:lang w:val="en-MY"/>
              </w:rPr>
              <w:t>描述</w:t>
            </w:r>
          </w:p>
        </w:tc>
      </w:tr>
      <w:tr w:rsidR="00001A1F" w:rsidRPr="00265FD0" w14:paraId="22438C43" w14:textId="77777777" w:rsidTr="004C3408">
        <w:trPr>
          <w:trHeight w:hRule="exact" w:val="454"/>
          <w:jc w:val="center"/>
        </w:trPr>
        <w:tc>
          <w:tcPr>
            <w:tcW w:w="127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A3AE4D1" w14:textId="77777777" w:rsidR="00001A1F" w:rsidRPr="00265FD0" w:rsidRDefault="00001A1F" w:rsidP="004C3408">
            <w:pPr>
              <w:snapToGrid w:val="0"/>
              <w:spacing w:before="240" w:after="240" w:line="20" w:lineRule="exact"/>
              <w:jc w:val="center"/>
              <w:rPr>
                <w:color w:val="000000"/>
                <w:kern w:val="0"/>
                <w:szCs w:val="28"/>
                <w:lang w:val="en-MY"/>
              </w:rPr>
            </w:pPr>
            <w:r w:rsidRPr="00265FD0">
              <w:rPr>
                <w:color w:val="000000"/>
                <w:kern w:val="0"/>
                <w:szCs w:val="28"/>
                <w:lang w:val="en-MY"/>
              </w:rPr>
              <w:t>反應時間</w:t>
            </w:r>
          </w:p>
        </w:tc>
        <w:tc>
          <w:tcPr>
            <w:tcW w:w="373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068DF19" w14:textId="77777777" w:rsidR="00001A1F" w:rsidRPr="00265FD0" w:rsidRDefault="00001A1F" w:rsidP="004C3408">
            <w:pPr>
              <w:snapToGrid w:val="0"/>
              <w:spacing w:before="240" w:after="240" w:line="20" w:lineRule="exact"/>
              <w:jc w:val="center"/>
              <w:rPr>
                <w:color w:val="000000"/>
                <w:kern w:val="0"/>
                <w:szCs w:val="28"/>
                <w:lang w:val="en-MY"/>
              </w:rPr>
            </w:pPr>
            <w:r w:rsidRPr="00265FD0">
              <w:rPr>
                <w:color w:val="000000"/>
                <w:kern w:val="0"/>
                <w:szCs w:val="28"/>
                <w:lang w:val="en-MY"/>
              </w:rPr>
              <w:t>系統應在</w:t>
            </w:r>
            <w:r w:rsidRPr="00265FD0">
              <w:rPr>
                <w:color w:val="000000"/>
                <w:kern w:val="0"/>
                <w:szCs w:val="28"/>
                <w:lang w:val="en-MY"/>
              </w:rPr>
              <w:t>1</w:t>
            </w:r>
            <w:r w:rsidRPr="00265FD0">
              <w:rPr>
                <w:color w:val="000000"/>
                <w:kern w:val="0"/>
                <w:szCs w:val="28"/>
                <w:lang w:val="en-MY"/>
              </w:rPr>
              <w:t>秒或更短時間完成使用者指令</w:t>
            </w:r>
          </w:p>
        </w:tc>
      </w:tr>
      <w:tr w:rsidR="00001A1F" w:rsidRPr="00265FD0" w14:paraId="35862CD5" w14:textId="77777777" w:rsidTr="004C3408">
        <w:trPr>
          <w:trHeight w:hRule="exact" w:val="454"/>
          <w:jc w:val="center"/>
        </w:trPr>
        <w:tc>
          <w:tcPr>
            <w:tcW w:w="127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468B970" w14:textId="77777777" w:rsidR="00001A1F" w:rsidRPr="00265FD0" w:rsidRDefault="00001A1F" w:rsidP="004C3408">
            <w:pPr>
              <w:snapToGrid w:val="0"/>
              <w:spacing w:before="240" w:after="240" w:line="20" w:lineRule="exact"/>
              <w:jc w:val="center"/>
              <w:rPr>
                <w:color w:val="000000"/>
                <w:kern w:val="0"/>
                <w:szCs w:val="28"/>
                <w:lang w:val="en-MY"/>
              </w:rPr>
            </w:pPr>
            <w:r w:rsidRPr="00265FD0">
              <w:rPr>
                <w:color w:val="000000"/>
                <w:kern w:val="0"/>
                <w:szCs w:val="28"/>
                <w:lang w:val="en-MY"/>
              </w:rPr>
              <w:t>使用性</w:t>
            </w:r>
          </w:p>
        </w:tc>
        <w:tc>
          <w:tcPr>
            <w:tcW w:w="373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09EC206" w14:textId="77777777" w:rsidR="00001A1F" w:rsidRPr="00265FD0" w:rsidRDefault="00001A1F" w:rsidP="004C3408">
            <w:pPr>
              <w:snapToGrid w:val="0"/>
              <w:spacing w:before="240" w:after="240" w:line="20" w:lineRule="exact"/>
              <w:jc w:val="center"/>
              <w:rPr>
                <w:color w:val="000000"/>
                <w:kern w:val="0"/>
                <w:szCs w:val="28"/>
                <w:lang w:val="en-MY"/>
              </w:rPr>
            </w:pPr>
            <w:r w:rsidRPr="00265FD0">
              <w:rPr>
                <w:color w:val="000000"/>
                <w:kern w:val="0"/>
                <w:szCs w:val="28"/>
                <w:lang w:val="en-MY"/>
              </w:rPr>
              <w:t>系統應讓使用者能直觀操作介面</w:t>
            </w:r>
          </w:p>
        </w:tc>
      </w:tr>
      <w:tr w:rsidR="00001A1F" w:rsidRPr="00265FD0" w14:paraId="08C82217" w14:textId="77777777" w:rsidTr="004C3408">
        <w:trPr>
          <w:trHeight w:hRule="exact" w:val="454"/>
          <w:jc w:val="center"/>
        </w:trPr>
        <w:tc>
          <w:tcPr>
            <w:tcW w:w="127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772BA3F" w14:textId="77777777" w:rsidR="00001A1F" w:rsidRPr="00265FD0" w:rsidRDefault="00001A1F" w:rsidP="004C3408">
            <w:pPr>
              <w:snapToGrid w:val="0"/>
              <w:spacing w:before="240" w:after="240" w:line="20" w:lineRule="exact"/>
              <w:jc w:val="center"/>
              <w:rPr>
                <w:color w:val="000000"/>
                <w:kern w:val="0"/>
                <w:szCs w:val="28"/>
                <w:lang w:val="en-MY"/>
              </w:rPr>
            </w:pPr>
            <w:r w:rsidRPr="00265FD0">
              <w:rPr>
                <w:color w:val="000000"/>
                <w:kern w:val="0"/>
                <w:szCs w:val="28"/>
                <w:lang w:val="en-MY"/>
              </w:rPr>
              <w:t>效能</w:t>
            </w:r>
          </w:p>
        </w:tc>
        <w:tc>
          <w:tcPr>
            <w:tcW w:w="373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75FFF0C" w14:textId="77777777" w:rsidR="00001A1F" w:rsidRPr="00265FD0" w:rsidRDefault="00001A1F" w:rsidP="004C3408">
            <w:pPr>
              <w:snapToGrid w:val="0"/>
              <w:spacing w:before="240" w:after="240" w:line="20" w:lineRule="exact"/>
              <w:jc w:val="center"/>
              <w:rPr>
                <w:color w:val="000000"/>
                <w:kern w:val="0"/>
                <w:szCs w:val="28"/>
                <w:lang w:val="en-MY"/>
              </w:rPr>
            </w:pPr>
            <w:r w:rsidRPr="00265FD0">
              <w:rPr>
                <w:color w:val="000000"/>
                <w:kern w:val="0"/>
                <w:szCs w:val="28"/>
                <w:lang w:val="en-MY"/>
              </w:rPr>
              <w:t>系統應在多人同時操作時保持穩定</w:t>
            </w:r>
          </w:p>
        </w:tc>
      </w:tr>
      <w:tr w:rsidR="00001A1F" w:rsidRPr="00265FD0" w14:paraId="7AB3F7C0" w14:textId="77777777" w:rsidTr="004C3408">
        <w:trPr>
          <w:trHeight w:hRule="exact" w:val="454"/>
          <w:jc w:val="center"/>
        </w:trPr>
        <w:tc>
          <w:tcPr>
            <w:tcW w:w="127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0D07EB6" w14:textId="77777777" w:rsidR="00001A1F" w:rsidRPr="00265FD0" w:rsidRDefault="00001A1F" w:rsidP="004C3408">
            <w:pPr>
              <w:snapToGrid w:val="0"/>
              <w:spacing w:before="240" w:after="240" w:line="20" w:lineRule="exact"/>
              <w:jc w:val="center"/>
              <w:rPr>
                <w:color w:val="000000"/>
                <w:kern w:val="0"/>
                <w:szCs w:val="28"/>
                <w:lang w:val="en-MY"/>
              </w:rPr>
            </w:pPr>
            <w:r w:rsidRPr="00265FD0">
              <w:rPr>
                <w:color w:val="000000"/>
                <w:kern w:val="0"/>
                <w:szCs w:val="28"/>
                <w:lang w:val="en-MY"/>
              </w:rPr>
              <w:t>可靠度</w:t>
            </w:r>
          </w:p>
        </w:tc>
        <w:tc>
          <w:tcPr>
            <w:tcW w:w="373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999C1FD" w14:textId="77777777" w:rsidR="00001A1F" w:rsidRPr="00265FD0" w:rsidRDefault="00001A1F" w:rsidP="004C3408">
            <w:pPr>
              <w:snapToGrid w:val="0"/>
              <w:spacing w:before="240" w:after="240" w:line="20" w:lineRule="exact"/>
              <w:jc w:val="center"/>
              <w:rPr>
                <w:color w:val="000000"/>
                <w:kern w:val="0"/>
                <w:szCs w:val="28"/>
                <w:lang w:val="en-MY"/>
              </w:rPr>
            </w:pPr>
            <w:r w:rsidRPr="00265FD0">
              <w:rPr>
                <w:color w:val="000000"/>
                <w:kern w:val="0"/>
                <w:szCs w:val="28"/>
                <w:lang w:val="en-MY"/>
              </w:rPr>
              <w:t>系統應降低閃退、卡頓的頻率</w:t>
            </w:r>
          </w:p>
        </w:tc>
      </w:tr>
      <w:tr w:rsidR="00001A1F" w:rsidRPr="00265FD0" w14:paraId="5E25D69C" w14:textId="77777777" w:rsidTr="004C3408">
        <w:trPr>
          <w:trHeight w:hRule="exact" w:val="454"/>
          <w:jc w:val="center"/>
        </w:trPr>
        <w:tc>
          <w:tcPr>
            <w:tcW w:w="127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5347B2E" w14:textId="77777777" w:rsidR="00001A1F" w:rsidRPr="00265FD0" w:rsidRDefault="00001A1F" w:rsidP="004C3408">
            <w:pPr>
              <w:snapToGrid w:val="0"/>
              <w:spacing w:before="240" w:after="240" w:line="20" w:lineRule="exact"/>
              <w:jc w:val="center"/>
              <w:rPr>
                <w:color w:val="000000"/>
                <w:kern w:val="0"/>
                <w:szCs w:val="28"/>
                <w:lang w:val="en-MY"/>
              </w:rPr>
            </w:pPr>
            <w:r w:rsidRPr="00265FD0">
              <w:rPr>
                <w:color w:val="000000"/>
                <w:kern w:val="0"/>
                <w:szCs w:val="28"/>
                <w:lang w:val="en-MY"/>
              </w:rPr>
              <w:t>維護性</w:t>
            </w:r>
          </w:p>
        </w:tc>
        <w:tc>
          <w:tcPr>
            <w:tcW w:w="373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9668C6C" w14:textId="77777777" w:rsidR="00001A1F" w:rsidRPr="00265FD0" w:rsidRDefault="00001A1F" w:rsidP="004C3408">
            <w:pPr>
              <w:snapToGrid w:val="0"/>
              <w:spacing w:before="240" w:after="240" w:line="20" w:lineRule="exact"/>
              <w:jc w:val="center"/>
              <w:rPr>
                <w:color w:val="000000"/>
                <w:kern w:val="0"/>
                <w:szCs w:val="28"/>
                <w:lang w:val="en-MY"/>
              </w:rPr>
            </w:pPr>
            <w:r w:rsidRPr="00265FD0">
              <w:rPr>
                <w:color w:val="000000"/>
                <w:kern w:val="0"/>
                <w:szCs w:val="28"/>
                <w:lang w:val="en-MY"/>
              </w:rPr>
              <w:t>管理者應能在問題發生時，尋找出根本原因</w:t>
            </w:r>
          </w:p>
        </w:tc>
      </w:tr>
    </w:tbl>
    <w:p w14:paraId="3D1CE93D" w14:textId="5B2EAB97" w:rsidR="00D84141" w:rsidRPr="00265FD0" w:rsidRDefault="001A285B" w:rsidP="0090084C">
      <w:pPr>
        <w:keepNext/>
        <w:jc w:val="center"/>
      </w:pPr>
      <w:r w:rsidRPr="00265FD0">
        <w:rPr>
          <w:noProof/>
        </w:rPr>
        <w:lastRenderedPageBreak/>
        <w:drawing>
          <wp:inline distT="0" distB="0" distL="0" distR="0" wp14:anchorId="6A29154E" wp14:editId="69BEE39B">
            <wp:extent cx="6019800" cy="2727960"/>
            <wp:effectExtent l="0" t="0" r="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019800" cy="2727960"/>
                    </a:xfrm>
                    <a:prstGeom prst="rect">
                      <a:avLst/>
                    </a:prstGeom>
                    <a:noFill/>
                    <a:ln>
                      <a:noFill/>
                    </a:ln>
                  </pic:spPr>
                </pic:pic>
              </a:graphicData>
            </a:graphic>
          </wp:inline>
        </w:drawing>
      </w:r>
    </w:p>
    <w:p w14:paraId="6CA71488" w14:textId="14D172A8" w:rsidR="00001A1F" w:rsidRPr="00265FD0" w:rsidRDefault="00D84141" w:rsidP="00D84141">
      <w:pPr>
        <w:pStyle w:val="ac"/>
        <w:rPr>
          <w:sz w:val="32"/>
          <w:szCs w:val="32"/>
          <w:lang w:val="en-MY"/>
        </w:rPr>
      </w:pPr>
      <w:bookmarkStart w:id="59" w:name="_Toc151410939"/>
      <w:r w:rsidRPr="00265FD0">
        <w:t>▲</w:t>
      </w:r>
      <w:r w:rsidRPr="00265FD0">
        <w:rPr>
          <w:rFonts w:hint="eastAsia"/>
        </w:rPr>
        <w:t>圖</w:t>
      </w:r>
      <w:r w:rsidR="0053631E" w:rsidRPr="00265FD0">
        <w:fldChar w:fldCharType="begin"/>
      </w:r>
      <w:r w:rsidR="0053631E" w:rsidRPr="00265FD0">
        <w:instrText xml:space="preserve"> </w:instrText>
      </w:r>
      <w:r w:rsidR="0053631E" w:rsidRPr="00265FD0">
        <w:rPr>
          <w:rFonts w:hint="eastAsia"/>
        </w:rPr>
        <w:instrText>STYLEREF 2 \s</w:instrText>
      </w:r>
      <w:r w:rsidR="0053631E" w:rsidRPr="00265FD0">
        <w:instrText xml:space="preserve"> </w:instrText>
      </w:r>
      <w:r w:rsidR="0053631E" w:rsidRPr="00265FD0">
        <w:fldChar w:fldCharType="separate"/>
      </w:r>
      <w:r w:rsidR="00F239B7">
        <w:rPr>
          <w:noProof/>
        </w:rPr>
        <w:t>5-1</w:t>
      </w:r>
      <w:r w:rsidR="0053631E" w:rsidRPr="00265FD0">
        <w:fldChar w:fldCharType="end"/>
      </w:r>
      <w:r w:rsidR="0053631E" w:rsidRPr="00265FD0">
        <w:noBreakHyphen/>
      </w:r>
      <w:r w:rsidR="0053631E" w:rsidRPr="00265FD0">
        <w:fldChar w:fldCharType="begin"/>
      </w:r>
      <w:r w:rsidR="0053631E" w:rsidRPr="00265FD0">
        <w:instrText xml:space="preserve"> </w:instrText>
      </w:r>
      <w:r w:rsidR="0053631E" w:rsidRPr="00265FD0">
        <w:rPr>
          <w:rFonts w:hint="eastAsia"/>
        </w:rPr>
        <w:instrText xml:space="preserve">SEQ </w:instrText>
      </w:r>
      <w:r w:rsidR="0053631E" w:rsidRPr="00265FD0">
        <w:rPr>
          <w:rFonts w:hint="eastAsia"/>
        </w:rPr>
        <w:instrText>圖</w:instrText>
      </w:r>
      <w:r w:rsidR="0053631E" w:rsidRPr="00265FD0">
        <w:rPr>
          <w:rFonts w:hint="eastAsia"/>
        </w:rPr>
        <w:instrText xml:space="preserve"> \* ARABIC \s 2</w:instrText>
      </w:r>
      <w:r w:rsidR="0053631E" w:rsidRPr="00265FD0">
        <w:instrText xml:space="preserve"> </w:instrText>
      </w:r>
      <w:r w:rsidR="0053631E" w:rsidRPr="00265FD0">
        <w:fldChar w:fldCharType="separate"/>
      </w:r>
      <w:r w:rsidR="00F239B7">
        <w:rPr>
          <w:noProof/>
        </w:rPr>
        <w:t>1</w:t>
      </w:r>
      <w:r w:rsidR="0053631E" w:rsidRPr="00265FD0">
        <w:fldChar w:fldCharType="end"/>
      </w:r>
      <w:r w:rsidRPr="00265FD0">
        <w:t>、</w:t>
      </w:r>
      <w:r w:rsidRPr="00265FD0">
        <w:rPr>
          <w:rFonts w:hint="eastAsia"/>
        </w:rPr>
        <w:t>功能檢視圖</w:t>
      </w:r>
      <w:bookmarkEnd w:id="59"/>
    </w:p>
    <w:p w14:paraId="2FA3C96C" w14:textId="23B93262" w:rsidR="004C5DF7" w:rsidRPr="00265FD0" w:rsidRDefault="00001A1F" w:rsidP="00490916">
      <w:pPr>
        <w:pStyle w:val="2"/>
        <w:rPr>
          <w:rFonts w:cs="Times New Roman"/>
        </w:rPr>
      </w:pPr>
      <w:bookmarkStart w:id="60" w:name="_Toc149829325"/>
      <w:r w:rsidRPr="00265FD0">
        <w:rPr>
          <w:rFonts w:cs="Times New Roman"/>
        </w:rPr>
        <w:lastRenderedPageBreak/>
        <w:t>使用個案圖</w:t>
      </w:r>
      <w:r w:rsidRPr="00265FD0">
        <w:rPr>
          <w:rFonts w:cs="Times New Roman"/>
        </w:rPr>
        <w:t>(Use case diagram)</w:t>
      </w:r>
      <w:bookmarkStart w:id="61" w:name="_Toc134488568"/>
      <w:bookmarkEnd w:id="60"/>
    </w:p>
    <w:p w14:paraId="5D76496D" w14:textId="73341B6C" w:rsidR="00440CD4" w:rsidRPr="00265FD0" w:rsidRDefault="00C61C5E" w:rsidP="00440CD4">
      <w:pPr>
        <w:keepNext/>
        <w:jc w:val="center"/>
      </w:pPr>
      <w:r w:rsidRPr="00265FD0">
        <w:rPr>
          <w:noProof/>
        </w:rPr>
        <w:drawing>
          <wp:inline distT="0" distB="0" distL="0" distR="0" wp14:anchorId="3B52150A" wp14:editId="743AF4C9">
            <wp:extent cx="5364480" cy="7696862"/>
            <wp:effectExtent l="0" t="0" r="7620" b="0"/>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74429" cy="7711136"/>
                    </a:xfrm>
                    <a:prstGeom prst="rect">
                      <a:avLst/>
                    </a:prstGeom>
                    <a:noFill/>
                    <a:ln>
                      <a:noFill/>
                    </a:ln>
                  </pic:spPr>
                </pic:pic>
              </a:graphicData>
            </a:graphic>
          </wp:inline>
        </w:drawing>
      </w:r>
    </w:p>
    <w:p w14:paraId="66A2A6DF" w14:textId="3FAAAE32" w:rsidR="00440CD4" w:rsidRPr="00265FD0" w:rsidRDefault="00440CD4" w:rsidP="00440CD4">
      <w:pPr>
        <w:pStyle w:val="ac"/>
      </w:pPr>
      <w:bookmarkStart w:id="62" w:name="_Toc151410940"/>
      <w:r w:rsidRPr="00265FD0">
        <w:t>▲</w:t>
      </w:r>
      <w:r w:rsidRPr="00265FD0">
        <w:rPr>
          <w:rFonts w:hint="eastAsia"/>
        </w:rPr>
        <w:t>圖</w:t>
      </w:r>
      <w:r w:rsidR="0053631E" w:rsidRPr="00265FD0">
        <w:fldChar w:fldCharType="begin"/>
      </w:r>
      <w:r w:rsidR="0053631E" w:rsidRPr="00265FD0">
        <w:instrText xml:space="preserve"> </w:instrText>
      </w:r>
      <w:r w:rsidR="0053631E" w:rsidRPr="00265FD0">
        <w:rPr>
          <w:rFonts w:hint="eastAsia"/>
        </w:rPr>
        <w:instrText>STYLEREF 2 \s</w:instrText>
      </w:r>
      <w:r w:rsidR="0053631E" w:rsidRPr="00265FD0">
        <w:instrText xml:space="preserve"> </w:instrText>
      </w:r>
      <w:r w:rsidR="0053631E" w:rsidRPr="00265FD0">
        <w:fldChar w:fldCharType="separate"/>
      </w:r>
      <w:r w:rsidR="00F239B7">
        <w:rPr>
          <w:noProof/>
        </w:rPr>
        <w:t>5-2</w:t>
      </w:r>
      <w:r w:rsidR="0053631E" w:rsidRPr="00265FD0">
        <w:fldChar w:fldCharType="end"/>
      </w:r>
      <w:r w:rsidR="0053631E" w:rsidRPr="00265FD0">
        <w:noBreakHyphen/>
      </w:r>
      <w:r w:rsidR="0053631E" w:rsidRPr="00265FD0">
        <w:fldChar w:fldCharType="begin"/>
      </w:r>
      <w:r w:rsidR="0053631E" w:rsidRPr="00265FD0">
        <w:instrText xml:space="preserve"> </w:instrText>
      </w:r>
      <w:r w:rsidR="0053631E" w:rsidRPr="00265FD0">
        <w:rPr>
          <w:rFonts w:hint="eastAsia"/>
        </w:rPr>
        <w:instrText xml:space="preserve">SEQ </w:instrText>
      </w:r>
      <w:r w:rsidR="0053631E" w:rsidRPr="00265FD0">
        <w:rPr>
          <w:rFonts w:hint="eastAsia"/>
        </w:rPr>
        <w:instrText>圖</w:instrText>
      </w:r>
      <w:r w:rsidR="0053631E" w:rsidRPr="00265FD0">
        <w:rPr>
          <w:rFonts w:hint="eastAsia"/>
        </w:rPr>
        <w:instrText xml:space="preserve"> \* ARABIC \s 2</w:instrText>
      </w:r>
      <w:r w:rsidR="0053631E" w:rsidRPr="00265FD0">
        <w:instrText xml:space="preserve"> </w:instrText>
      </w:r>
      <w:r w:rsidR="0053631E" w:rsidRPr="00265FD0">
        <w:fldChar w:fldCharType="separate"/>
      </w:r>
      <w:r w:rsidR="00F239B7">
        <w:rPr>
          <w:noProof/>
        </w:rPr>
        <w:t>1</w:t>
      </w:r>
      <w:r w:rsidR="0053631E" w:rsidRPr="00265FD0">
        <w:fldChar w:fldCharType="end"/>
      </w:r>
      <w:r w:rsidRPr="00265FD0">
        <w:t>、使用個案圖</w:t>
      </w:r>
      <w:bookmarkEnd w:id="62"/>
      <w:r w:rsidR="00B20268" w:rsidRPr="00265FD0">
        <w:br/>
      </w:r>
    </w:p>
    <w:bookmarkEnd w:id="61"/>
    <w:p w14:paraId="676DEDC9" w14:textId="01569BA5" w:rsidR="00001A1F" w:rsidRPr="00265FD0" w:rsidRDefault="00490916" w:rsidP="004C5DF7">
      <w:r w:rsidRPr="00265FD0">
        <w:br w:type="page"/>
      </w:r>
    </w:p>
    <w:p w14:paraId="0C6F640F" w14:textId="2DB83095" w:rsidR="00683955" w:rsidRPr="00265FD0" w:rsidRDefault="00001A1F" w:rsidP="008F339C">
      <w:pPr>
        <w:pStyle w:val="2"/>
        <w:rPr>
          <w:rFonts w:cs="Times New Roman"/>
        </w:rPr>
      </w:pPr>
      <w:bookmarkStart w:id="63" w:name="_Toc149829326"/>
      <w:r w:rsidRPr="00265FD0">
        <w:rPr>
          <w:rFonts w:cs="Times New Roman"/>
        </w:rPr>
        <w:lastRenderedPageBreak/>
        <w:t>使用個案描述：使用活動圖</w:t>
      </w:r>
      <w:r w:rsidRPr="00265FD0">
        <w:rPr>
          <w:rFonts w:cs="Times New Roman"/>
        </w:rPr>
        <w:t>(Activity diagram)</w:t>
      </w:r>
      <w:bookmarkEnd w:id="63"/>
      <w:r w:rsidR="00386FD7" w:rsidRPr="00265FD0">
        <w:rPr>
          <w:rFonts w:cs="Times New Roman"/>
        </w:rPr>
        <w:t xml:space="preserve"> </w:t>
      </w:r>
    </w:p>
    <w:p w14:paraId="7145FE66" w14:textId="32120124" w:rsidR="00F10FF2" w:rsidRPr="00265FD0" w:rsidRDefault="006D0E0F" w:rsidP="00D67070">
      <w:pPr>
        <w:jc w:val="center"/>
      </w:pPr>
      <w:r w:rsidRPr="00265FD0">
        <w:rPr>
          <w:noProof/>
        </w:rPr>
        <w:drawing>
          <wp:inline distT="0" distB="0" distL="0" distR="0" wp14:anchorId="1078D2B6" wp14:editId="362316D1">
            <wp:extent cx="4556760" cy="3829777"/>
            <wp:effectExtent l="0" t="0" r="0" b="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559689" cy="3832239"/>
                    </a:xfrm>
                    <a:prstGeom prst="rect">
                      <a:avLst/>
                    </a:prstGeom>
                    <a:noFill/>
                    <a:ln>
                      <a:noFill/>
                    </a:ln>
                  </pic:spPr>
                </pic:pic>
              </a:graphicData>
            </a:graphic>
          </wp:inline>
        </w:drawing>
      </w:r>
    </w:p>
    <w:p w14:paraId="433DE4DD" w14:textId="4ACD5E58" w:rsidR="00F10FF2" w:rsidRPr="00265FD0" w:rsidRDefault="00BF403D" w:rsidP="00BF403D">
      <w:pPr>
        <w:pStyle w:val="ac"/>
      </w:pPr>
      <w:bookmarkStart w:id="64" w:name="_Toc151410941"/>
      <w:r w:rsidRPr="00265FD0">
        <w:t>▲</w:t>
      </w:r>
      <w:r w:rsidRPr="00265FD0">
        <w:rPr>
          <w:rFonts w:hint="eastAsia"/>
        </w:rPr>
        <w:t>圖</w:t>
      </w:r>
      <w:r w:rsidR="0053631E" w:rsidRPr="00265FD0">
        <w:fldChar w:fldCharType="begin"/>
      </w:r>
      <w:r w:rsidR="0053631E" w:rsidRPr="00265FD0">
        <w:instrText xml:space="preserve"> </w:instrText>
      </w:r>
      <w:r w:rsidR="0053631E" w:rsidRPr="00265FD0">
        <w:rPr>
          <w:rFonts w:hint="eastAsia"/>
        </w:rPr>
        <w:instrText>STYLEREF 2 \s</w:instrText>
      </w:r>
      <w:r w:rsidR="0053631E" w:rsidRPr="00265FD0">
        <w:instrText xml:space="preserve"> </w:instrText>
      </w:r>
      <w:r w:rsidR="0053631E" w:rsidRPr="00265FD0">
        <w:fldChar w:fldCharType="separate"/>
      </w:r>
      <w:r w:rsidR="00F239B7">
        <w:rPr>
          <w:noProof/>
        </w:rPr>
        <w:t>5-3</w:t>
      </w:r>
      <w:r w:rsidR="0053631E" w:rsidRPr="00265FD0">
        <w:fldChar w:fldCharType="end"/>
      </w:r>
      <w:r w:rsidR="0053631E" w:rsidRPr="00265FD0">
        <w:noBreakHyphen/>
      </w:r>
      <w:r w:rsidR="0053631E" w:rsidRPr="00265FD0">
        <w:fldChar w:fldCharType="begin"/>
      </w:r>
      <w:r w:rsidR="0053631E" w:rsidRPr="00265FD0">
        <w:instrText xml:space="preserve"> </w:instrText>
      </w:r>
      <w:r w:rsidR="0053631E" w:rsidRPr="00265FD0">
        <w:rPr>
          <w:rFonts w:hint="eastAsia"/>
        </w:rPr>
        <w:instrText xml:space="preserve">SEQ </w:instrText>
      </w:r>
      <w:r w:rsidR="0053631E" w:rsidRPr="00265FD0">
        <w:rPr>
          <w:rFonts w:hint="eastAsia"/>
        </w:rPr>
        <w:instrText>圖</w:instrText>
      </w:r>
      <w:r w:rsidR="0053631E" w:rsidRPr="00265FD0">
        <w:rPr>
          <w:rFonts w:hint="eastAsia"/>
        </w:rPr>
        <w:instrText xml:space="preserve"> \* ARABIC \s 2</w:instrText>
      </w:r>
      <w:r w:rsidR="0053631E" w:rsidRPr="00265FD0">
        <w:instrText xml:space="preserve"> </w:instrText>
      </w:r>
      <w:r w:rsidR="0053631E" w:rsidRPr="00265FD0">
        <w:fldChar w:fldCharType="separate"/>
      </w:r>
      <w:r w:rsidR="00F239B7">
        <w:rPr>
          <w:noProof/>
        </w:rPr>
        <w:t>1</w:t>
      </w:r>
      <w:r w:rsidR="0053631E" w:rsidRPr="00265FD0">
        <w:fldChar w:fldCharType="end"/>
      </w:r>
      <w:r w:rsidRPr="00265FD0">
        <w:t>、登入之活動圖</w:t>
      </w:r>
      <w:bookmarkEnd w:id="64"/>
      <w:r w:rsidRPr="00265FD0">
        <w:br/>
      </w:r>
    </w:p>
    <w:p w14:paraId="648F6FAB" w14:textId="220AE48B" w:rsidR="00F10FF2" w:rsidRPr="00265FD0" w:rsidRDefault="006D0E0F" w:rsidP="00D67070">
      <w:pPr>
        <w:jc w:val="center"/>
      </w:pPr>
      <w:r w:rsidRPr="00265FD0">
        <w:rPr>
          <w:noProof/>
        </w:rPr>
        <w:drawing>
          <wp:inline distT="0" distB="0" distL="0" distR="0" wp14:anchorId="05B81EF4" wp14:editId="495CEA3D">
            <wp:extent cx="6035040" cy="3450728"/>
            <wp:effectExtent l="0" t="0" r="3810" b="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049289" cy="3458875"/>
                    </a:xfrm>
                    <a:prstGeom prst="rect">
                      <a:avLst/>
                    </a:prstGeom>
                    <a:noFill/>
                    <a:ln>
                      <a:noFill/>
                    </a:ln>
                  </pic:spPr>
                </pic:pic>
              </a:graphicData>
            </a:graphic>
          </wp:inline>
        </w:drawing>
      </w:r>
    </w:p>
    <w:p w14:paraId="16EE766D" w14:textId="27C5604E" w:rsidR="00BF403D" w:rsidRPr="00265FD0" w:rsidRDefault="00BF403D" w:rsidP="00BF403D">
      <w:pPr>
        <w:pStyle w:val="ac"/>
      </w:pPr>
      <w:bookmarkStart w:id="65" w:name="_Toc151410942"/>
      <w:r w:rsidRPr="00265FD0">
        <w:t>▲</w:t>
      </w:r>
      <w:r w:rsidRPr="00265FD0">
        <w:rPr>
          <w:rFonts w:hint="eastAsia"/>
        </w:rPr>
        <w:t>圖</w:t>
      </w:r>
      <w:r w:rsidR="0053631E" w:rsidRPr="00265FD0">
        <w:fldChar w:fldCharType="begin"/>
      </w:r>
      <w:r w:rsidR="0053631E" w:rsidRPr="00265FD0">
        <w:instrText xml:space="preserve"> </w:instrText>
      </w:r>
      <w:r w:rsidR="0053631E" w:rsidRPr="00265FD0">
        <w:rPr>
          <w:rFonts w:hint="eastAsia"/>
        </w:rPr>
        <w:instrText>STYLEREF 2 \s</w:instrText>
      </w:r>
      <w:r w:rsidR="0053631E" w:rsidRPr="00265FD0">
        <w:instrText xml:space="preserve"> </w:instrText>
      </w:r>
      <w:r w:rsidR="0053631E" w:rsidRPr="00265FD0">
        <w:fldChar w:fldCharType="separate"/>
      </w:r>
      <w:r w:rsidR="00F239B7">
        <w:rPr>
          <w:noProof/>
        </w:rPr>
        <w:t>5-3</w:t>
      </w:r>
      <w:r w:rsidR="0053631E" w:rsidRPr="00265FD0">
        <w:fldChar w:fldCharType="end"/>
      </w:r>
      <w:r w:rsidR="0053631E" w:rsidRPr="00265FD0">
        <w:noBreakHyphen/>
      </w:r>
      <w:r w:rsidR="0053631E" w:rsidRPr="00265FD0">
        <w:fldChar w:fldCharType="begin"/>
      </w:r>
      <w:r w:rsidR="0053631E" w:rsidRPr="00265FD0">
        <w:instrText xml:space="preserve"> </w:instrText>
      </w:r>
      <w:r w:rsidR="0053631E" w:rsidRPr="00265FD0">
        <w:rPr>
          <w:rFonts w:hint="eastAsia"/>
        </w:rPr>
        <w:instrText xml:space="preserve">SEQ </w:instrText>
      </w:r>
      <w:r w:rsidR="0053631E" w:rsidRPr="00265FD0">
        <w:rPr>
          <w:rFonts w:hint="eastAsia"/>
        </w:rPr>
        <w:instrText>圖</w:instrText>
      </w:r>
      <w:r w:rsidR="0053631E" w:rsidRPr="00265FD0">
        <w:rPr>
          <w:rFonts w:hint="eastAsia"/>
        </w:rPr>
        <w:instrText xml:space="preserve"> \* ARABIC \s 2</w:instrText>
      </w:r>
      <w:r w:rsidR="0053631E" w:rsidRPr="00265FD0">
        <w:instrText xml:space="preserve"> </w:instrText>
      </w:r>
      <w:r w:rsidR="0053631E" w:rsidRPr="00265FD0">
        <w:fldChar w:fldCharType="separate"/>
      </w:r>
      <w:r w:rsidR="00F239B7">
        <w:rPr>
          <w:noProof/>
        </w:rPr>
        <w:t>2</w:t>
      </w:r>
      <w:r w:rsidR="0053631E" w:rsidRPr="00265FD0">
        <w:fldChar w:fldCharType="end"/>
      </w:r>
      <w:r w:rsidRPr="00265FD0">
        <w:t>、註冊之活動圖</w:t>
      </w:r>
      <w:bookmarkEnd w:id="65"/>
    </w:p>
    <w:p w14:paraId="661CD669" w14:textId="0B814A2A" w:rsidR="00036F25" w:rsidRPr="00265FD0" w:rsidRDefault="006D0E0F" w:rsidP="00D67070">
      <w:pPr>
        <w:jc w:val="center"/>
        <w:rPr>
          <w:szCs w:val="32"/>
          <w:lang w:val="en-MY"/>
        </w:rPr>
      </w:pPr>
      <w:r w:rsidRPr="00265FD0">
        <w:rPr>
          <w:noProof/>
        </w:rPr>
        <w:lastRenderedPageBreak/>
        <w:drawing>
          <wp:inline distT="0" distB="0" distL="0" distR="0" wp14:anchorId="229FFEA5" wp14:editId="005C1BD6">
            <wp:extent cx="4472940" cy="6176027"/>
            <wp:effectExtent l="0" t="0" r="3810"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530507" cy="6255512"/>
                    </a:xfrm>
                    <a:prstGeom prst="rect">
                      <a:avLst/>
                    </a:prstGeom>
                    <a:noFill/>
                    <a:ln>
                      <a:noFill/>
                    </a:ln>
                  </pic:spPr>
                </pic:pic>
              </a:graphicData>
            </a:graphic>
          </wp:inline>
        </w:drawing>
      </w:r>
    </w:p>
    <w:p w14:paraId="1FE19E75" w14:textId="5C345298" w:rsidR="00C71D7F" w:rsidRPr="00265FD0" w:rsidRDefault="00BF403D" w:rsidP="00BF403D">
      <w:pPr>
        <w:pStyle w:val="ac"/>
        <w:rPr>
          <w:szCs w:val="32"/>
          <w:lang w:val="en-MY"/>
        </w:rPr>
      </w:pPr>
      <w:bookmarkStart w:id="66" w:name="_Toc151410943"/>
      <w:r w:rsidRPr="00265FD0">
        <w:t>▲</w:t>
      </w:r>
      <w:r w:rsidRPr="00265FD0">
        <w:rPr>
          <w:rFonts w:hint="eastAsia"/>
        </w:rPr>
        <w:t>圖</w:t>
      </w:r>
      <w:r w:rsidR="0053631E" w:rsidRPr="00265FD0">
        <w:fldChar w:fldCharType="begin"/>
      </w:r>
      <w:r w:rsidR="0053631E" w:rsidRPr="00265FD0">
        <w:instrText xml:space="preserve"> </w:instrText>
      </w:r>
      <w:r w:rsidR="0053631E" w:rsidRPr="00265FD0">
        <w:rPr>
          <w:rFonts w:hint="eastAsia"/>
        </w:rPr>
        <w:instrText>STYLEREF 2 \s</w:instrText>
      </w:r>
      <w:r w:rsidR="0053631E" w:rsidRPr="00265FD0">
        <w:instrText xml:space="preserve"> </w:instrText>
      </w:r>
      <w:r w:rsidR="0053631E" w:rsidRPr="00265FD0">
        <w:fldChar w:fldCharType="separate"/>
      </w:r>
      <w:r w:rsidR="00F239B7">
        <w:rPr>
          <w:noProof/>
        </w:rPr>
        <w:t>5-3</w:t>
      </w:r>
      <w:r w:rsidR="0053631E" w:rsidRPr="00265FD0">
        <w:fldChar w:fldCharType="end"/>
      </w:r>
      <w:r w:rsidR="0053631E" w:rsidRPr="00265FD0">
        <w:noBreakHyphen/>
      </w:r>
      <w:r w:rsidR="0053631E" w:rsidRPr="00265FD0">
        <w:fldChar w:fldCharType="begin"/>
      </w:r>
      <w:r w:rsidR="0053631E" w:rsidRPr="00265FD0">
        <w:instrText xml:space="preserve"> </w:instrText>
      </w:r>
      <w:r w:rsidR="0053631E" w:rsidRPr="00265FD0">
        <w:rPr>
          <w:rFonts w:hint="eastAsia"/>
        </w:rPr>
        <w:instrText xml:space="preserve">SEQ </w:instrText>
      </w:r>
      <w:r w:rsidR="0053631E" w:rsidRPr="00265FD0">
        <w:rPr>
          <w:rFonts w:hint="eastAsia"/>
        </w:rPr>
        <w:instrText>圖</w:instrText>
      </w:r>
      <w:r w:rsidR="0053631E" w:rsidRPr="00265FD0">
        <w:rPr>
          <w:rFonts w:hint="eastAsia"/>
        </w:rPr>
        <w:instrText xml:space="preserve"> \* ARABIC \s 2</w:instrText>
      </w:r>
      <w:r w:rsidR="0053631E" w:rsidRPr="00265FD0">
        <w:instrText xml:space="preserve"> </w:instrText>
      </w:r>
      <w:r w:rsidR="0053631E" w:rsidRPr="00265FD0">
        <w:fldChar w:fldCharType="separate"/>
      </w:r>
      <w:r w:rsidR="00F239B7">
        <w:rPr>
          <w:noProof/>
        </w:rPr>
        <w:t>3</w:t>
      </w:r>
      <w:r w:rsidR="0053631E" w:rsidRPr="00265FD0">
        <w:fldChar w:fldCharType="end"/>
      </w:r>
      <w:r w:rsidRPr="00265FD0">
        <w:t>、忘記密碼之活動圖</w:t>
      </w:r>
      <w:bookmarkEnd w:id="66"/>
      <w:r w:rsidRPr="00265FD0">
        <w:rPr>
          <w:szCs w:val="32"/>
          <w:lang w:val="en-MY"/>
        </w:rPr>
        <w:br/>
      </w:r>
    </w:p>
    <w:p w14:paraId="5CC7371F" w14:textId="77777777" w:rsidR="00BF403D" w:rsidRPr="00265FD0" w:rsidRDefault="00EA661E" w:rsidP="00BF403D">
      <w:pPr>
        <w:keepNext/>
        <w:jc w:val="center"/>
      </w:pPr>
      <w:r w:rsidRPr="00265FD0">
        <w:rPr>
          <w:noProof/>
        </w:rPr>
        <w:lastRenderedPageBreak/>
        <w:drawing>
          <wp:inline distT="0" distB="0" distL="0" distR="0" wp14:anchorId="04370E0F" wp14:editId="2D2F19FE">
            <wp:extent cx="3924300" cy="3845816"/>
            <wp:effectExtent l="0" t="0" r="0" b="254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970709" cy="3891297"/>
                    </a:xfrm>
                    <a:prstGeom prst="rect">
                      <a:avLst/>
                    </a:prstGeom>
                    <a:noFill/>
                    <a:ln>
                      <a:noFill/>
                    </a:ln>
                  </pic:spPr>
                </pic:pic>
              </a:graphicData>
            </a:graphic>
          </wp:inline>
        </w:drawing>
      </w:r>
    </w:p>
    <w:p w14:paraId="65A43567" w14:textId="6109A6C6" w:rsidR="00387778" w:rsidRPr="00265FD0" w:rsidRDefault="00BF403D" w:rsidP="00BF403D">
      <w:pPr>
        <w:pStyle w:val="ac"/>
        <w:rPr>
          <w:szCs w:val="32"/>
          <w:lang w:val="en-MY"/>
        </w:rPr>
      </w:pPr>
      <w:bookmarkStart w:id="67" w:name="_Toc151410944"/>
      <w:r w:rsidRPr="00265FD0">
        <w:t>▲</w:t>
      </w:r>
      <w:r w:rsidRPr="00265FD0">
        <w:rPr>
          <w:rFonts w:hint="eastAsia"/>
        </w:rPr>
        <w:t>圖</w:t>
      </w:r>
      <w:r w:rsidR="0053631E" w:rsidRPr="00265FD0">
        <w:fldChar w:fldCharType="begin"/>
      </w:r>
      <w:r w:rsidR="0053631E" w:rsidRPr="00265FD0">
        <w:instrText xml:space="preserve"> </w:instrText>
      </w:r>
      <w:r w:rsidR="0053631E" w:rsidRPr="00265FD0">
        <w:rPr>
          <w:rFonts w:hint="eastAsia"/>
        </w:rPr>
        <w:instrText>STYLEREF 2 \s</w:instrText>
      </w:r>
      <w:r w:rsidR="0053631E" w:rsidRPr="00265FD0">
        <w:instrText xml:space="preserve"> </w:instrText>
      </w:r>
      <w:r w:rsidR="0053631E" w:rsidRPr="00265FD0">
        <w:fldChar w:fldCharType="separate"/>
      </w:r>
      <w:r w:rsidR="00F239B7">
        <w:rPr>
          <w:noProof/>
        </w:rPr>
        <w:t>5-3</w:t>
      </w:r>
      <w:r w:rsidR="0053631E" w:rsidRPr="00265FD0">
        <w:fldChar w:fldCharType="end"/>
      </w:r>
      <w:r w:rsidR="0053631E" w:rsidRPr="00265FD0">
        <w:noBreakHyphen/>
      </w:r>
      <w:r w:rsidR="0053631E" w:rsidRPr="00265FD0">
        <w:fldChar w:fldCharType="begin"/>
      </w:r>
      <w:r w:rsidR="0053631E" w:rsidRPr="00265FD0">
        <w:instrText xml:space="preserve"> </w:instrText>
      </w:r>
      <w:r w:rsidR="0053631E" w:rsidRPr="00265FD0">
        <w:rPr>
          <w:rFonts w:hint="eastAsia"/>
        </w:rPr>
        <w:instrText xml:space="preserve">SEQ </w:instrText>
      </w:r>
      <w:r w:rsidR="0053631E" w:rsidRPr="00265FD0">
        <w:rPr>
          <w:rFonts w:hint="eastAsia"/>
        </w:rPr>
        <w:instrText>圖</w:instrText>
      </w:r>
      <w:r w:rsidR="0053631E" w:rsidRPr="00265FD0">
        <w:rPr>
          <w:rFonts w:hint="eastAsia"/>
        </w:rPr>
        <w:instrText xml:space="preserve"> \* ARABIC \s 2</w:instrText>
      </w:r>
      <w:r w:rsidR="0053631E" w:rsidRPr="00265FD0">
        <w:instrText xml:space="preserve"> </w:instrText>
      </w:r>
      <w:r w:rsidR="0053631E" w:rsidRPr="00265FD0">
        <w:fldChar w:fldCharType="separate"/>
      </w:r>
      <w:r w:rsidR="00F239B7">
        <w:rPr>
          <w:noProof/>
        </w:rPr>
        <w:t>4</w:t>
      </w:r>
      <w:r w:rsidR="0053631E" w:rsidRPr="00265FD0">
        <w:fldChar w:fldCharType="end"/>
      </w:r>
      <w:r w:rsidRPr="00265FD0">
        <w:t>、</w:t>
      </w:r>
      <w:r w:rsidRPr="00265FD0">
        <w:rPr>
          <w:rFonts w:hint="eastAsia"/>
        </w:rPr>
        <w:t>修改基本資料</w:t>
      </w:r>
      <w:r w:rsidRPr="00265FD0">
        <w:t>之活動圖</w:t>
      </w:r>
      <w:bookmarkEnd w:id="67"/>
      <w:r w:rsidRPr="00265FD0">
        <w:rPr>
          <w:szCs w:val="32"/>
          <w:lang w:val="en-MY"/>
        </w:rPr>
        <w:br/>
      </w:r>
    </w:p>
    <w:p w14:paraId="518BFF2C" w14:textId="77777777" w:rsidR="00BF403D" w:rsidRPr="00265FD0" w:rsidRDefault="00EA661E" w:rsidP="00BF403D">
      <w:pPr>
        <w:keepNext/>
        <w:jc w:val="center"/>
      </w:pPr>
      <w:r w:rsidRPr="00265FD0">
        <w:rPr>
          <w:noProof/>
        </w:rPr>
        <w:drawing>
          <wp:inline distT="0" distB="0" distL="0" distR="0" wp14:anchorId="0AB112EB" wp14:editId="456389D3">
            <wp:extent cx="4033922" cy="4328160"/>
            <wp:effectExtent l="0" t="0" r="5080"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084769" cy="4382716"/>
                    </a:xfrm>
                    <a:prstGeom prst="rect">
                      <a:avLst/>
                    </a:prstGeom>
                    <a:noFill/>
                    <a:ln>
                      <a:noFill/>
                    </a:ln>
                  </pic:spPr>
                </pic:pic>
              </a:graphicData>
            </a:graphic>
          </wp:inline>
        </w:drawing>
      </w:r>
    </w:p>
    <w:p w14:paraId="5C3E719E" w14:textId="7C64022C" w:rsidR="00BF403D" w:rsidRPr="00265FD0" w:rsidRDefault="00BF403D" w:rsidP="006812BE">
      <w:pPr>
        <w:pStyle w:val="ac"/>
      </w:pPr>
      <w:bookmarkStart w:id="68" w:name="_Toc151410945"/>
      <w:r w:rsidRPr="00265FD0">
        <w:t>▲</w:t>
      </w:r>
      <w:r w:rsidRPr="00265FD0">
        <w:rPr>
          <w:rFonts w:hint="eastAsia"/>
        </w:rPr>
        <w:t>圖</w:t>
      </w:r>
      <w:r w:rsidR="0053631E" w:rsidRPr="00265FD0">
        <w:fldChar w:fldCharType="begin"/>
      </w:r>
      <w:r w:rsidR="0053631E" w:rsidRPr="00265FD0">
        <w:instrText xml:space="preserve"> </w:instrText>
      </w:r>
      <w:r w:rsidR="0053631E" w:rsidRPr="00265FD0">
        <w:rPr>
          <w:rFonts w:hint="eastAsia"/>
        </w:rPr>
        <w:instrText>STYLEREF 2 \s</w:instrText>
      </w:r>
      <w:r w:rsidR="0053631E" w:rsidRPr="00265FD0">
        <w:instrText xml:space="preserve"> </w:instrText>
      </w:r>
      <w:r w:rsidR="0053631E" w:rsidRPr="00265FD0">
        <w:fldChar w:fldCharType="separate"/>
      </w:r>
      <w:r w:rsidR="00F239B7">
        <w:rPr>
          <w:noProof/>
        </w:rPr>
        <w:t>5-3</w:t>
      </w:r>
      <w:r w:rsidR="0053631E" w:rsidRPr="00265FD0">
        <w:fldChar w:fldCharType="end"/>
      </w:r>
      <w:r w:rsidR="0053631E" w:rsidRPr="00265FD0">
        <w:noBreakHyphen/>
      </w:r>
      <w:r w:rsidR="0053631E" w:rsidRPr="00265FD0">
        <w:fldChar w:fldCharType="begin"/>
      </w:r>
      <w:r w:rsidR="0053631E" w:rsidRPr="00265FD0">
        <w:instrText xml:space="preserve"> </w:instrText>
      </w:r>
      <w:r w:rsidR="0053631E" w:rsidRPr="00265FD0">
        <w:rPr>
          <w:rFonts w:hint="eastAsia"/>
        </w:rPr>
        <w:instrText xml:space="preserve">SEQ </w:instrText>
      </w:r>
      <w:r w:rsidR="0053631E" w:rsidRPr="00265FD0">
        <w:rPr>
          <w:rFonts w:hint="eastAsia"/>
        </w:rPr>
        <w:instrText>圖</w:instrText>
      </w:r>
      <w:r w:rsidR="0053631E" w:rsidRPr="00265FD0">
        <w:rPr>
          <w:rFonts w:hint="eastAsia"/>
        </w:rPr>
        <w:instrText xml:space="preserve"> \* ARABIC \s 2</w:instrText>
      </w:r>
      <w:r w:rsidR="0053631E" w:rsidRPr="00265FD0">
        <w:instrText xml:space="preserve"> </w:instrText>
      </w:r>
      <w:r w:rsidR="0053631E" w:rsidRPr="00265FD0">
        <w:fldChar w:fldCharType="separate"/>
      </w:r>
      <w:r w:rsidR="00F239B7">
        <w:rPr>
          <w:noProof/>
        </w:rPr>
        <w:t>5</w:t>
      </w:r>
      <w:r w:rsidR="0053631E" w:rsidRPr="00265FD0">
        <w:fldChar w:fldCharType="end"/>
      </w:r>
      <w:r w:rsidRPr="00265FD0">
        <w:t>、</w:t>
      </w:r>
      <w:r w:rsidRPr="00265FD0">
        <w:rPr>
          <w:rFonts w:hint="eastAsia"/>
        </w:rPr>
        <w:t>修改帳號設定</w:t>
      </w:r>
      <w:r w:rsidRPr="00265FD0">
        <w:t>之活動圖</w:t>
      </w:r>
      <w:bookmarkEnd w:id="68"/>
    </w:p>
    <w:p w14:paraId="2DDF76A2" w14:textId="77777777" w:rsidR="00BF403D" w:rsidRPr="00265FD0" w:rsidRDefault="00EA661E" w:rsidP="00BF403D">
      <w:pPr>
        <w:keepNext/>
        <w:jc w:val="center"/>
      </w:pPr>
      <w:r w:rsidRPr="00265FD0">
        <w:rPr>
          <w:noProof/>
        </w:rPr>
        <w:lastRenderedPageBreak/>
        <w:drawing>
          <wp:inline distT="0" distB="0" distL="0" distR="0" wp14:anchorId="4E6A75F6" wp14:editId="664DAF09">
            <wp:extent cx="4667251" cy="4107180"/>
            <wp:effectExtent l="0" t="0" r="0" b="762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764355" cy="4192632"/>
                    </a:xfrm>
                    <a:prstGeom prst="rect">
                      <a:avLst/>
                    </a:prstGeom>
                    <a:noFill/>
                    <a:ln>
                      <a:noFill/>
                    </a:ln>
                  </pic:spPr>
                </pic:pic>
              </a:graphicData>
            </a:graphic>
          </wp:inline>
        </w:drawing>
      </w:r>
    </w:p>
    <w:p w14:paraId="4C7C42C2" w14:textId="7CA2EDC6" w:rsidR="0087630A" w:rsidRPr="00265FD0" w:rsidRDefault="00BF403D" w:rsidP="00BF403D">
      <w:pPr>
        <w:pStyle w:val="ac"/>
        <w:rPr>
          <w:szCs w:val="32"/>
        </w:rPr>
      </w:pPr>
      <w:bookmarkStart w:id="69" w:name="_Toc151410946"/>
      <w:r w:rsidRPr="00265FD0">
        <w:t>▲</w:t>
      </w:r>
      <w:r w:rsidRPr="00265FD0">
        <w:rPr>
          <w:rFonts w:hint="eastAsia"/>
        </w:rPr>
        <w:t>圖</w:t>
      </w:r>
      <w:r w:rsidR="0053631E" w:rsidRPr="00265FD0">
        <w:fldChar w:fldCharType="begin"/>
      </w:r>
      <w:r w:rsidR="0053631E" w:rsidRPr="00265FD0">
        <w:instrText xml:space="preserve"> </w:instrText>
      </w:r>
      <w:r w:rsidR="0053631E" w:rsidRPr="00265FD0">
        <w:rPr>
          <w:rFonts w:hint="eastAsia"/>
        </w:rPr>
        <w:instrText>STYLEREF 2 \s</w:instrText>
      </w:r>
      <w:r w:rsidR="0053631E" w:rsidRPr="00265FD0">
        <w:instrText xml:space="preserve"> </w:instrText>
      </w:r>
      <w:r w:rsidR="0053631E" w:rsidRPr="00265FD0">
        <w:fldChar w:fldCharType="separate"/>
      </w:r>
      <w:r w:rsidR="00F239B7">
        <w:rPr>
          <w:noProof/>
        </w:rPr>
        <w:t>5-3</w:t>
      </w:r>
      <w:r w:rsidR="0053631E" w:rsidRPr="00265FD0">
        <w:fldChar w:fldCharType="end"/>
      </w:r>
      <w:r w:rsidR="0053631E" w:rsidRPr="00265FD0">
        <w:noBreakHyphen/>
      </w:r>
      <w:r w:rsidR="0053631E" w:rsidRPr="00265FD0">
        <w:fldChar w:fldCharType="begin"/>
      </w:r>
      <w:r w:rsidR="0053631E" w:rsidRPr="00265FD0">
        <w:instrText xml:space="preserve"> </w:instrText>
      </w:r>
      <w:r w:rsidR="0053631E" w:rsidRPr="00265FD0">
        <w:rPr>
          <w:rFonts w:hint="eastAsia"/>
        </w:rPr>
        <w:instrText xml:space="preserve">SEQ </w:instrText>
      </w:r>
      <w:r w:rsidR="0053631E" w:rsidRPr="00265FD0">
        <w:rPr>
          <w:rFonts w:hint="eastAsia"/>
        </w:rPr>
        <w:instrText>圖</w:instrText>
      </w:r>
      <w:r w:rsidR="0053631E" w:rsidRPr="00265FD0">
        <w:rPr>
          <w:rFonts w:hint="eastAsia"/>
        </w:rPr>
        <w:instrText xml:space="preserve"> \* ARABIC \s 2</w:instrText>
      </w:r>
      <w:r w:rsidR="0053631E" w:rsidRPr="00265FD0">
        <w:instrText xml:space="preserve"> </w:instrText>
      </w:r>
      <w:r w:rsidR="0053631E" w:rsidRPr="00265FD0">
        <w:fldChar w:fldCharType="separate"/>
      </w:r>
      <w:r w:rsidR="00F239B7">
        <w:rPr>
          <w:noProof/>
        </w:rPr>
        <w:t>6</w:t>
      </w:r>
      <w:r w:rsidR="0053631E" w:rsidRPr="00265FD0">
        <w:fldChar w:fldCharType="end"/>
      </w:r>
      <w:r w:rsidRPr="00265FD0">
        <w:t>、</w:t>
      </w:r>
      <w:r w:rsidRPr="00265FD0">
        <w:rPr>
          <w:rFonts w:hint="eastAsia"/>
        </w:rPr>
        <w:t>睡眠追蹤</w:t>
      </w:r>
      <w:r w:rsidRPr="00265FD0">
        <w:t>之活動圖</w:t>
      </w:r>
      <w:bookmarkEnd w:id="69"/>
      <w:r w:rsidR="006812BE" w:rsidRPr="00265FD0">
        <w:br/>
      </w:r>
    </w:p>
    <w:p w14:paraId="22F53B8D" w14:textId="77777777" w:rsidR="00BF403D" w:rsidRPr="00265FD0" w:rsidRDefault="00EA661E" w:rsidP="00BF403D">
      <w:pPr>
        <w:keepNext/>
        <w:jc w:val="center"/>
      </w:pPr>
      <w:r w:rsidRPr="00265FD0">
        <w:rPr>
          <w:noProof/>
        </w:rPr>
        <w:drawing>
          <wp:inline distT="0" distB="0" distL="0" distR="0" wp14:anchorId="6C468B6A" wp14:editId="61E020DE">
            <wp:extent cx="4330232" cy="3596640"/>
            <wp:effectExtent l="0" t="0" r="0" b="381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381634" cy="3639334"/>
                    </a:xfrm>
                    <a:prstGeom prst="rect">
                      <a:avLst/>
                    </a:prstGeom>
                    <a:noFill/>
                    <a:ln>
                      <a:noFill/>
                    </a:ln>
                  </pic:spPr>
                </pic:pic>
              </a:graphicData>
            </a:graphic>
          </wp:inline>
        </w:drawing>
      </w:r>
    </w:p>
    <w:p w14:paraId="04511BE2" w14:textId="6AE28DA7" w:rsidR="007E2CC0" w:rsidRPr="00265FD0" w:rsidRDefault="00BF403D" w:rsidP="00BF403D">
      <w:pPr>
        <w:pStyle w:val="ac"/>
        <w:rPr>
          <w:szCs w:val="32"/>
        </w:rPr>
      </w:pPr>
      <w:bookmarkStart w:id="70" w:name="_Toc151410947"/>
      <w:r w:rsidRPr="00265FD0">
        <w:t>▲</w:t>
      </w:r>
      <w:r w:rsidRPr="00265FD0">
        <w:rPr>
          <w:rFonts w:hint="eastAsia"/>
        </w:rPr>
        <w:t>圖</w:t>
      </w:r>
      <w:r w:rsidR="0053631E" w:rsidRPr="00265FD0">
        <w:fldChar w:fldCharType="begin"/>
      </w:r>
      <w:r w:rsidR="0053631E" w:rsidRPr="00265FD0">
        <w:instrText xml:space="preserve"> </w:instrText>
      </w:r>
      <w:r w:rsidR="0053631E" w:rsidRPr="00265FD0">
        <w:rPr>
          <w:rFonts w:hint="eastAsia"/>
        </w:rPr>
        <w:instrText>STYLEREF 2 \s</w:instrText>
      </w:r>
      <w:r w:rsidR="0053631E" w:rsidRPr="00265FD0">
        <w:instrText xml:space="preserve"> </w:instrText>
      </w:r>
      <w:r w:rsidR="0053631E" w:rsidRPr="00265FD0">
        <w:fldChar w:fldCharType="separate"/>
      </w:r>
      <w:r w:rsidR="00F239B7">
        <w:rPr>
          <w:noProof/>
        </w:rPr>
        <w:t>5-3</w:t>
      </w:r>
      <w:r w:rsidR="0053631E" w:rsidRPr="00265FD0">
        <w:fldChar w:fldCharType="end"/>
      </w:r>
      <w:r w:rsidR="0053631E" w:rsidRPr="00265FD0">
        <w:noBreakHyphen/>
      </w:r>
      <w:r w:rsidR="0053631E" w:rsidRPr="00265FD0">
        <w:fldChar w:fldCharType="begin"/>
      </w:r>
      <w:r w:rsidR="0053631E" w:rsidRPr="00265FD0">
        <w:instrText xml:space="preserve"> </w:instrText>
      </w:r>
      <w:r w:rsidR="0053631E" w:rsidRPr="00265FD0">
        <w:rPr>
          <w:rFonts w:hint="eastAsia"/>
        </w:rPr>
        <w:instrText xml:space="preserve">SEQ </w:instrText>
      </w:r>
      <w:r w:rsidR="0053631E" w:rsidRPr="00265FD0">
        <w:rPr>
          <w:rFonts w:hint="eastAsia"/>
        </w:rPr>
        <w:instrText>圖</w:instrText>
      </w:r>
      <w:r w:rsidR="0053631E" w:rsidRPr="00265FD0">
        <w:rPr>
          <w:rFonts w:hint="eastAsia"/>
        </w:rPr>
        <w:instrText xml:space="preserve"> \* ARABIC \s 2</w:instrText>
      </w:r>
      <w:r w:rsidR="0053631E" w:rsidRPr="00265FD0">
        <w:instrText xml:space="preserve"> </w:instrText>
      </w:r>
      <w:r w:rsidR="0053631E" w:rsidRPr="00265FD0">
        <w:fldChar w:fldCharType="separate"/>
      </w:r>
      <w:r w:rsidR="00F239B7">
        <w:rPr>
          <w:noProof/>
        </w:rPr>
        <w:t>7</w:t>
      </w:r>
      <w:r w:rsidR="0053631E" w:rsidRPr="00265FD0">
        <w:fldChar w:fldCharType="end"/>
      </w:r>
      <w:r w:rsidRPr="00265FD0">
        <w:t>、</w:t>
      </w:r>
      <w:r w:rsidRPr="00265FD0">
        <w:rPr>
          <w:rFonts w:hint="eastAsia"/>
        </w:rPr>
        <w:t>測量心率、血壓</w:t>
      </w:r>
      <w:r w:rsidRPr="00265FD0">
        <w:t>之活動圖</w:t>
      </w:r>
      <w:bookmarkEnd w:id="70"/>
      <w:r w:rsidRPr="00265FD0">
        <w:rPr>
          <w:szCs w:val="32"/>
        </w:rPr>
        <w:br/>
      </w:r>
    </w:p>
    <w:p w14:paraId="3AB3C8DA" w14:textId="77777777" w:rsidR="00BF403D" w:rsidRPr="00265FD0" w:rsidRDefault="00EA661E" w:rsidP="00BF403D">
      <w:pPr>
        <w:keepNext/>
        <w:jc w:val="center"/>
      </w:pPr>
      <w:r w:rsidRPr="00265FD0">
        <w:rPr>
          <w:noProof/>
        </w:rPr>
        <w:lastRenderedPageBreak/>
        <w:drawing>
          <wp:inline distT="0" distB="0" distL="0" distR="0" wp14:anchorId="6E8B7860" wp14:editId="67FBF8CF">
            <wp:extent cx="3724930" cy="4290060"/>
            <wp:effectExtent l="0" t="0" r="8890" b="0"/>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746417" cy="4314807"/>
                    </a:xfrm>
                    <a:prstGeom prst="rect">
                      <a:avLst/>
                    </a:prstGeom>
                    <a:noFill/>
                    <a:ln>
                      <a:noFill/>
                    </a:ln>
                  </pic:spPr>
                </pic:pic>
              </a:graphicData>
            </a:graphic>
          </wp:inline>
        </w:drawing>
      </w:r>
    </w:p>
    <w:p w14:paraId="7064A91B" w14:textId="6F72D01D" w:rsidR="004D0BED" w:rsidRPr="00265FD0" w:rsidRDefault="00BF403D" w:rsidP="00BF403D">
      <w:pPr>
        <w:pStyle w:val="ac"/>
        <w:rPr>
          <w:szCs w:val="32"/>
        </w:rPr>
      </w:pPr>
      <w:bookmarkStart w:id="71" w:name="_Toc151410948"/>
      <w:r w:rsidRPr="00265FD0">
        <w:t>▲</w:t>
      </w:r>
      <w:r w:rsidRPr="00265FD0">
        <w:rPr>
          <w:rFonts w:hint="eastAsia"/>
        </w:rPr>
        <w:t>圖</w:t>
      </w:r>
      <w:r w:rsidR="0053631E" w:rsidRPr="00265FD0">
        <w:fldChar w:fldCharType="begin"/>
      </w:r>
      <w:r w:rsidR="0053631E" w:rsidRPr="00265FD0">
        <w:instrText xml:space="preserve"> </w:instrText>
      </w:r>
      <w:r w:rsidR="0053631E" w:rsidRPr="00265FD0">
        <w:rPr>
          <w:rFonts w:hint="eastAsia"/>
        </w:rPr>
        <w:instrText>STYLEREF 2 \s</w:instrText>
      </w:r>
      <w:r w:rsidR="0053631E" w:rsidRPr="00265FD0">
        <w:instrText xml:space="preserve"> </w:instrText>
      </w:r>
      <w:r w:rsidR="0053631E" w:rsidRPr="00265FD0">
        <w:fldChar w:fldCharType="separate"/>
      </w:r>
      <w:r w:rsidR="00F239B7">
        <w:rPr>
          <w:noProof/>
        </w:rPr>
        <w:t>5-3</w:t>
      </w:r>
      <w:r w:rsidR="0053631E" w:rsidRPr="00265FD0">
        <w:fldChar w:fldCharType="end"/>
      </w:r>
      <w:r w:rsidR="0053631E" w:rsidRPr="00265FD0">
        <w:noBreakHyphen/>
      </w:r>
      <w:r w:rsidR="0053631E" w:rsidRPr="00265FD0">
        <w:fldChar w:fldCharType="begin"/>
      </w:r>
      <w:r w:rsidR="0053631E" w:rsidRPr="00265FD0">
        <w:instrText xml:space="preserve"> </w:instrText>
      </w:r>
      <w:r w:rsidR="0053631E" w:rsidRPr="00265FD0">
        <w:rPr>
          <w:rFonts w:hint="eastAsia"/>
        </w:rPr>
        <w:instrText xml:space="preserve">SEQ </w:instrText>
      </w:r>
      <w:r w:rsidR="0053631E" w:rsidRPr="00265FD0">
        <w:rPr>
          <w:rFonts w:hint="eastAsia"/>
        </w:rPr>
        <w:instrText>圖</w:instrText>
      </w:r>
      <w:r w:rsidR="0053631E" w:rsidRPr="00265FD0">
        <w:rPr>
          <w:rFonts w:hint="eastAsia"/>
        </w:rPr>
        <w:instrText xml:space="preserve"> \* ARABIC \s 2</w:instrText>
      </w:r>
      <w:r w:rsidR="0053631E" w:rsidRPr="00265FD0">
        <w:instrText xml:space="preserve"> </w:instrText>
      </w:r>
      <w:r w:rsidR="0053631E" w:rsidRPr="00265FD0">
        <w:fldChar w:fldCharType="separate"/>
      </w:r>
      <w:r w:rsidR="00F239B7">
        <w:rPr>
          <w:noProof/>
        </w:rPr>
        <w:t>8</w:t>
      </w:r>
      <w:r w:rsidR="0053631E" w:rsidRPr="00265FD0">
        <w:fldChar w:fldCharType="end"/>
      </w:r>
      <w:r w:rsidRPr="00265FD0">
        <w:t>、</w:t>
      </w:r>
      <w:r w:rsidRPr="00265FD0">
        <w:rPr>
          <w:rFonts w:hint="eastAsia"/>
        </w:rPr>
        <w:t>檢視心率數據之活動圖</w:t>
      </w:r>
      <w:bookmarkEnd w:id="71"/>
      <w:r w:rsidR="006812BE" w:rsidRPr="00265FD0">
        <w:br/>
      </w:r>
    </w:p>
    <w:p w14:paraId="3C58175F" w14:textId="77777777" w:rsidR="00BF403D" w:rsidRPr="00265FD0" w:rsidRDefault="00EA661E" w:rsidP="00BF403D">
      <w:pPr>
        <w:keepNext/>
        <w:jc w:val="center"/>
      </w:pPr>
      <w:r w:rsidRPr="00265FD0">
        <w:rPr>
          <w:noProof/>
        </w:rPr>
        <w:drawing>
          <wp:inline distT="0" distB="0" distL="0" distR="0" wp14:anchorId="23A5015C" wp14:editId="0C826043">
            <wp:extent cx="3741420" cy="3829452"/>
            <wp:effectExtent l="0" t="0" r="0" b="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776169" cy="3865019"/>
                    </a:xfrm>
                    <a:prstGeom prst="rect">
                      <a:avLst/>
                    </a:prstGeom>
                    <a:noFill/>
                    <a:ln>
                      <a:noFill/>
                    </a:ln>
                  </pic:spPr>
                </pic:pic>
              </a:graphicData>
            </a:graphic>
          </wp:inline>
        </w:drawing>
      </w:r>
    </w:p>
    <w:p w14:paraId="35BDB901" w14:textId="3925CB59" w:rsidR="00A710DA" w:rsidRPr="00265FD0" w:rsidRDefault="00BF403D" w:rsidP="00BF403D">
      <w:pPr>
        <w:pStyle w:val="ac"/>
        <w:rPr>
          <w:szCs w:val="32"/>
        </w:rPr>
      </w:pPr>
      <w:bookmarkStart w:id="72" w:name="_Toc151410949"/>
      <w:r w:rsidRPr="00265FD0">
        <w:t>▲</w:t>
      </w:r>
      <w:r w:rsidRPr="00265FD0">
        <w:rPr>
          <w:rFonts w:hint="eastAsia"/>
        </w:rPr>
        <w:t>圖</w:t>
      </w:r>
      <w:r w:rsidR="0053631E" w:rsidRPr="00265FD0">
        <w:fldChar w:fldCharType="begin"/>
      </w:r>
      <w:r w:rsidR="0053631E" w:rsidRPr="00265FD0">
        <w:instrText xml:space="preserve"> </w:instrText>
      </w:r>
      <w:r w:rsidR="0053631E" w:rsidRPr="00265FD0">
        <w:rPr>
          <w:rFonts w:hint="eastAsia"/>
        </w:rPr>
        <w:instrText>STYLEREF 2 \s</w:instrText>
      </w:r>
      <w:r w:rsidR="0053631E" w:rsidRPr="00265FD0">
        <w:instrText xml:space="preserve"> </w:instrText>
      </w:r>
      <w:r w:rsidR="0053631E" w:rsidRPr="00265FD0">
        <w:fldChar w:fldCharType="separate"/>
      </w:r>
      <w:r w:rsidR="00F239B7">
        <w:rPr>
          <w:noProof/>
        </w:rPr>
        <w:t>5-3</w:t>
      </w:r>
      <w:r w:rsidR="0053631E" w:rsidRPr="00265FD0">
        <w:fldChar w:fldCharType="end"/>
      </w:r>
      <w:r w:rsidR="0053631E" w:rsidRPr="00265FD0">
        <w:noBreakHyphen/>
      </w:r>
      <w:r w:rsidR="0053631E" w:rsidRPr="00265FD0">
        <w:fldChar w:fldCharType="begin"/>
      </w:r>
      <w:r w:rsidR="0053631E" w:rsidRPr="00265FD0">
        <w:instrText xml:space="preserve"> </w:instrText>
      </w:r>
      <w:r w:rsidR="0053631E" w:rsidRPr="00265FD0">
        <w:rPr>
          <w:rFonts w:hint="eastAsia"/>
        </w:rPr>
        <w:instrText xml:space="preserve">SEQ </w:instrText>
      </w:r>
      <w:r w:rsidR="0053631E" w:rsidRPr="00265FD0">
        <w:rPr>
          <w:rFonts w:hint="eastAsia"/>
        </w:rPr>
        <w:instrText>圖</w:instrText>
      </w:r>
      <w:r w:rsidR="0053631E" w:rsidRPr="00265FD0">
        <w:rPr>
          <w:rFonts w:hint="eastAsia"/>
        </w:rPr>
        <w:instrText xml:space="preserve"> \* ARABIC \s 2</w:instrText>
      </w:r>
      <w:r w:rsidR="0053631E" w:rsidRPr="00265FD0">
        <w:instrText xml:space="preserve"> </w:instrText>
      </w:r>
      <w:r w:rsidR="0053631E" w:rsidRPr="00265FD0">
        <w:fldChar w:fldCharType="separate"/>
      </w:r>
      <w:r w:rsidR="00F239B7">
        <w:rPr>
          <w:noProof/>
        </w:rPr>
        <w:t>9</w:t>
      </w:r>
      <w:r w:rsidR="0053631E" w:rsidRPr="00265FD0">
        <w:fldChar w:fldCharType="end"/>
      </w:r>
      <w:r w:rsidRPr="00265FD0">
        <w:t>、</w:t>
      </w:r>
      <w:r w:rsidRPr="00265FD0">
        <w:rPr>
          <w:rFonts w:hint="eastAsia"/>
        </w:rPr>
        <w:t>檢視血壓數據之活動圖</w:t>
      </w:r>
      <w:bookmarkEnd w:id="72"/>
    </w:p>
    <w:p w14:paraId="027D02CD" w14:textId="77777777" w:rsidR="00BF403D" w:rsidRPr="00265FD0" w:rsidRDefault="00EA661E" w:rsidP="00BF403D">
      <w:pPr>
        <w:keepNext/>
        <w:jc w:val="center"/>
      </w:pPr>
      <w:r w:rsidRPr="00265FD0">
        <w:rPr>
          <w:noProof/>
        </w:rPr>
        <w:lastRenderedPageBreak/>
        <w:drawing>
          <wp:inline distT="0" distB="0" distL="0" distR="0" wp14:anchorId="4FEB4460" wp14:editId="38632B8E">
            <wp:extent cx="4292702" cy="3878580"/>
            <wp:effectExtent l="0" t="0" r="0" b="7620"/>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326074" cy="3908732"/>
                    </a:xfrm>
                    <a:prstGeom prst="rect">
                      <a:avLst/>
                    </a:prstGeom>
                    <a:noFill/>
                    <a:ln>
                      <a:noFill/>
                    </a:ln>
                  </pic:spPr>
                </pic:pic>
              </a:graphicData>
            </a:graphic>
          </wp:inline>
        </w:drawing>
      </w:r>
    </w:p>
    <w:p w14:paraId="2592E6C3" w14:textId="75E803BC" w:rsidR="00BF403D" w:rsidRPr="00265FD0" w:rsidRDefault="00BF403D" w:rsidP="00BF403D">
      <w:pPr>
        <w:pStyle w:val="ac"/>
      </w:pPr>
      <w:bookmarkStart w:id="73" w:name="_Toc151410950"/>
      <w:r w:rsidRPr="00265FD0">
        <w:t>▲</w:t>
      </w:r>
      <w:r w:rsidRPr="00265FD0">
        <w:rPr>
          <w:rFonts w:hint="eastAsia"/>
        </w:rPr>
        <w:t>圖</w:t>
      </w:r>
      <w:r w:rsidR="0053631E" w:rsidRPr="00265FD0">
        <w:fldChar w:fldCharType="begin"/>
      </w:r>
      <w:r w:rsidR="0053631E" w:rsidRPr="00265FD0">
        <w:instrText xml:space="preserve"> </w:instrText>
      </w:r>
      <w:r w:rsidR="0053631E" w:rsidRPr="00265FD0">
        <w:rPr>
          <w:rFonts w:hint="eastAsia"/>
        </w:rPr>
        <w:instrText>STYLEREF 2 \s</w:instrText>
      </w:r>
      <w:r w:rsidR="0053631E" w:rsidRPr="00265FD0">
        <w:instrText xml:space="preserve"> </w:instrText>
      </w:r>
      <w:r w:rsidR="0053631E" w:rsidRPr="00265FD0">
        <w:fldChar w:fldCharType="separate"/>
      </w:r>
      <w:r w:rsidR="00F239B7">
        <w:rPr>
          <w:noProof/>
        </w:rPr>
        <w:t>5-3</w:t>
      </w:r>
      <w:r w:rsidR="0053631E" w:rsidRPr="00265FD0">
        <w:fldChar w:fldCharType="end"/>
      </w:r>
      <w:r w:rsidR="0053631E" w:rsidRPr="00265FD0">
        <w:noBreakHyphen/>
      </w:r>
      <w:r w:rsidR="0053631E" w:rsidRPr="00265FD0">
        <w:fldChar w:fldCharType="begin"/>
      </w:r>
      <w:r w:rsidR="0053631E" w:rsidRPr="00265FD0">
        <w:instrText xml:space="preserve"> </w:instrText>
      </w:r>
      <w:r w:rsidR="0053631E" w:rsidRPr="00265FD0">
        <w:rPr>
          <w:rFonts w:hint="eastAsia"/>
        </w:rPr>
        <w:instrText xml:space="preserve">SEQ </w:instrText>
      </w:r>
      <w:r w:rsidR="0053631E" w:rsidRPr="00265FD0">
        <w:rPr>
          <w:rFonts w:hint="eastAsia"/>
        </w:rPr>
        <w:instrText>圖</w:instrText>
      </w:r>
      <w:r w:rsidR="0053631E" w:rsidRPr="00265FD0">
        <w:rPr>
          <w:rFonts w:hint="eastAsia"/>
        </w:rPr>
        <w:instrText xml:space="preserve"> \* ARABIC \s 2</w:instrText>
      </w:r>
      <w:r w:rsidR="0053631E" w:rsidRPr="00265FD0">
        <w:instrText xml:space="preserve"> </w:instrText>
      </w:r>
      <w:r w:rsidR="0053631E" w:rsidRPr="00265FD0">
        <w:fldChar w:fldCharType="separate"/>
      </w:r>
      <w:r w:rsidR="00F239B7">
        <w:rPr>
          <w:noProof/>
        </w:rPr>
        <w:t>10</w:t>
      </w:r>
      <w:r w:rsidR="0053631E" w:rsidRPr="00265FD0">
        <w:fldChar w:fldCharType="end"/>
      </w:r>
      <w:r w:rsidRPr="00265FD0">
        <w:t>、</w:t>
      </w:r>
      <w:r w:rsidRPr="00265FD0">
        <w:rPr>
          <w:rFonts w:hint="eastAsia"/>
        </w:rPr>
        <w:t>檢視步數之活動圖</w:t>
      </w:r>
      <w:bookmarkEnd w:id="73"/>
      <w:r w:rsidR="00CA7036" w:rsidRPr="00265FD0">
        <w:br/>
      </w:r>
    </w:p>
    <w:p w14:paraId="41D0B3B0" w14:textId="5CF48AEC" w:rsidR="00DA1E61" w:rsidRPr="00265FD0" w:rsidRDefault="00EA661E" w:rsidP="00DA1E61">
      <w:pPr>
        <w:jc w:val="center"/>
      </w:pPr>
      <w:r w:rsidRPr="00265FD0">
        <w:rPr>
          <w:noProof/>
        </w:rPr>
        <w:drawing>
          <wp:inline distT="0" distB="0" distL="0" distR="0" wp14:anchorId="49C3528A" wp14:editId="2DBE9ECD">
            <wp:extent cx="4015740" cy="4266133"/>
            <wp:effectExtent l="0" t="0" r="3810" b="127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042869" cy="4294953"/>
                    </a:xfrm>
                    <a:prstGeom prst="rect">
                      <a:avLst/>
                    </a:prstGeom>
                    <a:noFill/>
                    <a:ln>
                      <a:noFill/>
                    </a:ln>
                  </pic:spPr>
                </pic:pic>
              </a:graphicData>
            </a:graphic>
          </wp:inline>
        </w:drawing>
      </w:r>
    </w:p>
    <w:p w14:paraId="5AF24D1E" w14:textId="70063437" w:rsidR="00FA337F" w:rsidRPr="00265FD0" w:rsidRDefault="00BF403D" w:rsidP="006812BE">
      <w:pPr>
        <w:pStyle w:val="ac"/>
      </w:pPr>
      <w:bookmarkStart w:id="74" w:name="_Toc151410951"/>
      <w:r w:rsidRPr="00265FD0">
        <w:t>▲</w:t>
      </w:r>
      <w:r w:rsidRPr="00265FD0">
        <w:rPr>
          <w:rFonts w:hint="eastAsia"/>
        </w:rPr>
        <w:t>圖</w:t>
      </w:r>
      <w:r w:rsidR="0053631E" w:rsidRPr="00265FD0">
        <w:fldChar w:fldCharType="begin"/>
      </w:r>
      <w:r w:rsidR="0053631E" w:rsidRPr="00265FD0">
        <w:instrText xml:space="preserve"> </w:instrText>
      </w:r>
      <w:r w:rsidR="0053631E" w:rsidRPr="00265FD0">
        <w:rPr>
          <w:rFonts w:hint="eastAsia"/>
        </w:rPr>
        <w:instrText>STYLEREF 2 \s</w:instrText>
      </w:r>
      <w:r w:rsidR="0053631E" w:rsidRPr="00265FD0">
        <w:instrText xml:space="preserve"> </w:instrText>
      </w:r>
      <w:r w:rsidR="0053631E" w:rsidRPr="00265FD0">
        <w:fldChar w:fldCharType="separate"/>
      </w:r>
      <w:r w:rsidR="00F239B7">
        <w:rPr>
          <w:noProof/>
        </w:rPr>
        <w:t>5-3</w:t>
      </w:r>
      <w:r w:rsidR="0053631E" w:rsidRPr="00265FD0">
        <w:fldChar w:fldCharType="end"/>
      </w:r>
      <w:r w:rsidR="0053631E" w:rsidRPr="00265FD0">
        <w:noBreakHyphen/>
      </w:r>
      <w:r w:rsidR="0053631E" w:rsidRPr="00265FD0">
        <w:fldChar w:fldCharType="begin"/>
      </w:r>
      <w:r w:rsidR="0053631E" w:rsidRPr="00265FD0">
        <w:instrText xml:space="preserve"> </w:instrText>
      </w:r>
      <w:r w:rsidR="0053631E" w:rsidRPr="00265FD0">
        <w:rPr>
          <w:rFonts w:hint="eastAsia"/>
        </w:rPr>
        <w:instrText xml:space="preserve">SEQ </w:instrText>
      </w:r>
      <w:r w:rsidR="0053631E" w:rsidRPr="00265FD0">
        <w:rPr>
          <w:rFonts w:hint="eastAsia"/>
        </w:rPr>
        <w:instrText>圖</w:instrText>
      </w:r>
      <w:r w:rsidR="0053631E" w:rsidRPr="00265FD0">
        <w:rPr>
          <w:rFonts w:hint="eastAsia"/>
        </w:rPr>
        <w:instrText xml:space="preserve"> \* ARABIC \s 2</w:instrText>
      </w:r>
      <w:r w:rsidR="0053631E" w:rsidRPr="00265FD0">
        <w:instrText xml:space="preserve"> </w:instrText>
      </w:r>
      <w:r w:rsidR="0053631E" w:rsidRPr="00265FD0">
        <w:fldChar w:fldCharType="separate"/>
      </w:r>
      <w:r w:rsidR="00F239B7">
        <w:rPr>
          <w:noProof/>
        </w:rPr>
        <w:t>11</w:t>
      </w:r>
      <w:r w:rsidR="0053631E" w:rsidRPr="00265FD0">
        <w:fldChar w:fldCharType="end"/>
      </w:r>
      <w:r w:rsidRPr="00265FD0">
        <w:t>、</w:t>
      </w:r>
      <w:r w:rsidRPr="00265FD0">
        <w:rPr>
          <w:rFonts w:hint="eastAsia"/>
        </w:rPr>
        <w:t>檢視睡眠品質之活動圖</w:t>
      </w:r>
      <w:bookmarkEnd w:id="74"/>
    </w:p>
    <w:p w14:paraId="0487E190" w14:textId="6BE4F547" w:rsidR="00CA7036" w:rsidRPr="00265FD0" w:rsidRDefault="00CA7036" w:rsidP="00CA7036"/>
    <w:p w14:paraId="1A9FBD08" w14:textId="77777777" w:rsidR="00CA7036" w:rsidRPr="00265FD0" w:rsidRDefault="00CA7036" w:rsidP="00CA7036">
      <w:pPr>
        <w:keepNext/>
        <w:jc w:val="center"/>
      </w:pPr>
      <w:r w:rsidRPr="00265FD0">
        <w:rPr>
          <w:noProof/>
        </w:rPr>
        <w:drawing>
          <wp:inline distT="0" distB="0" distL="0" distR="0" wp14:anchorId="1B6CEB27" wp14:editId="7473DD81">
            <wp:extent cx="4628628" cy="4359275"/>
            <wp:effectExtent l="0" t="0" r="635" b="3175"/>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639894" cy="4369886"/>
                    </a:xfrm>
                    <a:prstGeom prst="rect">
                      <a:avLst/>
                    </a:prstGeom>
                    <a:noFill/>
                    <a:ln>
                      <a:noFill/>
                    </a:ln>
                  </pic:spPr>
                </pic:pic>
              </a:graphicData>
            </a:graphic>
          </wp:inline>
        </w:drawing>
      </w:r>
    </w:p>
    <w:p w14:paraId="327259A4" w14:textId="6B5FEAD0" w:rsidR="00CA7036" w:rsidRPr="00265FD0" w:rsidRDefault="00CA7036" w:rsidP="00CA7036">
      <w:pPr>
        <w:pStyle w:val="ac"/>
      </w:pPr>
      <w:bookmarkStart w:id="75" w:name="_Toc151410952"/>
      <w:r w:rsidRPr="00265FD0">
        <w:t>▲</w:t>
      </w:r>
      <w:r w:rsidRPr="00265FD0">
        <w:rPr>
          <w:rFonts w:hint="eastAsia"/>
        </w:rPr>
        <w:t>圖</w:t>
      </w:r>
      <w:r w:rsidR="0053631E" w:rsidRPr="00265FD0">
        <w:fldChar w:fldCharType="begin"/>
      </w:r>
      <w:r w:rsidR="0053631E" w:rsidRPr="00265FD0">
        <w:instrText xml:space="preserve"> </w:instrText>
      </w:r>
      <w:r w:rsidR="0053631E" w:rsidRPr="00265FD0">
        <w:rPr>
          <w:rFonts w:hint="eastAsia"/>
        </w:rPr>
        <w:instrText>STYLEREF 2 \s</w:instrText>
      </w:r>
      <w:r w:rsidR="0053631E" w:rsidRPr="00265FD0">
        <w:instrText xml:space="preserve"> </w:instrText>
      </w:r>
      <w:r w:rsidR="0053631E" w:rsidRPr="00265FD0">
        <w:fldChar w:fldCharType="separate"/>
      </w:r>
      <w:r w:rsidR="00F239B7">
        <w:rPr>
          <w:noProof/>
        </w:rPr>
        <w:t>5-3</w:t>
      </w:r>
      <w:r w:rsidR="0053631E" w:rsidRPr="00265FD0">
        <w:fldChar w:fldCharType="end"/>
      </w:r>
      <w:r w:rsidR="0053631E" w:rsidRPr="00265FD0">
        <w:noBreakHyphen/>
      </w:r>
      <w:r w:rsidR="0053631E" w:rsidRPr="00265FD0">
        <w:fldChar w:fldCharType="begin"/>
      </w:r>
      <w:r w:rsidR="0053631E" w:rsidRPr="00265FD0">
        <w:instrText xml:space="preserve"> </w:instrText>
      </w:r>
      <w:r w:rsidR="0053631E" w:rsidRPr="00265FD0">
        <w:rPr>
          <w:rFonts w:hint="eastAsia"/>
        </w:rPr>
        <w:instrText xml:space="preserve">SEQ </w:instrText>
      </w:r>
      <w:r w:rsidR="0053631E" w:rsidRPr="00265FD0">
        <w:rPr>
          <w:rFonts w:hint="eastAsia"/>
        </w:rPr>
        <w:instrText>圖</w:instrText>
      </w:r>
      <w:r w:rsidR="0053631E" w:rsidRPr="00265FD0">
        <w:rPr>
          <w:rFonts w:hint="eastAsia"/>
        </w:rPr>
        <w:instrText xml:space="preserve"> \* ARABIC \s 2</w:instrText>
      </w:r>
      <w:r w:rsidR="0053631E" w:rsidRPr="00265FD0">
        <w:instrText xml:space="preserve"> </w:instrText>
      </w:r>
      <w:r w:rsidR="0053631E" w:rsidRPr="00265FD0">
        <w:fldChar w:fldCharType="separate"/>
      </w:r>
      <w:r w:rsidR="00F239B7">
        <w:rPr>
          <w:noProof/>
        </w:rPr>
        <w:t>12</w:t>
      </w:r>
      <w:r w:rsidR="0053631E" w:rsidRPr="00265FD0">
        <w:fldChar w:fldCharType="end"/>
      </w:r>
      <w:r w:rsidRPr="00265FD0">
        <w:rPr>
          <w:rFonts w:hint="eastAsia"/>
        </w:rPr>
        <w:t>、瀏覽即時新聞之活動圖</w:t>
      </w:r>
      <w:bookmarkEnd w:id="75"/>
    </w:p>
    <w:p w14:paraId="28D99195" w14:textId="77777777" w:rsidR="00CA7036" w:rsidRPr="00265FD0" w:rsidRDefault="00CA7036" w:rsidP="00CA7036"/>
    <w:p w14:paraId="3BDABB7B" w14:textId="39B55563" w:rsidR="00CA7036" w:rsidRPr="00265FD0" w:rsidRDefault="00CA7036" w:rsidP="00CA7036">
      <w:r w:rsidRPr="00265FD0">
        <w:br w:type="page"/>
      </w:r>
    </w:p>
    <w:p w14:paraId="321CD66B" w14:textId="77777777" w:rsidR="00D67070" w:rsidRPr="00265FD0" w:rsidRDefault="00001A1F" w:rsidP="00D67070">
      <w:pPr>
        <w:pStyle w:val="2"/>
        <w:rPr>
          <w:rFonts w:cs="Times New Roman"/>
        </w:rPr>
      </w:pPr>
      <w:bookmarkStart w:id="76" w:name="_Toc149829327"/>
      <w:r w:rsidRPr="00265FD0">
        <w:rPr>
          <w:rFonts w:cs="Times New Roman"/>
          <w:lang w:val="en-MY"/>
        </w:rPr>
        <w:lastRenderedPageBreak/>
        <w:t>分析類別圖</w:t>
      </w:r>
      <w:r w:rsidRPr="00265FD0">
        <w:rPr>
          <w:rFonts w:cs="Times New Roman"/>
          <w:lang w:val="en-MY"/>
        </w:rPr>
        <w:t>(Analysis class diagram)</w:t>
      </w:r>
      <w:bookmarkEnd w:id="76"/>
    </w:p>
    <w:p w14:paraId="73137D89" w14:textId="6E89465A" w:rsidR="006F637A" w:rsidRPr="00265FD0" w:rsidRDefault="00C42159" w:rsidP="006F637A">
      <w:pPr>
        <w:keepNext/>
        <w:jc w:val="center"/>
      </w:pPr>
      <w:r w:rsidRPr="00265FD0">
        <w:rPr>
          <w:noProof/>
        </w:rPr>
        <w:drawing>
          <wp:inline distT="0" distB="0" distL="0" distR="0" wp14:anchorId="235CCAC1" wp14:editId="39DB22DC">
            <wp:extent cx="6149340" cy="3375922"/>
            <wp:effectExtent l="0" t="0" r="3810" b="0"/>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174036" cy="3389480"/>
                    </a:xfrm>
                    <a:prstGeom prst="rect">
                      <a:avLst/>
                    </a:prstGeom>
                    <a:noFill/>
                    <a:ln>
                      <a:noFill/>
                    </a:ln>
                  </pic:spPr>
                </pic:pic>
              </a:graphicData>
            </a:graphic>
          </wp:inline>
        </w:drawing>
      </w:r>
    </w:p>
    <w:p w14:paraId="68F8F7F3" w14:textId="6A7667EA" w:rsidR="006F637A" w:rsidRPr="00265FD0" w:rsidRDefault="006F637A" w:rsidP="006F637A">
      <w:pPr>
        <w:pStyle w:val="ac"/>
      </w:pPr>
      <w:bookmarkStart w:id="77" w:name="_Toc151410953"/>
      <w:r w:rsidRPr="00265FD0">
        <w:t>▲</w:t>
      </w:r>
      <w:r w:rsidR="00B91197" w:rsidRPr="00265FD0">
        <w:rPr>
          <w:rFonts w:hint="eastAsia"/>
        </w:rPr>
        <w:t>圖</w:t>
      </w:r>
      <w:r w:rsidR="0053631E" w:rsidRPr="00265FD0">
        <w:fldChar w:fldCharType="begin"/>
      </w:r>
      <w:r w:rsidR="0053631E" w:rsidRPr="00265FD0">
        <w:instrText xml:space="preserve"> </w:instrText>
      </w:r>
      <w:r w:rsidR="0053631E" w:rsidRPr="00265FD0">
        <w:rPr>
          <w:rFonts w:hint="eastAsia"/>
        </w:rPr>
        <w:instrText>STYLEREF 2 \s</w:instrText>
      </w:r>
      <w:r w:rsidR="0053631E" w:rsidRPr="00265FD0">
        <w:instrText xml:space="preserve"> </w:instrText>
      </w:r>
      <w:r w:rsidR="0053631E" w:rsidRPr="00265FD0">
        <w:fldChar w:fldCharType="separate"/>
      </w:r>
      <w:r w:rsidR="00F239B7">
        <w:rPr>
          <w:noProof/>
        </w:rPr>
        <w:t>5-4</w:t>
      </w:r>
      <w:r w:rsidR="0053631E" w:rsidRPr="00265FD0">
        <w:fldChar w:fldCharType="end"/>
      </w:r>
      <w:r w:rsidR="0053631E" w:rsidRPr="00265FD0">
        <w:noBreakHyphen/>
      </w:r>
      <w:r w:rsidR="0053631E" w:rsidRPr="00265FD0">
        <w:fldChar w:fldCharType="begin"/>
      </w:r>
      <w:r w:rsidR="0053631E" w:rsidRPr="00265FD0">
        <w:instrText xml:space="preserve"> </w:instrText>
      </w:r>
      <w:r w:rsidR="0053631E" w:rsidRPr="00265FD0">
        <w:rPr>
          <w:rFonts w:hint="eastAsia"/>
        </w:rPr>
        <w:instrText xml:space="preserve">SEQ </w:instrText>
      </w:r>
      <w:r w:rsidR="0053631E" w:rsidRPr="00265FD0">
        <w:rPr>
          <w:rFonts w:hint="eastAsia"/>
        </w:rPr>
        <w:instrText>圖</w:instrText>
      </w:r>
      <w:r w:rsidR="0053631E" w:rsidRPr="00265FD0">
        <w:rPr>
          <w:rFonts w:hint="eastAsia"/>
        </w:rPr>
        <w:instrText xml:space="preserve"> \* ARABIC \s 2</w:instrText>
      </w:r>
      <w:r w:rsidR="0053631E" w:rsidRPr="00265FD0">
        <w:instrText xml:space="preserve"> </w:instrText>
      </w:r>
      <w:r w:rsidR="0053631E" w:rsidRPr="00265FD0">
        <w:fldChar w:fldCharType="separate"/>
      </w:r>
      <w:r w:rsidR="00F239B7">
        <w:rPr>
          <w:noProof/>
        </w:rPr>
        <w:t>1</w:t>
      </w:r>
      <w:r w:rsidR="0053631E" w:rsidRPr="00265FD0">
        <w:fldChar w:fldCharType="end"/>
      </w:r>
      <w:r w:rsidRPr="00265FD0">
        <w:t>、</w:t>
      </w:r>
      <w:r w:rsidRPr="00265FD0">
        <w:rPr>
          <w:rFonts w:hint="eastAsia"/>
        </w:rPr>
        <w:t>分析</w:t>
      </w:r>
      <w:r w:rsidRPr="00265FD0">
        <w:t>類別圖</w:t>
      </w:r>
      <w:bookmarkEnd w:id="77"/>
      <w:r w:rsidRPr="00265FD0">
        <w:br/>
      </w:r>
    </w:p>
    <w:p w14:paraId="5DEEC871" w14:textId="7A096B69" w:rsidR="00001A1F" w:rsidRPr="00265FD0" w:rsidRDefault="006F637A" w:rsidP="006F637A">
      <w:pPr>
        <w:rPr>
          <w:szCs w:val="20"/>
        </w:rPr>
      </w:pPr>
      <w:r w:rsidRPr="00265FD0">
        <w:br w:type="page"/>
      </w:r>
    </w:p>
    <w:p w14:paraId="11D9597C" w14:textId="46E260D6" w:rsidR="00001A1F" w:rsidRPr="00265FD0" w:rsidRDefault="00001A1F" w:rsidP="008F339C">
      <w:pPr>
        <w:pStyle w:val="1"/>
        <w:rPr>
          <w:rFonts w:cs="Times New Roman"/>
        </w:rPr>
      </w:pPr>
      <w:bookmarkStart w:id="78" w:name="_Toc149829328"/>
      <w:r w:rsidRPr="00265FD0">
        <w:rPr>
          <w:rFonts w:cs="Times New Roman"/>
        </w:rPr>
        <w:lastRenderedPageBreak/>
        <w:t>設計模型</w:t>
      </w:r>
      <w:bookmarkEnd w:id="78"/>
    </w:p>
    <w:p w14:paraId="393C5DAE" w14:textId="7F02DC47" w:rsidR="00F149D4" w:rsidRPr="00265FD0" w:rsidRDefault="00001A1F" w:rsidP="008F339C">
      <w:pPr>
        <w:pStyle w:val="2"/>
        <w:rPr>
          <w:rFonts w:cs="Times New Roman"/>
          <w:szCs w:val="28"/>
        </w:rPr>
      </w:pPr>
      <w:bookmarkStart w:id="79" w:name="_Toc149829329"/>
      <w:r w:rsidRPr="00265FD0">
        <w:rPr>
          <w:rFonts w:cs="Times New Roman"/>
          <w:lang w:val="en-MY"/>
        </w:rPr>
        <w:t>循序圖</w:t>
      </w:r>
      <w:r w:rsidRPr="00265FD0">
        <w:rPr>
          <w:rFonts w:cs="Times New Roman"/>
          <w:lang w:val="en-MY"/>
        </w:rPr>
        <w:t>(Sequential diagram)</w:t>
      </w:r>
      <w:r w:rsidRPr="00265FD0">
        <w:rPr>
          <w:rFonts w:cs="Times New Roman"/>
          <w:lang w:val="en-MY"/>
        </w:rPr>
        <w:t>或通訊圖</w:t>
      </w:r>
      <w:r w:rsidRPr="00265FD0">
        <w:rPr>
          <w:rFonts w:cs="Times New Roman"/>
          <w:lang w:val="en-MY"/>
        </w:rPr>
        <w:t>(Communication diagram)</w:t>
      </w:r>
      <w:bookmarkEnd w:id="79"/>
    </w:p>
    <w:p w14:paraId="013E1A8B" w14:textId="77777777" w:rsidR="00350F51" w:rsidRPr="00265FD0" w:rsidRDefault="004936F7" w:rsidP="00350F51">
      <w:pPr>
        <w:keepNext/>
        <w:snapToGrid w:val="0"/>
        <w:jc w:val="center"/>
      </w:pPr>
      <w:r w:rsidRPr="00265FD0">
        <w:rPr>
          <w:noProof/>
        </w:rPr>
        <w:drawing>
          <wp:inline distT="0" distB="0" distL="0" distR="0" wp14:anchorId="09DB959A" wp14:editId="4F789A15">
            <wp:extent cx="4442460" cy="3026099"/>
            <wp:effectExtent l="0" t="0" r="0" b="3175"/>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455561" cy="3035023"/>
                    </a:xfrm>
                    <a:prstGeom prst="rect">
                      <a:avLst/>
                    </a:prstGeom>
                    <a:noFill/>
                    <a:ln>
                      <a:noFill/>
                    </a:ln>
                  </pic:spPr>
                </pic:pic>
              </a:graphicData>
            </a:graphic>
          </wp:inline>
        </w:drawing>
      </w:r>
    </w:p>
    <w:p w14:paraId="75A17BA0" w14:textId="476A767B" w:rsidR="00214738" w:rsidRPr="00265FD0" w:rsidRDefault="00350F51" w:rsidP="00350F51">
      <w:pPr>
        <w:pStyle w:val="ac"/>
      </w:pPr>
      <w:bookmarkStart w:id="80" w:name="_Toc151410954"/>
      <w:r w:rsidRPr="00265FD0">
        <w:t>▲</w:t>
      </w:r>
      <w:r w:rsidRPr="00265FD0">
        <w:rPr>
          <w:rFonts w:hint="eastAsia"/>
        </w:rPr>
        <w:t>圖</w:t>
      </w:r>
      <w:r w:rsidR="0053631E" w:rsidRPr="00265FD0">
        <w:fldChar w:fldCharType="begin"/>
      </w:r>
      <w:r w:rsidR="0053631E" w:rsidRPr="00265FD0">
        <w:instrText xml:space="preserve"> </w:instrText>
      </w:r>
      <w:r w:rsidR="0053631E" w:rsidRPr="00265FD0">
        <w:rPr>
          <w:rFonts w:hint="eastAsia"/>
        </w:rPr>
        <w:instrText>STYLEREF 2 \s</w:instrText>
      </w:r>
      <w:r w:rsidR="0053631E" w:rsidRPr="00265FD0">
        <w:instrText xml:space="preserve"> </w:instrText>
      </w:r>
      <w:r w:rsidR="0053631E" w:rsidRPr="00265FD0">
        <w:fldChar w:fldCharType="separate"/>
      </w:r>
      <w:r w:rsidR="00F239B7">
        <w:rPr>
          <w:noProof/>
        </w:rPr>
        <w:t>6-1</w:t>
      </w:r>
      <w:r w:rsidR="0053631E" w:rsidRPr="00265FD0">
        <w:fldChar w:fldCharType="end"/>
      </w:r>
      <w:r w:rsidR="0053631E" w:rsidRPr="00265FD0">
        <w:noBreakHyphen/>
      </w:r>
      <w:r w:rsidR="0053631E" w:rsidRPr="00265FD0">
        <w:fldChar w:fldCharType="begin"/>
      </w:r>
      <w:r w:rsidR="0053631E" w:rsidRPr="00265FD0">
        <w:instrText xml:space="preserve"> </w:instrText>
      </w:r>
      <w:r w:rsidR="0053631E" w:rsidRPr="00265FD0">
        <w:rPr>
          <w:rFonts w:hint="eastAsia"/>
        </w:rPr>
        <w:instrText xml:space="preserve">SEQ </w:instrText>
      </w:r>
      <w:r w:rsidR="0053631E" w:rsidRPr="00265FD0">
        <w:rPr>
          <w:rFonts w:hint="eastAsia"/>
        </w:rPr>
        <w:instrText>圖</w:instrText>
      </w:r>
      <w:r w:rsidR="0053631E" w:rsidRPr="00265FD0">
        <w:rPr>
          <w:rFonts w:hint="eastAsia"/>
        </w:rPr>
        <w:instrText xml:space="preserve"> \* ARABIC \s 2</w:instrText>
      </w:r>
      <w:r w:rsidR="0053631E" w:rsidRPr="00265FD0">
        <w:instrText xml:space="preserve"> </w:instrText>
      </w:r>
      <w:r w:rsidR="0053631E" w:rsidRPr="00265FD0">
        <w:fldChar w:fldCharType="separate"/>
      </w:r>
      <w:r w:rsidR="00F239B7">
        <w:rPr>
          <w:noProof/>
        </w:rPr>
        <w:t>1</w:t>
      </w:r>
      <w:r w:rsidR="0053631E" w:rsidRPr="00265FD0">
        <w:fldChar w:fldCharType="end"/>
      </w:r>
      <w:r w:rsidRPr="00265FD0">
        <w:t>、登入之循序圖</w:t>
      </w:r>
      <w:bookmarkEnd w:id="80"/>
      <w:r w:rsidRPr="00265FD0">
        <w:br/>
      </w:r>
    </w:p>
    <w:p w14:paraId="76397AEA" w14:textId="77777777" w:rsidR="00EA6C52" w:rsidRPr="00265FD0" w:rsidRDefault="00214738" w:rsidP="00EA6C52">
      <w:pPr>
        <w:keepNext/>
        <w:jc w:val="center"/>
      </w:pPr>
      <w:r w:rsidRPr="00265FD0">
        <w:rPr>
          <w:noProof/>
        </w:rPr>
        <w:drawing>
          <wp:inline distT="0" distB="0" distL="0" distR="0" wp14:anchorId="289BC43A" wp14:editId="3C6C835A">
            <wp:extent cx="4514726" cy="3566795"/>
            <wp:effectExtent l="0" t="0" r="635"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524529" cy="3574540"/>
                    </a:xfrm>
                    <a:prstGeom prst="rect">
                      <a:avLst/>
                    </a:prstGeom>
                    <a:noFill/>
                    <a:ln>
                      <a:noFill/>
                    </a:ln>
                  </pic:spPr>
                </pic:pic>
              </a:graphicData>
            </a:graphic>
          </wp:inline>
        </w:drawing>
      </w:r>
    </w:p>
    <w:p w14:paraId="50A398DE" w14:textId="675A17A1" w:rsidR="00EA6C52" w:rsidRPr="00265FD0" w:rsidRDefault="00EA6C52" w:rsidP="00EA6C52">
      <w:pPr>
        <w:pStyle w:val="ac"/>
      </w:pPr>
      <w:bookmarkStart w:id="81" w:name="_Toc151410955"/>
      <w:r w:rsidRPr="00265FD0">
        <w:t>▲</w:t>
      </w:r>
      <w:r w:rsidRPr="00265FD0">
        <w:rPr>
          <w:rFonts w:hint="eastAsia"/>
        </w:rPr>
        <w:t>圖</w:t>
      </w:r>
      <w:r w:rsidR="0053631E" w:rsidRPr="00265FD0">
        <w:fldChar w:fldCharType="begin"/>
      </w:r>
      <w:r w:rsidR="0053631E" w:rsidRPr="00265FD0">
        <w:instrText xml:space="preserve"> </w:instrText>
      </w:r>
      <w:r w:rsidR="0053631E" w:rsidRPr="00265FD0">
        <w:rPr>
          <w:rFonts w:hint="eastAsia"/>
        </w:rPr>
        <w:instrText>STYLEREF 2 \s</w:instrText>
      </w:r>
      <w:r w:rsidR="0053631E" w:rsidRPr="00265FD0">
        <w:instrText xml:space="preserve"> </w:instrText>
      </w:r>
      <w:r w:rsidR="0053631E" w:rsidRPr="00265FD0">
        <w:fldChar w:fldCharType="separate"/>
      </w:r>
      <w:r w:rsidR="00F239B7">
        <w:rPr>
          <w:noProof/>
        </w:rPr>
        <w:t>6-1</w:t>
      </w:r>
      <w:r w:rsidR="0053631E" w:rsidRPr="00265FD0">
        <w:fldChar w:fldCharType="end"/>
      </w:r>
      <w:r w:rsidR="0053631E" w:rsidRPr="00265FD0">
        <w:noBreakHyphen/>
      </w:r>
      <w:r w:rsidR="0053631E" w:rsidRPr="00265FD0">
        <w:fldChar w:fldCharType="begin"/>
      </w:r>
      <w:r w:rsidR="0053631E" w:rsidRPr="00265FD0">
        <w:instrText xml:space="preserve"> </w:instrText>
      </w:r>
      <w:r w:rsidR="0053631E" w:rsidRPr="00265FD0">
        <w:rPr>
          <w:rFonts w:hint="eastAsia"/>
        </w:rPr>
        <w:instrText xml:space="preserve">SEQ </w:instrText>
      </w:r>
      <w:r w:rsidR="0053631E" w:rsidRPr="00265FD0">
        <w:rPr>
          <w:rFonts w:hint="eastAsia"/>
        </w:rPr>
        <w:instrText>圖</w:instrText>
      </w:r>
      <w:r w:rsidR="0053631E" w:rsidRPr="00265FD0">
        <w:rPr>
          <w:rFonts w:hint="eastAsia"/>
        </w:rPr>
        <w:instrText xml:space="preserve"> \* ARABIC \s 2</w:instrText>
      </w:r>
      <w:r w:rsidR="0053631E" w:rsidRPr="00265FD0">
        <w:instrText xml:space="preserve"> </w:instrText>
      </w:r>
      <w:r w:rsidR="0053631E" w:rsidRPr="00265FD0">
        <w:fldChar w:fldCharType="separate"/>
      </w:r>
      <w:r w:rsidR="00F239B7">
        <w:rPr>
          <w:noProof/>
        </w:rPr>
        <w:t>2</w:t>
      </w:r>
      <w:r w:rsidR="0053631E" w:rsidRPr="00265FD0">
        <w:fldChar w:fldCharType="end"/>
      </w:r>
      <w:r w:rsidRPr="00265FD0">
        <w:t>、註冊之循序圖</w:t>
      </w:r>
      <w:bookmarkEnd w:id="81"/>
    </w:p>
    <w:p w14:paraId="10BBE8F8" w14:textId="77777777" w:rsidR="00C03496" w:rsidRPr="00265FD0" w:rsidRDefault="00FD2F30" w:rsidP="00C03496">
      <w:pPr>
        <w:keepNext/>
        <w:jc w:val="center"/>
      </w:pPr>
      <w:r w:rsidRPr="00265FD0">
        <w:rPr>
          <w:noProof/>
        </w:rPr>
        <w:lastRenderedPageBreak/>
        <w:drawing>
          <wp:inline distT="0" distB="0" distL="0" distR="0" wp14:anchorId="7C3EC980" wp14:editId="26476968">
            <wp:extent cx="5283872" cy="7139940"/>
            <wp:effectExtent l="0" t="0" r="0" b="381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83872" cy="7139940"/>
                    </a:xfrm>
                    <a:prstGeom prst="rect">
                      <a:avLst/>
                    </a:prstGeom>
                    <a:noFill/>
                    <a:ln>
                      <a:noFill/>
                    </a:ln>
                  </pic:spPr>
                </pic:pic>
              </a:graphicData>
            </a:graphic>
          </wp:inline>
        </w:drawing>
      </w:r>
    </w:p>
    <w:p w14:paraId="5863D777" w14:textId="4DCE7E82" w:rsidR="00F149D4" w:rsidRPr="00265FD0" w:rsidRDefault="00C03496" w:rsidP="00C03496">
      <w:pPr>
        <w:pStyle w:val="ac"/>
      </w:pPr>
      <w:bookmarkStart w:id="82" w:name="_Toc151410956"/>
      <w:r w:rsidRPr="00265FD0">
        <w:t>▲</w:t>
      </w:r>
      <w:r w:rsidRPr="00265FD0">
        <w:rPr>
          <w:rFonts w:hint="eastAsia"/>
        </w:rPr>
        <w:t>圖</w:t>
      </w:r>
      <w:r w:rsidR="0053631E" w:rsidRPr="00265FD0">
        <w:fldChar w:fldCharType="begin"/>
      </w:r>
      <w:r w:rsidR="0053631E" w:rsidRPr="00265FD0">
        <w:instrText xml:space="preserve"> </w:instrText>
      </w:r>
      <w:r w:rsidR="0053631E" w:rsidRPr="00265FD0">
        <w:rPr>
          <w:rFonts w:hint="eastAsia"/>
        </w:rPr>
        <w:instrText>STYLEREF 2 \s</w:instrText>
      </w:r>
      <w:r w:rsidR="0053631E" w:rsidRPr="00265FD0">
        <w:instrText xml:space="preserve"> </w:instrText>
      </w:r>
      <w:r w:rsidR="0053631E" w:rsidRPr="00265FD0">
        <w:fldChar w:fldCharType="separate"/>
      </w:r>
      <w:r w:rsidR="00F239B7">
        <w:rPr>
          <w:noProof/>
        </w:rPr>
        <w:t>6-1</w:t>
      </w:r>
      <w:r w:rsidR="0053631E" w:rsidRPr="00265FD0">
        <w:fldChar w:fldCharType="end"/>
      </w:r>
      <w:r w:rsidR="0053631E" w:rsidRPr="00265FD0">
        <w:noBreakHyphen/>
      </w:r>
      <w:r w:rsidR="0053631E" w:rsidRPr="00265FD0">
        <w:fldChar w:fldCharType="begin"/>
      </w:r>
      <w:r w:rsidR="0053631E" w:rsidRPr="00265FD0">
        <w:instrText xml:space="preserve"> </w:instrText>
      </w:r>
      <w:r w:rsidR="0053631E" w:rsidRPr="00265FD0">
        <w:rPr>
          <w:rFonts w:hint="eastAsia"/>
        </w:rPr>
        <w:instrText xml:space="preserve">SEQ </w:instrText>
      </w:r>
      <w:r w:rsidR="0053631E" w:rsidRPr="00265FD0">
        <w:rPr>
          <w:rFonts w:hint="eastAsia"/>
        </w:rPr>
        <w:instrText>圖</w:instrText>
      </w:r>
      <w:r w:rsidR="0053631E" w:rsidRPr="00265FD0">
        <w:rPr>
          <w:rFonts w:hint="eastAsia"/>
        </w:rPr>
        <w:instrText xml:space="preserve"> \* ARABIC \s 2</w:instrText>
      </w:r>
      <w:r w:rsidR="0053631E" w:rsidRPr="00265FD0">
        <w:instrText xml:space="preserve"> </w:instrText>
      </w:r>
      <w:r w:rsidR="0053631E" w:rsidRPr="00265FD0">
        <w:fldChar w:fldCharType="separate"/>
      </w:r>
      <w:r w:rsidR="00F239B7">
        <w:rPr>
          <w:noProof/>
        </w:rPr>
        <w:t>3</w:t>
      </w:r>
      <w:r w:rsidR="0053631E" w:rsidRPr="00265FD0">
        <w:fldChar w:fldCharType="end"/>
      </w:r>
      <w:r w:rsidRPr="00265FD0">
        <w:t>、忘記密碼之循序圖</w:t>
      </w:r>
      <w:bookmarkEnd w:id="82"/>
      <w:r w:rsidRPr="00265FD0">
        <w:br/>
      </w:r>
    </w:p>
    <w:p w14:paraId="0EA4AD85" w14:textId="77777777" w:rsidR="00C03496" w:rsidRPr="00265FD0" w:rsidRDefault="00A04DD9" w:rsidP="00C03496">
      <w:pPr>
        <w:keepNext/>
        <w:jc w:val="center"/>
      </w:pPr>
      <w:r w:rsidRPr="00265FD0">
        <w:rPr>
          <w:noProof/>
        </w:rPr>
        <w:lastRenderedPageBreak/>
        <w:drawing>
          <wp:inline distT="0" distB="0" distL="0" distR="0" wp14:anchorId="6A3C2849" wp14:editId="3BFE3D1D">
            <wp:extent cx="5805238" cy="4411980"/>
            <wp:effectExtent l="0" t="0" r="5080" b="762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840573" cy="4438835"/>
                    </a:xfrm>
                    <a:prstGeom prst="rect">
                      <a:avLst/>
                    </a:prstGeom>
                    <a:noFill/>
                    <a:ln>
                      <a:noFill/>
                    </a:ln>
                  </pic:spPr>
                </pic:pic>
              </a:graphicData>
            </a:graphic>
          </wp:inline>
        </w:drawing>
      </w:r>
    </w:p>
    <w:p w14:paraId="74279C0E" w14:textId="2EBA8E89" w:rsidR="00F149D4" w:rsidRPr="00265FD0" w:rsidRDefault="00C03496" w:rsidP="00C03496">
      <w:pPr>
        <w:pStyle w:val="ac"/>
      </w:pPr>
      <w:bookmarkStart w:id="83" w:name="_Toc151410957"/>
      <w:r w:rsidRPr="00265FD0">
        <w:t>▲</w:t>
      </w:r>
      <w:r w:rsidRPr="00265FD0">
        <w:rPr>
          <w:rFonts w:hint="eastAsia"/>
        </w:rPr>
        <w:t>圖</w:t>
      </w:r>
      <w:r w:rsidR="0053631E" w:rsidRPr="00265FD0">
        <w:fldChar w:fldCharType="begin"/>
      </w:r>
      <w:r w:rsidR="0053631E" w:rsidRPr="00265FD0">
        <w:instrText xml:space="preserve"> </w:instrText>
      </w:r>
      <w:r w:rsidR="0053631E" w:rsidRPr="00265FD0">
        <w:rPr>
          <w:rFonts w:hint="eastAsia"/>
        </w:rPr>
        <w:instrText>STYLEREF 2 \s</w:instrText>
      </w:r>
      <w:r w:rsidR="0053631E" w:rsidRPr="00265FD0">
        <w:instrText xml:space="preserve"> </w:instrText>
      </w:r>
      <w:r w:rsidR="0053631E" w:rsidRPr="00265FD0">
        <w:fldChar w:fldCharType="separate"/>
      </w:r>
      <w:r w:rsidR="00F239B7">
        <w:rPr>
          <w:noProof/>
        </w:rPr>
        <w:t>6-1</w:t>
      </w:r>
      <w:r w:rsidR="0053631E" w:rsidRPr="00265FD0">
        <w:fldChar w:fldCharType="end"/>
      </w:r>
      <w:r w:rsidR="0053631E" w:rsidRPr="00265FD0">
        <w:noBreakHyphen/>
      </w:r>
      <w:r w:rsidR="0053631E" w:rsidRPr="00265FD0">
        <w:fldChar w:fldCharType="begin"/>
      </w:r>
      <w:r w:rsidR="0053631E" w:rsidRPr="00265FD0">
        <w:instrText xml:space="preserve"> </w:instrText>
      </w:r>
      <w:r w:rsidR="0053631E" w:rsidRPr="00265FD0">
        <w:rPr>
          <w:rFonts w:hint="eastAsia"/>
        </w:rPr>
        <w:instrText xml:space="preserve">SEQ </w:instrText>
      </w:r>
      <w:r w:rsidR="0053631E" w:rsidRPr="00265FD0">
        <w:rPr>
          <w:rFonts w:hint="eastAsia"/>
        </w:rPr>
        <w:instrText>圖</w:instrText>
      </w:r>
      <w:r w:rsidR="0053631E" w:rsidRPr="00265FD0">
        <w:rPr>
          <w:rFonts w:hint="eastAsia"/>
        </w:rPr>
        <w:instrText xml:space="preserve"> \* ARABIC \s 2</w:instrText>
      </w:r>
      <w:r w:rsidR="0053631E" w:rsidRPr="00265FD0">
        <w:instrText xml:space="preserve"> </w:instrText>
      </w:r>
      <w:r w:rsidR="0053631E" w:rsidRPr="00265FD0">
        <w:fldChar w:fldCharType="separate"/>
      </w:r>
      <w:r w:rsidR="00F239B7">
        <w:rPr>
          <w:noProof/>
        </w:rPr>
        <w:t>4</w:t>
      </w:r>
      <w:r w:rsidR="0053631E" w:rsidRPr="00265FD0">
        <w:fldChar w:fldCharType="end"/>
      </w:r>
      <w:r w:rsidRPr="00265FD0">
        <w:t>、</w:t>
      </w:r>
      <w:r w:rsidRPr="00265FD0">
        <w:rPr>
          <w:rFonts w:hint="eastAsia"/>
        </w:rPr>
        <w:t>修改基本資料</w:t>
      </w:r>
      <w:r w:rsidRPr="00265FD0">
        <w:t>之循序圖</w:t>
      </w:r>
      <w:bookmarkEnd w:id="83"/>
      <w:r w:rsidRPr="00265FD0">
        <w:br/>
      </w:r>
    </w:p>
    <w:p w14:paraId="2FAE6C42" w14:textId="77777777" w:rsidR="00C03496" w:rsidRPr="00265FD0" w:rsidRDefault="00A04DD9" w:rsidP="00C03496">
      <w:pPr>
        <w:keepNext/>
        <w:jc w:val="center"/>
      </w:pPr>
      <w:r w:rsidRPr="00265FD0">
        <w:rPr>
          <w:noProof/>
        </w:rPr>
        <w:drawing>
          <wp:inline distT="0" distB="0" distL="0" distR="0" wp14:anchorId="109E92E2" wp14:editId="4FD15C9D">
            <wp:extent cx="6084653" cy="3486150"/>
            <wp:effectExtent l="0" t="0" r="0" b="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141310" cy="3518611"/>
                    </a:xfrm>
                    <a:prstGeom prst="rect">
                      <a:avLst/>
                    </a:prstGeom>
                    <a:noFill/>
                    <a:ln>
                      <a:noFill/>
                    </a:ln>
                  </pic:spPr>
                </pic:pic>
              </a:graphicData>
            </a:graphic>
          </wp:inline>
        </w:drawing>
      </w:r>
    </w:p>
    <w:p w14:paraId="0309B05B" w14:textId="0E294FA1" w:rsidR="00C60F7D" w:rsidRPr="00265FD0" w:rsidRDefault="00C03496" w:rsidP="006812BE">
      <w:pPr>
        <w:pStyle w:val="ac"/>
      </w:pPr>
      <w:bookmarkStart w:id="84" w:name="_Toc151410958"/>
      <w:r w:rsidRPr="00265FD0">
        <w:t>▲</w:t>
      </w:r>
      <w:r w:rsidRPr="00265FD0">
        <w:rPr>
          <w:rFonts w:hint="eastAsia"/>
        </w:rPr>
        <w:t>圖</w:t>
      </w:r>
      <w:r w:rsidR="0053631E" w:rsidRPr="00265FD0">
        <w:fldChar w:fldCharType="begin"/>
      </w:r>
      <w:r w:rsidR="0053631E" w:rsidRPr="00265FD0">
        <w:instrText xml:space="preserve"> </w:instrText>
      </w:r>
      <w:r w:rsidR="0053631E" w:rsidRPr="00265FD0">
        <w:rPr>
          <w:rFonts w:hint="eastAsia"/>
        </w:rPr>
        <w:instrText>STYLEREF 2 \s</w:instrText>
      </w:r>
      <w:r w:rsidR="0053631E" w:rsidRPr="00265FD0">
        <w:instrText xml:space="preserve"> </w:instrText>
      </w:r>
      <w:r w:rsidR="0053631E" w:rsidRPr="00265FD0">
        <w:fldChar w:fldCharType="separate"/>
      </w:r>
      <w:r w:rsidR="00F239B7">
        <w:rPr>
          <w:noProof/>
        </w:rPr>
        <w:t>6-1</w:t>
      </w:r>
      <w:r w:rsidR="0053631E" w:rsidRPr="00265FD0">
        <w:fldChar w:fldCharType="end"/>
      </w:r>
      <w:r w:rsidR="0053631E" w:rsidRPr="00265FD0">
        <w:noBreakHyphen/>
      </w:r>
      <w:r w:rsidR="0053631E" w:rsidRPr="00265FD0">
        <w:fldChar w:fldCharType="begin"/>
      </w:r>
      <w:r w:rsidR="0053631E" w:rsidRPr="00265FD0">
        <w:instrText xml:space="preserve"> </w:instrText>
      </w:r>
      <w:r w:rsidR="0053631E" w:rsidRPr="00265FD0">
        <w:rPr>
          <w:rFonts w:hint="eastAsia"/>
        </w:rPr>
        <w:instrText xml:space="preserve">SEQ </w:instrText>
      </w:r>
      <w:r w:rsidR="0053631E" w:rsidRPr="00265FD0">
        <w:rPr>
          <w:rFonts w:hint="eastAsia"/>
        </w:rPr>
        <w:instrText>圖</w:instrText>
      </w:r>
      <w:r w:rsidR="0053631E" w:rsidRPr="00265FD0">
        <w:rPr>
          <w:rFonts w:hint="eastAsia"/>
        </w:rPr>
        <w:instrText xml:space="preserve"> \* ARABIC \s 2</w:instrText>
      </w:r>
      <w:r w:rsidR="0053631E" w:rsidRPr="00265FD0">
        <w:instrText xml:space="preserve"> </w:instrText>
      </w:r>
      <w:r w:rsidR="0053631E" w:rsidRPr="00265FD0">
        <w:fldChar w:fldCharType="separate"/>
      </w:r>
      <w:r w:rsidR="00F239B7">
        <w:rPr>
          <w:noProof/>
        </w:rPr>
        <w:t>5</w:t>
      </w:r>
      <w:r w:rsidR="0053631E" w:rsidRPr="00265FD0">
        <w:fldChar w:fldCharType="end"/>
      </w:r>
      <w:r w:rsidRPr="00265FD0">
        <w:t>、</w:t>
      </w:r>
      <w:r w:rsidRPr="00265FD0">
        <w:rPr>
          <w:rFonts w:hint="eastAsia"/>
        </w:rPr>
        <w:t>修</w:t>
      </w:r>
      <w:r w:rsidRPr="00265FD0">
        <w:t>改</w:t>
      </w:r>
      <w:r w:rsidRPr="00265FD0">
        <w:rPr>
          <w:rFonts w:hint="eastAsia"/>
        </w:rPr>
        <w:t>帳號設定</w:t>
      </w:r>
      <w:r w:rsidRPr="00265FD0">
        <w:t>之循序圖</w:t>
      </w:r>
      <w:bookmarkEnd w:id="84"/>
      <w:r w:rsidRPr="00265FD0">
        <w:br/>
      </w:r>
    </w:p>
    <w:p w14:paraId="3A8559F3" w14:textId="77777777" w:rsidR="00C03496" w:rsidRPr="00265FD0" w:rsidRDefault="004936F7" w:rsidP="00C03496">
      <w:pPr>
        <w:keepNext/>
        <w:jc w:val="center"/>
      </w:pPr>
      <w:r w:rsidRPr="00265FD0">
        <w:rPr>
          <w:noProof/>
        </w:rPr>
        <w:drawing>
          <wp:inline distT="0" distB="0" distL="0" distR="0" wp14:anchorId="3EF0A808" wp14:editId="2D334E95">
            <wp:extent cx="5967382" cy="3840480"/>
            <wp:effectExtent l="0" t="0" r="0" b="762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85732" cy="3852290"/>
                    </a:xfrm>
                    <a:prstGeom prst="rect">
                      <a:avLst/>
                    </a:prstGeom>
                    <a:noFill/>
                    <a:ln>
                      <a:noFill/>
                    </a:ln>
                  </pic:spPr>
                </pic:pic>
              </a:graphicData>
            </a:graphic>
          </wp:inline>
        </w:drawing>
      </w:r>
    </w:p>
    <w:p w14:paraId="19A9320E" w14:textId="5BCE0AFE" w:rsidR="00C60F7D" w:rsidRPr="00265FD0" w:rsidRDefault="00C03496" w:rsidP="00C03496">
      <w:pPr>
        <w:pStyle w:val="ac"/>
        <w:rPr>
          <w:lang w:val="en-MY"/>
        </w:rPr>
      </w:pPr>
      <w:bookmarkStart w:id="85" w:name="_Toc151410959"/>
      <w:r w:rsidRPr="00265FD0">
        <w:t>▲</w:t>
      </w:r>
      <w:r w:rsidRPr="00265FD0">
        <w:rPr>
          <w:rFonts w:hint="eastAsia"/>
        </w:rPr>
        <w:t>圖</w:t>
      </w:r>
      <w:r w:rsidR="0053631E" w:rsidRPr="00265FD0">
        <w:fldChar w:fldCharType="begin"/>
      </w:r>
      <w:r w:rsidR="0053631E" w:rsidRPr="00265FD0">
        <w:instrText xml:space="preserve"> </w:instrText>
      </w:r>
      <w:r w:rsidR="0053631E" w:rsidRPr="00265FD0">
        <w:rPr>
          <w:rFonts w:hint="eastAsia"/>
        </w:rPr>
        <w:instrText>STYLEREF 2 \s</w:instrText>
      </w:r>
      <w:r w:rsidR="0053631E" w:rsidRPr="00265FD0">
        <w:instrText xml:space="preserve"> </w:instrText>
      </w:r>
      <w:r w:rsidR="0053631E" w:rsidRPr="00265FD0">
        <w:fldChar w:fldCharType="separate"/>
      </w:r>
      <w:r w:rsidR="00F239B7">
        <w:rPr>
          <w:noProof/>
        </w:rPr>
        <w:t>6-1</w:t>
      </w:r>
      <w:r w:rsidR="0053631E" w:rsidRPr="00265FD0">
        <w:fldChar w:fldCharType="end"/>
      </w:r>
      <w:r w:rsidR="0053631E" w:rsidRPr="00265FD0">
        <w:noBreakHyphen/>
      </w:r>
      <w:r w:rsidR="0053631E" w:rsidRPr="00265FD0">
        <w:fldChar w:fldCharType="begin"/>
      </w:r>
      <w:r w:rsidR="0053631E" w:rsidRPr="00265FD0">
        <w:instrText xml:space="preserve"> </w:instrText>
      </w:r>
      <w:r w:rsidR="0053631E" w:rsidRPr="00265FD0">
        <w:rPr>
          <w:rFonts w:hint="eastAsia"/>
        </w:rPr>
        <w:instrText xml:space="preserve">SEQ </w:instrText>
      </w:r>
      <w:r w:rsidR="0053631E" w:rsidRPr="00265FD0">
        <w:rPr>
          <w:rFonts w:hint="eastAsia"/>
        </w:rPr>
        <w:instrText>圖</w:instrText>
      </w:r>
      <w:r w:rsidR="0053631E" w:rsidRPr="00265FD0">
        <w:rPr>
          <w:rFonts w:hint="eastAsia"/>
        </w:rPr>
        <w:instrText xml:space="preserve"> \* ARABIC \s 2</w:instrText>
      </w:r>
      <w:r w:rsidR="0053631E" w:rsidRPr="00265FD0">
        <w:instrText xml:space="preserve"> </w:instrText>
      </w:r>
      <w:r w:rsidR="0053631E" w:rsidRPr="00265FD0">
        <w:fldChar w:fldCharType="separate"/>
      </w:r>
      <w:r w:rsidR="00F239B7">
        <w:rPr>
          <w:noProof/>
        </w:rPr>
        <w:t>6</w:t>
      </w:r>
      <w:r w:rsidR="0053631E" w:rsidRPr="00265FD0">
        <w:fldChar w:fldCharType="end"/>
      </w:r>
      <w:r w:rsidRPr="00265FD0">
        <w:t>、</w:t>
      </w:r>
      <w:r w:rsidRPr="00265FD0">
        <w:rPr>
          <w:rFonts w:hint="eastAsia"/>
        </w:rPr>
        <w:t>睡眠追蹤</w:t>
      </w:r>
      <w:r w:rsidRPr="00265FD0">
        <w:t>之循序圖</w:t>
      </w:r>
      <w:bookmarkEnd w:id="85"/>
      <w:r w:rsidR="00D3491C" w:rsidRPr="00265FD0">
        <w:br/>
      </w:r>
    </w:p>
    <w:p w14:paraId="3A00F665" w14:textId="77777777" w:rsidR="00C03496" w:rsidRPr="00265FD0" w:rsidRDefault="004936F7" w:rsidP="00C03496">
      <w:pPr>
        <w:keepNext/>
        <w:jc w:val="center"/>
      </w:pPr>
      <w:r w:rsidRPr="00265FD0">
        <w:rPr>
          <w:noProof/>
        </w:rPr>
        <w:drawing>
          <wp:inline distT="0" distB="0" distL="0" distR="0" wp14:anchorId="45F75698" wp14:editId="470E43F9">
            <wp:extent cx="5935736" cy="2476500"/>
            <wp:effectExtent l="0" t="0" r="8255" b="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2">
                      <a:extLst>
                        <a:ext uri="{28A0092B-C50C-407E-A947-70E740481C1C}">
                          <a14:useLocalDpi xmlns:a14="http://schemas.microsoft.com/office/drawing/2010/main" val="0"/>
                        </a:ext>
                      </a:extLst>
                    </a:blip>
                    <a:srcRect l="648" t="1529" r="1395" b="2136"/>
                    <a:stretch/>
                  </pic:blipFill>
                  <pic:spPr bwMode="auto">
                    <a:xfrm>
                      <a:off x="0" y="0"/>
                      <a:ext cx="5960417" cy="2486797"/>
                    </a:xfrm>
                    <a:prstGeom prst="rect">
                      <a:avLst/>
                    </a:prstGeom>
                    <a:noFill/>
                    <a:ln>
                      <a:noFill/>
                    </a:ln>
                    <a:extLst>
                      <a:ext uri="{53640926-AAD7-44D8-BBD7-CCE9431645EC}">
                        <a14:shadowObscured xmlns:a14="http://schemas.microsoft.com/office/drawing/2010/main"/>
                      </a:ext>
                    </a:extLst>
                  </pic:spPr>
                </pic:pic>
              </a:graphicData>
            </a:graphic>
          </wp:inline>
        </w:drawing>
      </w:r>
    </w:p>
    <w:p w14:paraId="034F7A81" w14:textId="4330C8DE" w:rsidR="000E5B00" w:rsidRPr="00265FD0" w:rsidRDefault="00C03496" w:rsidP="00C03496">
      <w:pPr>
        <w:pStyle w:val="ac"/>
        <w:rPr>
          <w:lang w:val="en-MY"/>
        </w:rPr>
      </w:pPr>
      <w:bookmarkStart w:id="86" w:name="_Toc151410960"/>
      <w:r w:rsidRPr="00265FD0">
        <w:t>▲</w:t>
      </w:r>
      <w:r w:rsidRPr="00265FD0">
        <w:rPr>
          <w:rFonts w:hint="eastAsia"/>
        </w:rPr>
        <w:t>圖</w:t>
      </w:r>
      <w:r w:rsidR="0053631E" w:rsidRPr="00265FD0">
        <w:fldChar w:fldCharType="begin"/>
      </w:r>
      <w:r w:rsidR="0053631E" w:rsidRPr="00265FD0">
        <w:instrText xml:space="preserve"> </w:instrText>
      </w:r>
      <w:r w:rsidR="0053631E" w:rsidRPr="00265FD0">
        <w:rPr>
          <w:rFonts w:hint="eastAsia"/>
        </w:rPr>
        <w:instrText>STYLEREF 2 \s</w:instrText>
      </w:r>
      <w:r w:rsidR="0053631E" w:rsidRPr="00265FD0">
        <w:instrText xml:space="preserve"> </w:instrText>
      </w:r>
      <w:r w:rsidR="0053631E" w:rsidRPr="00265FD0">
        <w:fldChar w:fldCharType="separate"/>
      </w:r>
      <w:r w:rsidR="00F239B7">
        <w:rPr>
          <w:noProof/>
        </w:rPr>
        <w:t>6-1</w:t>
      </w:r>
      <w:r w:rsidR="0053631E" w:rsidRPr="00265FD0">
        <w:fldChar w:fldCharType="end"/>
      </w:r>
      <w:r w:rsidR="0053631E" w:rsidRPr="00265FD0">
        <w:noBreakHyphen/>
      </w:r>
      <w:r w:rsidR="0053631E" w:rsidRPr="00265FD0">
        <w:fldChar w:fldCharType="begin"/>
      </w:r>
      <w:r w:rsidR="0053631E" w:rsidRPr="00265FD0">
        <w:instrText xml:space="preserve"> </w:instrText>
      </w:r>
      <w:r w:rsidR="0053631E" w:rsidRPr="00265FD0">
        <w:rPr>
          <w:rFonts w:hint="eastAsia"/>
        </w:rPr>
        <w:instrText xml:space="preserve">SEQ </w:instrText>
      </w:r>
      <w:r w:rsidR="0053631E" w:rsidRPr="00265FD0">
        <w:rPr>
          <w:rFonts w:hint="eastAsia"/>
        </w:rPr>
        <w:instrText>圖</w:instrText>
      </w:r>
      <w:r w:rsidR="0053631E" w:rsidRPr="00265FD0">
        <w:rPr>
          <w:rFonts w:hint="eastAsia"/>
        </w:rPr>
        <w:instrText xml:space="preserve"> \* ARABIC \s 2</w:instrText>
      </w:r>
      <w:r w:rsidR="0053631E" w:rsidRPr="00265FD0">
        <w:instrText xml:space="preserve"> </w:instrText>
      </w:r>
      <w:r w:rsidR="0053631E" w:rsidRPr="00265FD0">
        <w:fldChar w:fldCharType="separate"/>
      </w:r>
      <w:r w:rsidR="00F239B7">
        <w:rPr>
          <w:noProof/>
        </w:rPr>
        <w:t>7</w:t>
      </w:r>
      <w:r w:rsidR="0053631E" w:rsidRPr="00265FD0">
        <w:fldChar w:fldCharType="end"/>
      </w:r>
      <w:r w:rsidRPr="00265FD0">
        <w:t>、</w:t>
      </w:r>
      <w:r w:rsidRPr="00265FD0">
        <w:rPr>
          <w:rFonts w:hint="eastAsia"/>
        </w:rPr>
        <w:t>測量心率、血壓</w:t>
      </w:r>
      <w:r w:rsidRPr="00265FD0">
        <w:t>之循序圖</w:t>
      </w:r>
      <w:bookmarkEnd w:id="86"/>
      <w:r w:rsidRPr="00265FD0">
        <w:br/>
      </w:r>
    </w:p>
    <w:p w14:paraId="737B31CB" w14:textId="77777777" w:rsidR="00C03496" w:rsidRPr="00265FD0" w:rsidRDefault="004936F7" w:rsidP="00C03496">
      <w:pPr>
        <w:keepNext/>
        <w:jc w:val="center"/>
      </w:pPr>
      <w:r w:rsidRPr="00265FD0">
        <w:rPr>
          <w:noProof/>
        </w:rPr>
        <w:lastRenderedPageBreak/>
        <w:drawing>
          <wp:inline distT="0" distB="0" distL="0" distR="0" wp14:anchorId="0782C22B" wp14:editId="35C86875">
            <wp:extent cx="5999341" cy="3771900"/>
            <wp:effectExtent l="0" t="0" r="1905"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3">
                      <a:extLst>
                        <a:ext uri="{28A0092B-C50C-407E-A947-70E740481C1C}">
                          <a14:useLocalDpi xmlns:a14="http://schemas.microsoft.com/office/drawing/2010/main" val="0"/>
                        </a:ext>
                      </a:extLst>
                    </a:blip>
                    <a:srcRect l="501" t="996" r="2611" b="2183"/>
                    <a:stretch/>
                  </pic:blipFill>
                  <pic:spPr bwMode="auto">
                    <a:xfrm>
                      <a:off x="0" y="0"/>
                      <a:ext cx="6034764" cy="3794171"/>
                    </a:xfrm>
                    <a:prstGeom prst="rect">
                      <a:avLst/>
                    </a:prstGeom>
                    <a:noFill/>
                    <a:ln>
                      <a:noFill/>
                    </a:ln>
                    <a:extLst>
                      <a:ext uri="{53640926-AAD7-44D8-BBD7-CCE9431645EC}">
                        <a14:shadowObscured xmlns:a14="http://schemas.microsoft.com/office/drawing/2010/main"/>
                      </a:ext>
                    </a:extLst>
                  </pic:spPr>
                </pic:pic>
              </a:graphicData>
            </a:graphic>
          </wp:inline>
        </w:drawing>
      </w:r>
    </w:p>
    <w:p w14:paraId="10D0FA3F" w14:textId="15A062D8" w:rsidR="00C03496" w:rsidRPr="00265FD0" w:rsidRDefault="00C03496" w:rsidP="00C03496">
      <w:pPr>
        <w:pStyle w:val="ac"/>
        <w:rPr>
          <w:sz w:val="32"/>
          <w:szCs w:val="32"/>
        </w:rPr>
      </w:pPr>
      <w:bookmarkStart w:id="87" w:name="_Toc151410961"/>
      <w:r w:rsidRPr="00265FD0">
        <w:t>▲</w:t>
      </w:r>
      <w:r w:rsidRPr="00265FD0">
        <w:rPr>
          <w:rFonts w:hint="eastAsia"/>
        </w:rPr>
        <w:t>圖</w:t>
      </w:r>
      <w:r w:rsidR="0053631E" w:rsidRPr="00265FD0">
        <w:fldChar w:fldCharType="begin"/>
      </w:r>
      <w:r w:rsidR="0053631E" w:rsidRPr="00265FD0">
        <w:instrText xml:space="preserve"> </w:instrText>
      </w:r>
      <w:r w:rsidR="0053631E" w:rsidRPr="00265FD0">
        <w:rPr>
          <w:rFonts w:hint="eastAsia"/>
        </w:rPr>
        <w:instrText>STYLEREF 2 \s</w:instrText>
      </w:r>
      <w:r w:rsidR="0053631E" w:rsidRPr="00265FD0">
        <w:instrText xml:space="preserve"> </w:instrText>
      </w:r>
      <w:r w:rsidR="0053631E" w:rsidRPr="00265FD0">
        <w:fldChar w:fldCharType="separate"/>
      </w:r>
      <w:r w:rsidR="00F239B7">
        <w:rPr>
          <w:noProof/>
        </w:rPr>
        <w:t>6-1</w:t>
      </w:r>
      <w:r w:rsidR="0053631E" w:rsidRPr="00265FD0">
        <w:fldChar w:fldCharType="end"/>
      </w:r>
      <w:r w:rsidR="0053631E" w:rsidRPr="00265FD0">
        <w:noBreakHyphen/>
      </w:r>
      <w:r w:rsidR="0053631E" w:rsidRPr="00265FD0">
        <w:fldChar w:fldCharType="begin"/>
      </w:r>
      <w:r w:rsidR="0053631E" w:rsidRPr="00265FD0">
        <w:instrText xml:space="preserve"> </w:instrText>
      </w:r>
      <w:r w:rsidR="0053631E" w:rsidRPr="00265FD0">
        <w:rPr>
          <w:rFonts w:hint="eastAsia"/>
        </w:rPr>
        <w:instrText xml:space="preserve">SEQ </w:instrText>
      </w:r>
      <w:r w:rsidR="0053631E" w:rsidRPr="00265FD0">
        <w:rPr>
          <w:rFonts w:hint="eastAsia"/>
        </w:rPr>
        <w:instrText>圖</w:instrText>
      </w:r>
      <w:r w:rsidR="0053631E" w:rsidRPr="00265FD0">
        <w:rPr>
          <w:rFonts w:hint="eastAsia"/>
        </w:rPr>
        <w:instrText xml:space="preserve"> \* ARABIC \s 2</w:instrText>
      </w:r>
      <w:r w:rsidR="0053631E" w:rsidRPr="00265FD0">
        <w:instrText xml:space="preserve"> </w:instrText>
      </w:r>
      <w:r w:rsidR="0053631E" w:rsidRPr="00265FD0">
        <w:fldChar w:fldCharType="separate"/>
      </w:r>
      <w:r w:rsidR="00F239B7">
        <w:rPr>
          <w:noProof/>
        </w:rPr>
        <w:t>8</w:t>
      </w:r>
      <w:r w:rsidR="0053631E" w:rsidRPr="00265FD0">
        <w:fldChar w:fldCharType="end"/>
      </w:r>
      <w:r w:rsidRPr="00265FD0">
        <w:t>、</w:t>
      </w:r>
      <w:r w:rsidRPr="00265FD0">
        <w:rPr>
          <w:rFonts w:hint="eastAsia"/>
        </w:rPr>
        <w:t>檢視心率數據</w:t>
      </w:r>
      <w:r w:rsidRPr="00265FD0">
        <w:t>之循序圖</w:t>
      </w:r>
      <w:bookmarkEnd w:id="87"/>
      <w:r w:rsidRPr="00265FD0">
        <w:br/>
      </w:r>
    </w:p>
    <w:p w14:paraId="4826F902" w14:textId="77777777" w:rsidR="00C03496" w:rsidRPr="00265FD0" w:rsidRDefault="004936F7" w:rsidP="00C03496">
      <w:pPr>
        <w:keepNext/>
        <w:jc w:val="center"/>
      </w:pPr>
      <w:r w:rsidRPr="00265FD0">
        <w:rPr>
          <w:noProof/>
        </w:rPr>
        <w:drawing>
          <wp:inline distT="0" distB="0" distL="0" distR="0" wp14:anchorId="246288A4" wp14:editId="2510E114">
            <wp:extent cx="5487984" cy="3429000"/>
            <wp:effectExtent l="0" t="0" r="0" b="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93056" cy="3432169"/>
                    </a:xfrm>
                    <a:prstGeom prst="rect">
                      <a:avLst/>
                    </a:prstGeom>
                    <a:noFill/>
                    <a:ln>
                      <a:noFill/>
                    </a:ln>
                  </pic:spPr>
                </pic:pic>
              </a:graphicData>
            </a:graphic>
          </wp:inline>
        </w:drawing>
      </w:r>
    </w:p>
    <w:p w14:paraId="47CAE16B" w14:textId="6724B5AE" w:rsidR="007F1925" w:rsidRPr="00265FD0" w:rsidRDefault="00C03496" w:rsidP="00C03496">
      <w:pPr>
        <w:pStyle w:val="ac"/>
      </w:pPr>
      <w:bookmarkStart w:id="88" w:name="_Toc151410962"/>
      <w:r w:rsidRPr="00265FD0">
        <w:t>▲</w:t>
      </w:r>
      <w:r w:rsidRPr="00265FD0">
        <w:rPr>
          <w:rFonts w:hint="eastAsia"/>
        </w:rPr>
        <w:t>圖</w:t>
      </w:r>
      <w:r w:rsidR="0053631E" w:rsidRPr="00265FD0">
        <w:fldChar w:fldCharType="begin"/>
      </w:r>
      <w:r w:rsidR="0053631E" w:rsidRPr="00265FD0">
        <w:instrText xml:space="preserve"> </w:instrText>
      </w:r>
      <w:r w:rsidR="0053631E" w:rsidRPr="00265FD0">
        <w:rPr>
          <w:rFonts w:hint="eastAsia"/>
        </w:rPr>
        <w:instrText>STYLEREF 2 \s</w:instrText>
      </w:r>
      <w:r w:rsidR="0053631E" w:rsidRPr="00265FD0">
        <w:instrText xml:space="preserve"> </w:instrText>
      </w:r>
      <w:r w:rsidR="0053631E" w:rsidRPr="00265FD0">
        <w:fldChar w:fldCharType="separate"/>
      </w:r>
      <w:r w:rsidR="00F239B7">
        <w:rPr>
          <w:noProof/>
        </w:rPr>
        <w:t>6-1</w:t>
      </w:r>
      <w:r w:rsidR="0053631E" w:rsidRPr="00265FD0">
        <w:fldChar w:fldCharType="end"/>
      </w:r>
      <w:r w:rsidR="0053631E" w:rsidRPr="00265FD0">
        <w:noBreakHyphen/>
      </w:r>
      <w:r w:rsidR="0053631E" w:rsidRPr="00265FD0">
        <w:fldChar w:fldCharType="begin"/>
      </w:r>
      <w:r w:rsidR="0053631E" w:rsidRPr="00265FD0">
        <w:instrText xml:space="preserve"> </w:instrText>
      </w:r>
      <w:r w:rsidR="0053631E" w:rsidRPr="00265FD0">
        <w:rPr>
          <w:rFonts w:hint="eastAsia"/>
        </w:rPr>
        <w:instrText xml:space="preserve">SEQ </w:instrText>
      </w:r>
      <w:r w:rsidR="0053631E" w:rsidRPr="00265FD0">
        <w:rPr>
          <w:rFonts w:hint="eastAsia"/>
        </w:rPr>
        <w:instrText>圖</w:instrText>
      </w:r>
      <w:r w:rsidR="0053631E" w:rsidRPr="00265FD0">
        <w:rPr>
          <w:rFonts w:hint="eastAsia"/>
        </w:rPr>
        <w:instrText xml:space="preserve"> \* ARABIC \s 2</w:instrText>
      </w:r>
      <w:r w:rsidR="0053631E" w:rsidRPr="00265FD0">
        <w:instrText xml:space="preserve"> </w:instrText>
      </w:r>
      <w:r w:rsidR="0053631E" w:rsidRPr="00265FD0">
        <w:fldChar w:fldCharType="separate"/>
      </w:r>
      <w:r w:rsidR="00F239B7">
        <w:rPr>
          <w:noProof/>
        </w:rPr>
        <w:t>9</w:t>
      </w:r>
      <w:r w:rsidR="0053631E" w:rsidRPr="00265FD0">
        <w:fldChar w:fldCharType="end"/>
      </w:r>
      <w:r w:rsidRPr="00265FD0">
        <w:t>、</w:t>
      </w:r>
      <w:r w:rsidRPr="00265FD0">
        <w:rPr>
          <w:rFonts w:hint="eastAsia"/>
        </w:rPr>
        <w:t>檢視血壓數據</w:t>
      </w:r>
      <w:r w:rsidRPr="00265FD0">
        <w:t>之循序圖</w:t>
      </w:r>
      <w:bookmarkEnd w:id="88"/>
    </w:p>
    <w:p w14:paraId="197B316E" w14:textId="77777777" w:rsidR="00C03496" w:rsidRPr="00265FD0" w:rsidRDefault="00C03496" w:rsidP="00C03496"/>
    <w:p w14:paraId="61424F18" w14:textId="77777777" w:rsidR="00C03496" w:rsidRPr="00265FD0" w:rsidRDefault="004936F7" w:rsidP="00C03496">
      <w:pPr>
        <w:keepNext/>
        <w:jc w:val="center"/>
      </w:pPr>
      <w:r w:rsidRPr="00265FD0">
        <w:rPr>
          <w:rFonts w:hint="eastAsia"/>
          <w:noProof/>
        </w:rPr>
        <w:lastRenderedPageBreak/>
        <w:drawing>
          <wp:inline distT="0" distB="0" distL="0" distR="0" wp14:anchorId="4B7FA803" wp14:editId="124B8F59">
            <wp:extent cx="5525219" cy="4648200"/>
            <wp:effectExtent l="0" t="0" r="0" b="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41488" cy="4661887"/>
                    </a:xfrm>
                    <a:prstGeom prst="rect">
                      <a:avLst/>
                    </a:prstGeom>
                    <a:noFill/>
                    <a:ln>
                      <a:noFill/>
                    </a:ln>
                  </pic:spPr>
                </pic:pic>
              </a:graphicData>
            </a:graphic>
          </wp:inline>
        </w:drawing>
      </w:r>
    </w:p>
    <w:p w14:paraId="36E2F51E" w14:textId="4917988E" w:rsidR="004936F7" w:rsidRPr="00265FD0" w:rsidRDefault="00C03496" w:rsidP="00C03496">
      <w:pPr>
        <w:pStyle w:val="ac"/>
      </w:pPr>
      <w:bookmarkStart w:id="89" w:name="_Toc151410963"/>
      <w:r w:rsidRPr="00265FD0">
        <w:t>▲</w:t>
      </w:r>
      <w:r w:rsidRPr="00265FD0">
        <w:rPr>
          <w:rFonts w:hint="eastAsia"/>
        </w:rPr>
        <w:t>圖</w:t>
      </w:r>
      <w:r w:rsidR="0053631E" w:rsidRPr="00265FD0">
        <w:fldChar w:fldCharType="begin"/>
      </w:r>
      <w:r w:rsidR="0053631E" w:rsidRPr="00265FD0">
        <w:instrText xml:space="preserve"> </w:instrText>
      </w:r>
      <w:r w:rsidR="0053631E" w:rsidRPr="00265FD0">
        <w:rPr>
          <w:rFonts w:hint="eastAsia"/>
        </w:rPr>
        <w:instrText>STYLEREF 2 \s</w:instrText>
      </w:r>
      <w:r w:rsidR="0053631E" w:rsidRPr="00265FD0">
        <w:instrText xml:space="preserve"> </w:instrText>
      </w:r>
      <w:r w:rsidR="0053631E" w:rsidRPr="00265FD0">
        <w:fldChar w:fldCharType="separate"/>
      </w:r>
      <w:r w:rsidR="00F239B7">
        <w:rPr>
          <w:noProof/>
        </w:rPr>
        <w:t>6-1</w:t>
      </w:r>
      <w:r w:rsidR="0053631E" w:rsidRPr="00265FD0">
        <w:fldChar w:fldCharType="end"/>
      </w:r>
      <w:r w:rsidR="0053631E" w:rsidRPr="00265FD0">
        <w:noBreakHyphen/>
      </w:r>
      <w:r w:rsidR="0053631E" w:rsidRPr="00265FD0">
        <w:fldChar w:fldCharType="begin"/>
      </w:r>
      <w:r w:rsidR="0053631E" w:rsidRPr="00265FD0">
        <w:instrText xml:space="preserve"> </w:instrText>
      </w:r>
      <w:r w:rsidR="0053631E" w:rsidRPr="00265FD0">
        <w:rPr>
          <w:rFonts w:hint="eastAsia"/>
        </w:rPr>
        <w:instrText xml:space="preserve">SEQ </w:instrText>
      </w:r>
      <w:r w:rsidR="0053631E" w:rsidRPr="00265FD0">
        <w:rPr>
          <w:rFonts w:hint="eastAsia"/>
        </w:rPr>
        <w:instrText>圖</w:instrText>
      </w:r>
      <w:r w:rsidR="0053631E" w:rsidRPr="00265FD0">
        <w:rPr>
          <w:rFonts w:hint="eastAsia"/>
        </w:rPr>
        <w:instrText xml:space="preserve"> \* ARABIC \s 2</w:instrText>
      </w:r>
      <w:r w:rsidR="0053631E" w:rsidRPr="00265FD0">
        <w:instrText xml:space="preserve"> </w:instrText>
      </w:r>
      <w:r w:rsidR="0053631E" w:rsidRPr="00265FD0">
        <w:fldChar w:fldCharType="separate"/>
      </w:r>
      <w:r w:rsidR="00F239B7">
        <w:rPr>
          <w:noProof/>
        </w:rPr>
        <w:t>10</w:t>
      </w:r>
      <w:r w:rsidR="0053631E" w:rsidRPr="00265FD0">
        <w:fldChar w:fldCharType="end"/>
      </w:r>
      <w:r w:rsidRPr="00265FD0">
        <w:t>、</w:t>
      </w:r>
      <w:r w:rsidRPr="00265FD0">
        <w:rPr>
          <w:rFonts w:hint="eastAsia"/>
        </w:rPr>
        <w:t>檢視步數</w:t>
      </w:r>
      <w:r w:rsidRPr="00265FD0">
        <w:t>之循序圖</w:t>
      </w:r>
      <w:bookmarkEnd w:id="89"/>
      <w:r w:rsidR="004E3962" w:rsidRPr="00265FD0">
        <w:br/>
      </w:r>
    </w:p>
    <w:p w14:paraId="4BDCA8C5" w14:textId="77777777" w:rsidR="00C03496" w:rsidRPr="00265FD0" w:rsidRDefault="004936F7" w:rsidP="00C03496">
      <w:pPr>
        <w:keepNext/>
        <w:jc w:val="center"/>
      </w:pPr>
      <w:r w:rsidRPr="00265FD0">
        <w:rPr>
          <w:noProof/>
        </w:rPr>
        <w:drawing>
          <wp:inline distT="0" distB="0" distL="0" distR="0" wp14:anchorId="6877FF1C" wp14:editId="7057F947">
            <wp:extent cx="5600700" cy="3151909"/>
            <wp:effectExtent l="0" t="0" r="0" b="0"/>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640485" cy="3174299"/>
                    </a:xfrm>
                    <a:prstGeom prst="rect">
                      <a:avLst/>
                    </a:prstGeom>
                    <a:noFill/>
                    <a:ln>
                      <a:noFill/>
                    </a:ln>
                  </pic:spPr>
                </pic:pic>
              </a:graphicData>
            </a:graphic>
          </wp:inline>
        </w:drawing>
      </w:r>
    </w:p>
    <w:p w14:paraId="19549E2B" w14:textId="7BE8F015" w:rsidR="000A5D6B" w:rsidRPr="00265FD0" w:rsidRDefault="00C03496" w:rsidP="00FE26D0">
      <w:pPr>
        <w:pStyle w:val="ac"/>
      </w:pPr>
      <w:bookmarkStart w:id="90" w:name="_Toc151410964"/>
      <w:r w:rsidRPr="00265FD0">
        <w:t>▲</w:t>
      </w:r>
      <w:r w:rsidRPr="00265FD0">
        <w:rPr>
          <w:rFonts w:hint="eastAsia"/>
        </w:rPr>
        <w:t>圖</w:t>
      </w:r>
      <w:r w:rsidR="0053631E" w:rsidRPr="00265FD0">
        <w:fldChar w:fldCharType="begin"/>
      </w:r>
      <w:r w:rsidR="0053631E" w:rsidRPr="00265FD0">
        <w:instrText xml:space="preserve"> </w:instrText>
      </w:r>
      <w:r w:rsidR="0053631E" w:rsidRPr="00265FD0">
        <w:rPr>
          <w:rFonts w:hint="eastAsia"/>
        </w:rPr>
        <w:instrText>STYLEREF 2 \s</w:instrText>
      </w:r>
      <w:r w:rsidR="0053631E" w:rsidRPr="00265FD0">
        <w:instrText xml:space="preserve"> </w:instrText>
      </w:r>
      <w:r w:rsidR="0053631E" w:rsidRPr="00265FD0">
        <w:fldChar w:fldCharType="separate"/>
      </w:r>
      <w:r w:rsidR="00F239B7">
        <w:rPr>
          <w:noProof/>
        </w:rPr>
        <w:t>6-1</w:t>
      </w:r>
      <w:r w:rsidR="0053631E" w:rsidRPr="00265FD0">
        <w:fldChar w:fldCharType="end"/>
      </w:r>
      <w:r w:rsidR="0053631E" w:rsidRPr="00265FD0">
        <w:noBreakHyphen/>
      </w:r>
      <w:r w:rsidR="0053631E" w:rsidRPr="00265FD0">
        <w:fldChar w:fldCharType="begin"/>
      </w:r>
      <w:r w:rsidR="0053631E" w:rsidRPr="00265FD0">
        <w:instrText xml:space="preserve"> </w:instrText>
      </w:r>
      <w:r w:rsidR="0053631E" w:rsidRPr="00265FD0">
        <w:rPr>
          <w:rFonts w:hint="eastAsia"/>
        </w:rPr>
        <w:instrText xml:space="preserve">SEQ </w:instrText>
      </w:r>
      <w:r w:rsidR="0053631E" w:rsidRPr="00265FD0">
        <w:rPr>
          <w:rFonts w:hint="eastAsia"/>
        </w:rPr>
        <w:instrText>圖</w:instrText>
      </w:r>
      <w:r w:rsidR="0053631E" w:rsidRPr="00265FD0">
        <w:rPr>
          <w:rFonts w:hint="eastAsia"/>
        </w:rPr>
        <w:instrText xml:space="preserve"> \* ARABIC \s 2</w:instrText>
      </w:r>
      <w:r w:rsidR="0053631E" w:rsidRPr="00265FD0">
        <w:instrText xml:space="preserve"> </w:instrText>
      </w:r>
      <w:r w:rsidR="0053631E" w:rsidRPr="00265FD0">
        <w:fldChar w:fldCharType="separate"/>
      </w:r>
      <w:r w:rsidR="00F239B7">
        <w:rPr>
          <w:noProof/>
        </w:rPr>
        <w:t>11</w:t>
      </w:r>
      <w:r w:rsidR="0053631E" w:rsidRPr="00265FD0">
        <w:fldChar w:fldCharType="end"/>
      </w:r>
      <w:r w:rsidRPr="00265FD0">
        <w:t>、</w:t>
      </w:r>
      <w:r w:rsidRPr="00265FD0">
        <w:rPr>
          <w:rFonts w:hint="eastAsia"/>
        </w:rPr>
        <w:t>檢視睡眠品質</w:t>
      </w:r>
      <w:r w:rsidRPr="00265FD0">
        <w:t>之循序圖</w:t>
      </w:r>
      <w:bookmarkEnd w:id="90"/>
    </w:p>
    <w:p w14:paraId="7A35BFB6" w14:textId="77777777" w:rsidR="002D3EF1" w:rsidRPr="00265FD0" w:rsidRDefault="002D3EF1" w:rsidP="002D3EF1">
      <w:pPr>
        <w:keepNext/>
        <w:jc w:val="center"/>
      </w:pPr>
      <w:r w:rsidRPr="00265FD0">
        <w:rPr>
          <w:noProof/>
        </w:rPr>
        <w:lastRenderedPageBreak/>
        <w:drawing>
          <wp:inline distT="0" distB="0" distL="0" distR="0" wp14:anchorId="4B3BF75C" wp14:editId="7FE48E28">
            <wp:extent cx="5791200" cy="3316989"/>
            <wp:effectExtent l="0" t="0" r="0" b="0"/>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99590" cy="3321795"/>
                    </a:xfrm>
                    <a:prstGeom prst="rect">
                      <a:avLst/>
                    </a:prstGeom>
                    <a:noFill/>
                    <a:ln>
                      <a:noFill/>
                    </a:ln>
                  </pic:spPr>
                </pic:pic>
              </a:graphicData>
            </a:graphic>
          </wp:inline>
        </w:drawing>
      </w:r>
    </w:p>
    <w:p w14:paraId="7E4DA9CE" w14:textId="4B3031D9" w:rsidR="0092375B" w:rsidRPr="00265FD0" w:rsidRDefault="002D3EF1" w:rsidP="00390BB5">
      <w:pPr>
        <w:pStyle w:val="ac"/>
      </w:pPr>
      <w:bookmarkStart w:id="91" w:name="_Toc151410965"/>
      <w:r w:rsidRPr="00265FD0">
        <w:t>▲</w:t>
      </w:r>
      <w:r w:rsidRPr="00265FD0">
        <w:rPr>
          <w:rFonts w:hint="eastAsia"/>
        </w:rPr>
        <w:t>圖</w:t>
      </w:r>
      <w:r w:rsidR="0053631E" w:rsidRPr="00265FD0">
        <w:fldChar w:fldCharType="begin"/>
      </w:r>
      <w:r w:rsidR="0053631E" w:rsidRPr="00265FD0">
        <w:instrText xml:space="preserve"> </w:instrText>
      </w:r>
      <w:r w:rsidR="0053631E" w:rsidRPr="00265FD0">
        <w:rPr>
          <w:rFonts w:hint="eastAsia"/>
        </w:rPr>
        <w:instrText>STYLEREF 2 \s</w:instrText>
      </w:r>
      <w:r w:rsidR="0053631E" w:rsidRPr="00265FD0">
        <w:instrText xml:space="preserve"> </w:instrText>
      </w:r>
      <w:r w:rsidR="0053631E" w:rsidRPr="00265FD0">
        <w:fldChar w:fldCharType="separate"/>
      </w:r>
      <w:r w:rsidR="00F239B7">
        <w:rPr>
          <w:noProof/>
        </w:rPr>
        <w:t>6-1</w:t>
      </w:r>
      <w:r w:rsidR="0053631E" w:rsidRPr="00265FD0">
        <w:fldChar w:fldCharType="end"/>
      </w:r>
      <w:r w:rsidR="0053631E" w:rsidRPr="00265FD0">
        <w:noBreakHyphen/>
      </w:r>
      <w:r w:rsidR="0053631E" w:rsidRPr="00265FD0">
        <w:fldChar w:fldCharType="begin"/>
      </w:r>
      <w:r w:rsidR="0053631E" w:rsidRPr="00265FD0">
        <w:instrText xml:space="preserve"> </w:instrText>
      </w:r>
      <w:r w:rsidR="0053631E" w:rsidRPr="00265FD0">
        <w:rPr>
          <w:rFonts w:hint="eastAsia"/>
        </w:rPr>
        <w:instrText xml:space="preserve">SEQ </w:instrText>
      </w:r>
      <w:r w:rsidR="0053631E" w:rsidRPr="00265FD0">
        <w:rPr>
          <w:rFonts w:hint="eastAsia"/>
        </w:rPr>
        <w:instrText>圖</w:instrText>
      </w:r>
      <w:r w:rsidR="0053631E" w:rsidRPr="00265FD0">
        <w:rPr>
          <w:rFonts w:hint="eastAsia"/>
        </w:rPr>
        <w:instrText xml:space="preserve"> \* ARABIC \s 2</w:instrText>
      </w:r>
      <w:r w:rsidR="0053631E" w:rsidRPr="00265FD0">
        <w:instrText xml:space="preserve"> </w:instrText>
      </w:r>
      <w:r w:rsidR="0053631E" w:rsidRPr="00265FD0">
        <w:fldChar w:fldCharType="separate"/>
      </w:r>
      <w:r w:rsidR="00F239B7">
        <w:rPr>
          <w:noProof/>
        </w:rPr>
        <w:t>12</w:t>
      </w:r>
      <w:r w:rsidR="0053631E" w:rsidRPr="00265FD0">
        <w:fldChar w:fldCharType="end"/>
      </w:r>
      <w:r w:rsidRPr="00265FD0">
        <w:rPr>
          <w:rFonts w:hint="eastAsia"/>
        </w:rPr>
        <w:t>、瀏覽即時新聞之循序圖</w:t>
      </w:r>
      <w:bookmarkEnd w:id="91"/>
    </w:p>
    <w:p w14:paraId="11CFF9FE" w14:textId="77777777" w:rsidR="00390BB5" w:rsidRPr="00265FD0" w:rsidRDefault="00390BB5" w:rsidP="00390BB5"/>
    <w:p w14:paraId="36358EAA" w14:textId="383AE298" w:rsidR="00001A1F" w:rsidRPr="00265FD0" w:rsidRDefault="00001A1F" w:rsidP="008F339C">
      <w:pPr>
        <w:pStyle w:val="2"/>
        <w:rPr>
          <w:rFonts w:cs="Times New Roman"/>
          <w:lang w:val="en-MY"/>
        </w:rPr>
      </w:pPr>
      <w:bookmarkStart w:id="92" w:name="_Toc149829330"/>
      <w:r w:rsidRPr="00265FD0">
        <w:rPr>
          <w:rFonts w:cs="Times New Roman"/>
          <w:lang w:val="en-MY"/>
        </w:rPr>
        <w:t>設計類別圖</w:t>
      </w:r>
      <w:r w:rsidRPr="00265FD0">
        <w:rPr>
          <w:rFonts w:cs="Times New Roman"/>
          <w:lang w:val="en-MY"/>
        </w:rPr>
        <w:t>(Design class diagram)</w:t>
      </w:r>
      <w:r w:rsidRPr="00265FD0">
        <w:rPr>
          <w:rFonts w:cs="Times New Roman"/>
          <w:lang w:val="en-MY"/>
        </w:rPr>
        <w:t>，甚至設計物件圖</w:t>
      </w:r>
      <w:r w:rsidRPr="00265FD0">
        <w:rPr>
          <w:rFonts w:cs="Times New Roman"/>
          <w:lang w:val="en-MY"/>
        </w:rPr>
        <w:t>(Design object</w:t>
      </w:r>
      <w:r w:rsidR="00592769" w:rsidRPr="00265FD0">
        <w:rPr>
          <w:rFonts w:cs="Times New Roman" w:hint="eastAsia"/>
          <w:lang w:val="en-MY"/>
        </w:rPr>
        <w:t xml:space="preserve"> </w:t>
      </w:r>
      <w:r w:rsidRPr="00265FD0">
        <w:rPr>
          <w:rFonts w:cs="Times New Roman"/>
          <w:lang w:val="en-MY"/>
        </w:rPr>
        <w:t>diagram)</w:t>
      </w:r>
      <w:bookmarkEnd w:id="92"/>
    </w:p>
    <w:p w14:paraId="18D5C1AE" w14:textId="7FDA026C" w:rsidR="006F637A" w:rsidRPr="00265FD0" w:rsidRDefault="00B1301B" w:rsidP="006F637A">
      <w:pPr>
        <w:keepNext/>
        <w:jc w:val="center"/>
      </w:pPr>
      <w:r w:rsidRPr="00265FD0">
        <w:rPr>
          <w:noProof/>
        </w:rPr>
        <w:drawing>
          <wp:inline distT="0" distB="0" distL="0" distR="0" wp14:anchorId="1E45EA7F" wp14:editId="7B35FA0B">
            <wp:extent cx="6149340" cy="3375922"/>
            <wp:effectExtent l="0" t="0" r="3810" b="0"/>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174036" cy="3389480"/>
                    </a:xfrm>
                    <a:prstGeom prst="rect">
                      <a:avLst/>
                    </a:prstGeom>
                    <a:noFill/>
                    <a:ln>
                      <a:noFill/>
                    </a:ln>
                  </pic:spPr>
                </pic:pic>
              </a:graphicData>
            </a:graphic>
          </wp:inline>
        </w:drawing>
      </w:r>
    </w:p>
    <w:p w14:paraId="332A6F35" w14:textId="5DE02C9C" w:rsidR="00001A1F" w:rsidRPr="00265FD0" w:rsidRDefault="006F637A" w:rsidP="00390BB5">
      <w:pPr>
        <w:pStyle w:val="ac"/>
        <w:rPr>
          <w:lang w:val="en-MY"/>
        </w:rPr>
      </w:pPr>
      <w:bookmarkStart w:id="93" w:name="_Toc151410966"/>
      <w:r w:rsidRPr="00265FD0">
        <w:t>▲</w:t>
      </w:r>
      <w:r w:rsidR="002D0837" w:rsidRPr="00265FD0">
        <w:rPr>
          <w:rFonts w:hint="eastAsia"/>
        </w:rPr>
        <w:t>圖</w:t>
      </w:r>
      <w:r w:rsidR="0053631E" w:rsidRPr="00265FD0">
        <w:fldChar w:fldCharType="begin"/>
      </w:r>
      <w:r w:rsidR="0053631E" w:rsidRPr="00265FD0">
        <w:instrText xml:space="preserve"> </w:instrText>
      </w:r>
      <w:r w:rsidR="0053631E" w:rsidRPr="00265FD0">
        <w:rPr>
          <w:rFonts w:hint="eastAsia"/>
        </w:rPr>
        <w:instrText>STYLEREF 2 \s</w:instrText>
      </w:r>
      <w:r w:rsidR="0053631E" w:rsidRPr="00265FD0">
        <w:instrText xml:space="preserve"> </w:instrText>
      </w:r>
      <w:r w:rsidR="0053631E" w:rsidRPr="00265FD0">
        <w:fldChar w:fldCharType="separate"/>
      </w:r>
      <w:r w:rsidR="00F239B7">
        <w:rPr>
          <w:noProof/>
        </w:rPr>
        <w:t>6-2</w:t>
      </w:r>
      <w:r w:rsidR="0053631E" w:rsidRPr="00265FD0">
        <w:fldChar w:fldCharType="end"/>
      </w:r>
      <w:r w:rsidR="0053631E" w:rsidRPr="00265FD0">
        <w:noBreakHyphen/>
      </w:r>
      <w:r w:rsidR="0053631E" w:rsidRPr="00265FD0">
        <w:fldChar w:fldCharType="begin"/>
      </w:r>
      <w:r w:rsidR="0053631E" w:rsidRPr="00265FD0">
        <w:instrText xml:space="preserve"> </w:instrText>
      </w:r>
      <w:r w:rsidR="0053631E" w:rsidRPr="00265FD0">
        <w:rPr>
          <w:rFonts w:hint="eastAsia"/>
        </w:rPr>
        <w:instrText xml:space="preserve">SEQ </w:instrText>
      </w:r>
      <w:r w:rsidR="0053631E" w:rsidRPr="00265FD0">
        <w:rPr>
          <w:rFonts w:hint="eastAsia"/>
        </w:rPr>
        <w:instrText>圖</w:instrText>
      </w:r>
      <w:r w:rsidR="0053631E" w:rsidRPr="00265FD0">
        <w:rPr>
          <w:rFonts w:hint="eastAsia"/>
        </w:rPr>
        <w:instrText xml:space="preserve"> \* ARABIC \s 2</w:instrText>
      </w:r>
      <w:r w:rsidR="0053631E" w:rsidRPr="00265FD0">
        <w:instrText xml:space="preserve"> </w:instrText>
      </w:r>
      <w:r w:rsidR="0053631E" w:rsidRPr="00265FD0">
        <w:fldChar w:fldCharType="separate"/>
      </w:r>
      <w:r w:rsidR="00F239B7">
        <w:rPr>
          <w:noProof/>
        </w:rPr>
        <w:t>1</w:t>
      </w:r>
      <w:r w:rsidR="0053631E" w:rsidRPr="00265FD0">
        <w:fldChar w:fldCharType="end"/>
      </w:r>
      <w:r w:rsidRPr="00265FD0">
        <w:t>、</w:t>
      </w:r>
      <w:r w:rsidRPr="00265FD0">
        <w:rPr>
          <w:rFonts w:hint="eastAsia"/>
        </w:rPr>
        <w:t>設計</w:t>
      </w:r>
      <w:r w:rsidRPr="00265FD0">
        <w:t>類別圖</w:t>
      </w:r>
      <w:bookmarkEnd w:id="93"/>
      <w:r w:rsidR="00706A89" w:rsidRPr="00265FD0">
        <w:br w:type="page"/>
      </w:r>
    </w:p>
    <w:p w14:paraId="196EB9CC" w14:textId="5AF6777E" w:rsidR="00001A1F" w:rsidRPr="00265FD0" w:rsidRDefault="00F82F34" w:rsidP="002E777D">
      <w:pPr>
        <w:pStyle w:val="1"/>
        <w:rPr>
          <w:rStyle w:val="20"/>
          <w:rFonts w:cs="Times New Roman"/>
          <w:sz w:val="36"/>
          <w:szCs w:val="36"/>
        </w:rPr>
      </w:pPr>
      <w:bookmarkStart w:id="94" w:name="_Toc149829331"/>
      <w:r>
        <w:rPr>
          <w:rStyle w:val="20"/>
          <w:rFonts w:cs="Times New Roman" w:hint="eastAsia"/>
          <w:sz w:val="36"/>
          <w:szCs w:val="36"/>
        </w:rPr>
        <w:lastRenderedPageBreak/>
        <w:t>實作</w:t>
      </w:r>
      <w:r w:rsidR="00C80AB6" w:rsidRPr="00265FD0">
        <w:rPr>
          <w:rStyle w:val="20"/>
          <w:rFonts w:cs="Times New Roman" w:hint="eastAsia"/>
          <w:sz w:val="36"/>
          <w:szCs w:val="36"/>
        </w:rPr>
        <w:t>模型</w:t>
      </w:r>
      <w:bookmarkEnd w:id="94"/>
    </w:p>
    <w:p w14:paraId="6E8EFADC" w14:textId="70E10274" w:rsidR="002E777D" w:rsidRPr="00265FD0" w:rsidRDefault="002E777D" w:rsidP="002E777D">
      <w:pPr>
        <w:pStyle w:val="2"/>
        <w:rPr>
          <w:szCs w:val="28"/>
        </w:rPr>
      </w:pPr>
      <w:bookmarkStart w:id="95" w:name="_Toc149829332"/>
      <w:r w:rsidRPr="00265FD0">
        <w:rPr>
          <w:szCs w:val="28"/>
        </w:rPr>
        <w:t>佈署圖</w:t>
      </w:r>
      <w:r w:rsidRPr="00265FD0">
        <w:rPr>
          <w:szCs w:val="28"/>
        </w:rPr>
        <w:t>(Deployment diagram)</w:t>
      </w:r>
      <w:bookmarkEnd w:id="95"/>
    </w:p>
    <w:p w14:paraId="7EA7C7A6" w14:textId="07F49568" w:rsidR="00C03496" w:rsidRPr="00265FD0" w:rsidRDefault="00895221" w:rsidP="00C03496">
      <w:pPr>
        <w:keepNext/>
        <w:jc w:val="center"/>
      </w:pPr>
      <w:r w:rsidRPr="00265FD0">
        <w:rPr>
          <w:noProof/>
          <w:szCs w:val="28"/>
        </w:rPr>
        <w:drawing>
          <wp:inline distT="0" distB="0" distL="0" distR="0" wp14:anchorId="4D146B88" wp14:editId="5455E57F">
            <wp:extent cx="5845355" cy="3528060"/>
            <wp:effectExtent l="0" t="0" r="3175" b="0"/>
            <wp:docPr id="1898434063" name="圖片 1" descr="一張含有 文字, 螢幕擷取畫面, 圖表, Rectangle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434063" name="圖片 1" descr="一張含有 文字, 螢幕擷取畫面, 圖表, Rectangle 的圖片&#10;&#10;自動產生的描述"/>
                    <pic:cNvPicPr/>
                  </pic:nvPicPr>
                  <pic:blipFill>
                    <a:blip r:embed="rId48">
                      <a:extLst>
                        <a:ext uri="{28A0092B-C50C-407E-A947-70E740481C1C}">
                          <a14:useLocalDpi xmlns:a14="http://schemas.microsoft.com/office/drawing/2010/main" val="0"/>
                        </a:ext>
                      </a:extLst>
                    </a:blip>
                    <a:stretch>
                      <a:fillRect/>
                    </a:stretch>
                  </pic:blipFill>
                  <pic:spPr>
                    <a:xfrm>
                      <a:off x="0" y="0"/>
                      <a:ext cx="5863263" cy="3538868"/>
                    </a:xfrm>
                    <a:prstGeom prst="rect">
                      <a:avLst/>
                    </a:prstGeom>
                  </pic:spPr>
                </pic:pic>
              </a:graphicData>
            </a:graphic>
          </wp:inline>
        </w:drawing>
      </w:r>
    </w:p>
    <w:p w14:paraId="03280079" w14:textId="4F906044" w:rsidR="00813F9E" w:rsidRPr="00265FD0" w:rsidRDefault="00C03496" w:rsidP="00C03496">
      <w:pPr>
        <w:pStyle w:val="ac"/>
      </w:pPr>
      <w:bookmarkStart w:id="96" w:name="_Toc151410967"/>
      <w:r w:rsidRPr="00265FD0">
        <w:t>▲</w:t>
      </w:r>
      <w:r w:rsidRPr="00265FD0">
        <w:rPr>
          <w:rFonts w:hint="eastAsia"/>
        </w:rPr>
        <w:t>圖</w:t>
      </w:r>
      <w:r w:rsidR="0053631E" w:rsidRPr="00265FD0">
        <w:fldChar w:fldCharType="begin"/>
      </w:r>
      <w:r w:rsidR="0053631E" w:rsidRPr="00265FD0">
        <w:instrText xml:space="preserve"> </w:instrText>
      </w:r>
      <w:r w:rsidR="0053631E" w:rsidRPr="00265FD0">
        <w:rPr>
          <w:rFonts w:hint="eastAsia"/>
        </w:rPr>
        <w:instrText>STYLEREF 2 \s</w:instrText>
      </w:r>
      <w:r w:rsidR="0053631E" w:rsidRPr="00265FD0">
        <w:instrText xml:space="preserve"> </w:instrText>
      </w:r>
      <w:r w:rsidR="0053631E" w:rsidRPr="00265FD0">
        <w:fldChar w:fldCharType="separate"/>
      </w:r>
      <w:r w:rsidR="00F239B7">
        <w:rPr>
          <w:noProof/>
        </w:rPr>
        <w:t>7-1</w:t>
      </w:r>
      <w:r w:rsidR="0053631E" w:rsidRPr="00265FD0">
        <w:fldChar w:fldCharType="end"/>
      </w:r>
      <w:r w:rsidR="0053631E" w:rsidRPr="00265FD0">
        <w:noBreakHyphen/>
      </w:r>
      <w:r w:rsidR="0053631E" w:rsidRPr="00265FD0">
        <w:fldChar w:fldCharType="begin"/>
      </w:r>
      <w:r w:rsidR="0053631E" w:rsidRPr="00265FD0">
        <w:instrText xml:space="preserve"> </w:instrText>
      </w:r>
      <w:r w:rsidR="0053631E" w:rsidRPr="00265FD0">
        <w:rPr>
          <w:rFonts w:hint="eastAsia"/>
        </w:rPr>
        <w:instrText xml:space="preserve">SEQ </w:instrText>
      </w:r>
      <w:r w:rsidR="0053631E" w:rsidRPr="00265FD0">
        <w:rPr>
          <w:rFonts w:hint="eastAsia"/>
        </w:rPr>
        <w:instrText>圖</w:instrText>
      </w:r>
      <w:r w:rsidR="0053631E" w:rsidRPr="00265FD0">
        <w:rPr>
          <w:rFonts w:hint="eastAsia"/>
        </w:rPr>
        <w:instrText xml:space="preserve"> \* ARABIC \s 2</w:instrText>
      </w:r>
      <w:r w:rsidR="0053631E" w:rsidRPr="00265FD0">
        <w:instrText xml:space="preserve"> </w:instrText>
      </w:r>
      <w:r w:rsidR="0053631E" w:rsidRPr="00265FD0">
        <w:fldChar w:fldCharType="separate"/>
      </w:r>
      <w:r w:rsidR="00F239B7">
        <w:rPr>
          <w:noProof/>
        </w:rPr>
        <w:t>1</w:t>
      </w:r>
      <w:r w:rsidR="0053631E" w:rsidRPr="00265FD0">
        <w:fldChar w:fldCharType="end"/>
      </w:r>
      <w:r w:rsidRPr="00265FD0">
        <w:t>、</w:t>
      </w:r>
      <w:r w:rsidRPr="00265FD0">
        <w:rPr>
          <w:rFonts w:hint="eastAsia"/>
        </w:rPr>
        <w:t>佈署</w:t>
      </w:r>
      <w:r w:rsidRPr="00265FD0">
        <w:t>圖</w:t>
      </w:r>
      <w:bookmarkEnd w:id="96"/>
      <w:r w:rsidRPr="00265FD0">
        <w:br/>
      </w:r>
    </w:p>
    <w:p w14:paraId="32913A74" w14:textId="378C985F" w:rsidR="00BA44A3" w:rsidRPr="00265FD0" w:rsidRDefault="00813F9E" w:rsidP="00813F9E">
      <w:pPr>
        <w:rPr>
          <w:szCs w:val="20"/>
        </w:rPr>
      </w:pPr>
      <w:r w:rsidRPr="00265FD0">
        <w:br w:type="page"/>
      </w:r>
    </w:p>
    <w:p w14:paraId="24EA4EEC" w14:textId="31C562C8" w:rsidR="001C287D" w:rsidRPr="00265FD0" w:rsidRDefault="002E777D" w:rsidP="001C287D">
      <w:pPr>
        <w:pStyle w:val="2"/>
        <w:rPr>
          <w:szCs w:val="28"/>
        </w:rPr>
      </w:pPr>
      <w:bookmarkStart w:id="97" w:name="_Hlk149308229"/>
      <w:bookmarkStart w:id="98" w:name="_Toc149829333"/>
      <w:r w:rsidRPr="00265FD0">
        <w:rPr>
          <w:szCs w:val="28"/>
        </w:rPr>
        <w:lastRenderedPageBreak/>
        <w:t>套件圖</w:t>
      </w:r>
      <w:r w:rsidRPr="00265FD0">
        <w:rPr>
          <w:szCs w:val="28"/>
        </w:rPr>
        <w:t>(Package diagram)</w:t>
      </w:r>
      <w:bookmarkEnd w:id="97"/>
      <w:bookmarkEnd w:id="98"/>
    </w:p>
    <w:p w14:paraId="4A53C5BA" w14:textId="77777777" w:rsidR="00EC56B2" w:rsidRPr="00265FD0" w:rsidRDefault="00EC56B2" w:rsidP="00EC56B2">
      <w:pPr>
        <w:keepNext/>
        <w:jc w:val="center"/>
      </w:pPr>
      <w:r w:rsidRPr="00265FD0">
        <w:rPr>
          <w:noProof/>
          <w:szCs w:val="28"/>
        </w:rPr>
        <w:drawing>
          <wp:inline distT="0" distB="0" distL="0" distR="0" wp14:anchorId="60EA8237" wp14:editId="22A75ED8">
            <wp:extent cx="5687737" cy="4427220"/>
            <wp:effectExtent l="0" t="0" r="8255" b="0"/>
            <wp:docPr id="50596171" name="圖片 1" descr="一張含有 圖表, Rectangle, 方案,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96171" name="圖片 1" descr="一張含有 圖表, Rectangle, 方案, 螢幕擷取畫面 的圖片&#10;&#10;自動產生的描述"/>
                    <pic:cNvPicPr/>
                  </pic:nvPicPr>
                  <pic:blipFill rotWithShape="1">
                    <a:blip r:embed="rId49">
                      <a:extLst>
                        <a:ext uri="{28A0092B-C50C-407E-A947-70E740481C1C}">
                          <a14:useLocalDpi xmlns:a14="http://schemas.microsoft.com/office/drawing/2010/main" val="0"/>
                        </a:ext>
                      </a:extLst>
                    </a:blip>
                    <a:srcRect l="2208" t="2279" r="1909" b="2850"/>
                    <a:stretch/>
                  </pic:blipFill>
                  <pic:spPr bwMode="auto">
                    <a:xfrm>
                      <a:off x="0" y="0"/>
                      <a:ext cx="5725267" cy="4456433"/>
                    </a:xfrm>
                    <a:prstGeom prst="rect">
                      <a:avLst/>
                    </a:prstGeom>
                    <a:ln>
                      <a:noFill/>
                    </a:ln>
                    <a:extLst>
                      <a:ext uri="{53640926-AAD7-44D8-BBD7-CCE9431645EC}">
                        <a14:shadowObscured xmlns:a14="http://schemas.microsoft.com/office/drawing/2010/main"/>
                      </a:ext>
                    </a:extLst>
                  </pic:spPr>
                </pic:pic>
              </a:graphicData>
            </a:graphic>
          </wp:inline>
        </w:drawing>
      </w:r>
    </w:p>
    <w:p w14:paraId="7C6B5E55" w14:textId="305F69AE" w:rsidR="005D0E88" w:rsidRPr="00265FD0" w:rsidRDefault="00EC56B2" w:rsidP="00EC56B2">
      <w:pPr>
        <w:pStyle w:val="ac"/>
      </w:pPr>
      <w:bookmarkStart w:id="99" w:name="_Toc151410968"/>
      <w:r w:rsidRPr="00265FD0">
        <w:t>▲</w:t>
      </w:r>
      <w:r w:rsidR="007E7610" w:rsidRPr="00265FD0">
        <w:rPr>
          <w:rFonts w:hint="eastAsia"/>
        </w:rPr>
        <w:t>圖</w:t>
      </w:r>
      <w:r w:rsidR="0053631E" w:rsidRPr="00265FD0">
        <w:fldChar w:fldCharType="begin"/>
      </w:r>
      <w:r w:rsidR="0053631E" w:rsidRPr="00265FD0">
        <w:instrText xml:space="preserve"> </w:instrText>
      </w:r>
      <w:r w:rsidR="0053631E" w:rsidRPr="00265FD0">
        <w:rPr>
          <w:rFonts w:hint="eastAsia"/>
        </w:rPr>
        <w:instrText>STYLEREF 2 \s</w:instrText>
      </w:r>
      <w:r w:rsidR="0053631E" w:rsidRPr="00265FD0">
        <w:instrText xml:space="preserve"> </w:instrText>
      </w:r>
      <w:r w:rsidR="0053631E" w:rsidRPr="00265FD0">
        <w:fldChar w:fldCharType="separate"/>
      </w:r>
      <w:r w:rsidR="00F239B7">
        <w:rPr>
          <w:noProof/>
        </w:rPr>
        <w:t>7-2</w:t>
      </w:r>
      <w:r w:rsidR="0053631E" w:rsidRPr="00265FD0">
        <w:fldChar w:fldCharType="end"/>
      </w:r>
      <w:r w:rsidR="0053631E" w:rsidRPr="00265FD0">
        <w:noBreakHyphen/>
      </w:r>
      <w:r w:rsidR="0053631E" w:rsidRPr="00265FD0">
        <w:fldChar w:fldCharType="begin"/>
      </w:r>
      <w:r w:rsidR="0053631E" w:rsidRPr="00265FD0">
        <w:instrText xml:space="preserve"> </w:instrText>
      </w:r>
      <w:r w:rsidR="0053631E" w:rsidRPr="00265FD0">
        <w:rPr>
          <w:rFonts w:hint="eastAsia"/>
        </w:rPr>
        <w:instrText xml:space="preserve">SEQ </w:instrText>
      </w:r>
      <w:r w:rsidR="0053631E" w:rsidRPr="00265FD0">
        <w:rPr>
          <w:rFonts w:hint="eastAsia"/>
        </w:rPr>
        <w:instrText>圖</w:instrText>
      </w:r>
      <w:r w:rsidR="0053631E" w:rsidRPr="00265FD0">
        <w:rPr>
          <w:rFonts w:hint="eastAsia"/>
        </w:rPr>
        <w:instrText xml:space="preserve"> \* ARABIC \s 2</w:instrText>
      </w:r>
      <w:r w:rsidR="0053631E" w:rsidRPr="00265FD0">
        <w:instrText xml:space="preserve"> </w:instrText>
      </w:r>
      <w:r w:rsidR="0053631E" w:rsidRPr="00265FD0">
        <w:fldChar w:fldCharType="separate"/>
      </w:r>
      <w:r w:rsidR="00F239B7">
        <w:rPr>
          <w:noProof/>
        </w:rPr>
        <w:t>1</w:t>
      </w:r>
      <w:r w:rsidR="0053631E" w:rsidRPr="00265FD0">
        <w:fldChar w:fldCharType="end"/>
      </w:r>
      <w:r w:rsidRPr="00265FD0">
        <w:t>、</w:t>
      </w:r>
      <w:r w:rsidRPr="00265FD0">
        <w:rPr>
          <w:rFonts w:hint="eastAsia"/>
        </w:rPr>
        <w:t>套件</w:t>
      </w:r>
      <w:r w:rsidRPr="00265FD0">
        <w:t>圖</w:t>
      </w:r>
      <w:bookmarkEnd w:id="99"/>
      <w:r w:rsidRPr="00265FD0">
        <w:br/>
      </w:r>
    </w:p>
    <w:p w14:paraId="7EAA90E6" w14:textId="347D0489" w:rsidR="0010071A" w:rsidRPr="00265FD0" w:rsidRDefault="001C287D" w:rsidP="005D0E88">
      <w:pPr>
        <w:pStyle w:val="2"/>
        <w:rPr>
          <w:szCs w:val="28"/>
        </w:rPr>
      </w:pPr>
      <w:bookmarkStart w:id="100" w:name="_Hlk149308235"/>
      <w:bookmarkStart w:id="101" w:name="_Toc149829334"/>
      <w:r w:rsidRPr="00265FD0">
        <w:rPr>
          <w:szCs w:val="28"/>
        </w:rPr>
        <w:lastRenderedPageBreak/>
        <w:t>元件圖</w:t>
      </w:r>
      <w:r w:rsidRPr="00265FD0">
        <w:rPr>
          <w:szCs w:val="28"/>
        </w:rPr>
        <w:t>(Component diagram)</w:t>
      </w:r>
      <w:bookmarkEnd w:id="100"/>
      <w:bookmarkEnd w:id="101"/>
    </w:p>
    <w:p w14:paraId="417822DE" w14:textId="77777777" w:rsidR="00C03496" w:rsidRPr="00265FD0" w:rsidRDefault="00C03496" w:rsidP="00C03496">
      <w:pPr>
        <w:keepNext/>
        <w:jc w:val="center"/>
      </w:pPr>
      <w:r w:rsidRPr="00265FD0">
        <w:rPr>
          <w:noProof/>
        </w:rPr>
        <w:drawing>
          <wp:inline distT="0" distB="0" distL="0" distR="0" wp14:anchorId="4C05EE6E" wp14:editId="58AAE7EF">
            <wp:extent cx="4367763" cy="3703320"/>
            <wp:effectExtent l="0" t="0" r="0" b="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370442" cy="3705592"/>
                    </a:xfrm>
                    <a:prstGeom prst="rect">
                      <a:avLst/>
                    </a:prstGeom>
                    <a:noFill/>
                  </pic:spPr>
                </pic:pic>
              </a:graphicData>
            </a:graphic>
          </wp:inline>
        </w:drawing>
      </w:r>
    </w:p>
    <w:p w14:paraId="50BFE3AD" w14:textId="1DE46166" w:rsidR="0010071A" w:rsidRPr="00265FD0" w:rsidRDefault="00C03496" w:rsidP="00C03496">
      <w:pPr>
        <w:pStyle w:val="ac"/>
      </w:pPr>
      <w:bookmarkStart w:id="102" w:name="_Toc151410969"/>
      <w:r w:rsidRPr="00265FD0">
        <w:t>▲</w:t>
      </w:r>
      <w:r w:rsidRPr="00265FD0">
        <w:rPr>
          <w:rFonts w:hint="eastAsia"/>
        </w:rPr>
        <w:t>圖</w:t>
      </w:r>
      <w:r w:rsidR="0053631E" w:rsidRPr="00265FD0">
        <w:fldChar w:fldCharType="begin"/>
      </w:r>
      <w:r w:rsidR="0053631E" w:rsidRPr="00265FD0">
        <w:instrText xml:space="preserve"> </w:instrText>
      </w:r>
      <w:r w:rsidR="0053631E" w:rsidRPr="00265FD0">
        <w:rPr>
          <w:rFonts w:hint="eastAsia"/>
        </w:rPr>
        <w:instrText>STYLEREF 2 \s</w:instrText>
      </w:r>
      <w:r w:rsidR="0053631E" w:rsidRPr="00265FD0">
        <w:instrText xml:space="preserve"> </w:instrText>
      </w:r>
      <w:r w:rsidR="0053631E" w:rsidRPr="00265FD0">
        <w:fldChar w:fldCharType="separate"/>
      </w:r>
      <w:r w:rsidR="00F239B7">
        <w:rPr>
          <w:noProof/>
        </w:rPr>
        <w:t>7-3</w:t>
      </w:r>
      <w:r w:rsidR="0053631E" w:rsidRPr="00265FD0">
        <w:fldChar w:fldCharType="end"/>
      </w:r>
      <w:r w:rsidR="0053631E" w:rsidRPr="00265FD0">
        <w:noBreakHyphen/>
      </w:r>
      <w:r w:rsidR="0053631E" w:rsidRPr="00265FD0">
        <w:fldChar w:fldCharType="begin"/>
      </w:r>
      <w:r w:rsidR="0053631E" w:rsidRPr="00265FD0">
        <w:instrText xml:space="preserve"> </w:instrText>
      </w:r>
      <w:r w:rsidR="0053631E" w:rsidRPr="00265FD0">
        <w:rPr>
          <w:rFonts w:hint="eastAsia"/>
        </w:rPr>
        <w:instrText xml:space="preserve">SEQ </w:instrText>
      </w:r>
      <w:r w:rsidR="0053631E" w:rsidRPr="00265FD0">
        <w:rPr>
          <w:rFonts w:hint="eastAsia"/>
        </w:rPr>
        <w:instrText>圖</w:instrText>
      </w:r>
      <w:r w:rsidR="0053631E" w:rsidRPr="00265FD0">
        <w:rPr>
          <w:rFonts w:hint="eastAsia"/>
        </w:rPr>
        <w:instrText xml:space="preserve"> \* ARABIC \s 2</w:instrText>
      </w:r>
      <w:r w:rsidR="0053631E" w:rsidRPr="00265FD0">
        <w:instrText xml:space="preserve"> </w:instrText>
      </w:r>
      <w:r w:rsidR="0053631E" w:rsidRPr="00265FD0">
        <w:fldChar w:fldCharType="separate"/>
      </w:r>
      <w:r w:rsidR="00F239B7">
        <w:rPr>
          <w:noProof/>
        </w:rPr>
        <w:t>1</w:t>
      </w:r>
      <w:r w:rsidR="0053631E" w:rsidRPr="00265FD0">
        <w:fldChar w:fldCharType="end"/>
      </w:r>
      <w:r w:rsidRPr="00265FD0">
        <w:t>、</w:t>
      </w:r>
      <w:r w:rsidRPr="00265FD0">
        <w:rPr>
          <w:rFonts w:hint="eastAsia"/>
        </w:rPr>
        <w:t>元件</w:t>
      </w:r>
      <w:r w:rsidRPr="00265FD0">
        <w:t>圖</w:t>
      </w:r>
      <w:bookmarkEnd w:id="102"/>
      <w:r w:rsidRPr="00265FD0">
        <w:br/>
      </w:r>
    </w:p>
    <w:p w14:paraId="51E7371C" w14:textId="2E3A1FD0" w:rsidR="003D1B9A" w:rsidRPr="00265FD0" w:rsidRDefault="003D1B9A">
      <w:pPr>
        <w:rPr>
          <w:lang w:val="en-MY"/>
        </w:rPr>
      </w:pPr>
      <w:r w:rsidRPr="00265FD0">
        <w:rPr>
          <w:lang w:val="en-MY"/>
        </w:rPr>
        <w:br w:type="page"/>
      </w:r>
    </w:p>
    <w:p w14:paraId="06E344F5" w14:textId="77777777" w:rsidR="003D1B9A" w:rsidRPr="00265FD0" w:rsidRDefault="003D1B9A" w:rsidP="0010071A">
      <w:pPr>
        <w:jc w:val="center"/>
        <w:rPr>
          <w:lang w:val="en-MY"/>
        </w:rPr>
      </w:pPr>
    </w:p>
    <w:p w14:paraId="58C7C707" w14:textId="18CB9447" w:rsidR="001C287D" w:rsidRPr="00265FD0" w:rsidRDefault="001C287D" w:rsidP="001C287D">
      <w:pPr>
        <w:pStyle w:val="2"/>
        <w:rPr>
          <w:szCs w:val="28"/>
        </w:rPr>
      </w:pPr>
      <w:bookmarkStart w:id="103" w:name="_Hlk149308242"/>
      <w:bookmarkStart w:id="104" w:name="_Toc149829335"/>
      <w:r w:rsidRPr="00265FD0">
        <w:rPr>
          <w:szCs w:val="28"/>
        </w:rPr>
        <w:t>狀態機</w:t>
      </w:r>
      <w:r w:rsidRPr="00265FD0">
        <w:rPr>
          <w:szCs w:val="28"/>
        </w:rPr>
        <w:t>(State machine)</w:t>
      </w:r>
      <w:r w:rsidRPr="00265FD0">
        <w:rPr>
          <w:szCs w:val="28"/>
        </w:rPr>
        <w:t>，甚至時序圖</w:t>
      </w:r>
      <w:r w:rsidRPr="00265FD0">
        <w:rPr>
          <w:szCs w:val="28"/>
        </w:rPr>
        <w:t>(Timing diagram)</w:t>
      </w:r>
      <w:bookmarkEnd w:id="103"/>
      <w:bookmarkEnd w:id="104"/>
    </w:p>
    <w:p w14:paraId="0801415C" w14:textId="77777777" w:rsidR="00C03496" w:rsidRPr="00265FD0" w:rsidRDefault="003D1B9A" w:rsidP="00C03496">
      <w:pPr>
        <w:keepNext/>
        <w:jc w:val="center"/>
      </w:pPr>
      <w:r w:rsidRPr="00265FD0">
        <w:rPr>
          <w:noProof/>
        </w:rPr>
        <w:drawing>
          <wp:inline distT="0" distB="0" distL="0" distR="0" wp14:anchorId="3CF759BB" wp14:editId="49CD15E7">
            <wp:extent cx="4621277" cy="2962910"/>
            <wp:effectExtent l="0" t="0" r="8255" b="8890"/>
            <wp:docPr id="1330793314" name="圖片 3"/>
            <wp:cNvGraphicFramePr/>
            <a:graphic xmlns:a="http://schemas.openxmlformats.org/drawingml/2006/main">
              <a:graphicData uri="http://schemas.openxmlformats.org/drawingml/2006/picture">
                <pic:pic xmlns:pic="http://schemas.openxmlformats.org/drawingml/2006/picture">
                  <pic:nvPicPr>
                    <pic:cNvPr id="1330793314" name="圖片 3"/>
                    <pic:cNvPicPr/>
                  </pic:nvPicPr>
                  <pic:blipFill rotWithShape="1">
                    <a:blip r:embed="rId51">
                      <a:extLst>
                        <a:ext uri="{28A0092B-C50C-407E-A947-70E740481C1C}">
                          <a14:useLocalDpi xmlns:a14="http://schemas.microsoft.com/office/drawing/2010/main" val="0"/>
                        </a:ext>
                      </a:extLst>
                    </a:blip>
                    <a:srcRect l="10365" r="5839" b="11429"/>
                    <a:stretch/>
                  </pic:blipFill>
                  <pic:spPr bwMode="auto">
                    <a:xfrm>
                      <a:off x="0" y="0"/>
                      <a:ext cx="4635198" cy="2971835"/>
                    </a:xfrm>
                    <a:prstGeom prst="rect">
                      <a:avLst/>
                    </a:prstGeom>
                    <a:ln>
                      <a:noFill/>
                    </a:ln>
                    <a:extLst>
                      <a:ext uri="{53640926-AAD7-44D8-BBD7-CCE9431645EC}">
                        <a14:shadowObscured xmlns:a14="http://schemas.microsoft.com/office/drawing/2010/main"/>
                      </a:ext>
                    </a:extLst>
                  </pic:spPr>
                </pic:pic>
              </a:graphicData>
            </a:graphic>
          </wp:inline>
        </w:drawing>
      </w:r>
    </w:p>
    <w:p w14:paraId="09205F52" w14:textId="4F677087" w:rsidR="003D1B9A" w:rsidRPr="00265FD0" w:rsidRDefault="00C03496" w:rsidP="00C03496">
      <w:pPr>
        <w:pStyle w:val="ac"/>
      </w:pPr>
      <w:bookmarkStart w:id="105" w:name="_Toc151410970"/>
      <w:r w:rsidRPr="00265FD0">
        <w:t>▲</w:t>
      </w:r>
      <w:r w:rsidRPr="00265FD0">
        <w:rPr>
          <w:rFonts w:hint="eastAsia"/>
        </w:rPr>
        <w:t>圖</w:t>
      </w:r>
      <w:r w:rsidR="0053631E" w:rsidRPr="00265FD0">
        <w:fldChar w:fldCharType="begin"/>
      </w:r>
      <w:r w:rsidR="0053631E" w:rsidRPr="00265FD0">
        <w:instrText xml:space="preserve"> </w:instrText>
      </w:r>
      <w:r w:rsidR="0053631E" w:rsidRPr="00265FD0">
        <w:rPr>
          <w:rFonts w:hint="eastAsia"/>
        </w:rPr>
        <w:instrText>STYLEREF 2 \s</w:instrText>
      </w:r>
      <w:r w:rsidR="0053631E" w:rsidRPr="00265FD0">
        <w:instrText xml:space="preserve"> </w:instrText>
      </w:r>
      <w:r w:rsidR="0053631E" w:rsidRPr="00265FD0">
        <w:fldChar w:fldCharType="separate"/>
      </w:r>
      <w:r w:rsidR="00F239B7">
        <w:rPr>
          <w:noProof/>
        </w:rPr>
        <w:t>7-4</w:t>
      </w:r>
      <w:r w:rsidR="0053631E" w:rsidRPr="00265FD0">
        <w:fldChar w:fldCharType="end"/>
      </w:r>
      <w:r w:rsidR="0053631E" w:rsidRPr="00265FD0">
        <w:noBreakHyphen/>
      </w:r>
      <w:r w:rsidR="0053631E" w:rsidRPr="00265FD0">
        <w:fldChar w:fldCharType="begin"/>
      </w:r>
      <w:r w:rsidR="0053631E" w:rsidRPr="00265FD0">
        <w:instrText xml:space="preserve"> </w:instrText>
      </w:r>
      <w:r w:rsidR="0053631E" w:rsidRPr="00265FD0">
        <w:rPr>
          <w:rFonts w:hint="eastAsia"/>
        </w:rPr>
        <w:instrText xml:space="preserve">SEQ </w:instrText>
      </w:r>
      <w:r w:rsidR="0053631E" w:rsidRPr="00265FD0">
        <w:rPr>
          <w:rFonts w:hint="eastAsia"/>
        </w:rPr>
        <w:instrText>圖</w:instrText>
      </w:r>
      <w:r w:rsidR="0053631E" w:rsidRPr="00265FD0">
        <w:rPr>
          <w:rFonts w:hint="eastAsia"/>
        </w:rPr>
        <w:instrText xml:space="preserve"> \* ARABIC \s 2</w:instrText>
      </w:r>
      <w:r w:rsidR="0053631E" w:rsidRPr="00265FD0">
        <w:instrText xml:space="preserve"> </w:instrText>
      </w:r>
      <w:r w:rsidR="0053631E" w:rsidRPr="00265FD0">
        <w:fldChar w:fldCharType="separate"/>
      </w:r>
      <w:r w:rsidR="00F239B7">
        <w:rPr>
          <w:noProof/>
        </w:rPr>
        <w:t>1</w:t>
      </w:r>
      <w:r w:rsidR="0053631E" w:rsidRPr="00265FD0">
        <w:fldChar w:fldCharType="end"/>
      </w:r>
      <w:r w:rsidRPr="00265FD0">
        <w:t>、</w:t>
      </w:r>
      <w:r w:rsidRPr="00265FD0">
        <w:rPr>
          <w:rFonts w:hint="eastAsia"/>
        </w:rPr>
        <w:t>登入之狀態機</w:t>
      </w:r>
      <w:bookmarkEnd w:id="105"/>
      <w:r w:rsidRPr="00265FD0">
        <w:br/>
      </w:r>
    </w:p>
    <w:p w14:paraId="5E63C3AD" w14:textId="77777777" w:rsidR="00C03496" w:rsidRPr="00265FD0" w:rsidRDefault="003D1B9A" w:rsidP="00C03496">
      <w:pPr>
        <w:keepNext/>
        <w:jc w:val="center"/>
      </w:pPr>
      <w:r w:rsidRPr="00265FD0">
        <w:rPr>
          <w:noProof/>
        </w:rPr>
        <w:drawing>
          <wp:inline distT="0" distB="0" distL="0" distR="0" wp14:anchorId="177D7526" wp14:editId="0911F1CB">
            <wp:extent cx="3695700" cy="4130040"/>
            <wp:effectExtent l="0" t="0" r="0" b="3810"/>
            <wp:docPr id="969981224" name="圖片 4" descr="一張含有 文字, 螢幕擷取畫面, 圖表, 行 的圖片&#10;&#10;自動產生的描述"/>
            <wp:cNvGraphicFramePr/>
            <a:graphic xmlns:a="http://schemas.openxmlformats.org/drawingml/2006/main">
              <a:graphicData uri="http://schemas.openxmlformats.org/drawingml/2006/picture">
                <pic:pic xmlns:pic="http://schemas.openxmlformats.org/drawingml/2006/picture">
                  <pic:nvPicPr>
                    <pic:cNvPr id="969981224" name="圖片 4" descr="一張含有 文字, 螢幕擷取畫面, 圖表, 行 的圖片&#10;&#10;自動產生的描述"/>
                    <pic:cNvPicPr/>
                  </pic:nvPicPr>
                  <pic:blipFill rotWithShape="1">
                    <a:blip r:embed="rId52">
                      <a:extLst>
                        <a:ext uri="{28A0092B-C50C-407E-A947-70E740481C1C}">
                          <a14:useLocalDpi xmlns:a14="http://schemas.microsoft.com/office/drawing/2010/main" val="0"/>
                        </a:ext>
                      </a:extLst>
                    </a:blip>
                    <a:srcRect l="12462" t="3541" r="2308" b="8197"/>
                    <a:stretch/>
                  </pic:blipFill>
                  <pic:spPr bwMode="auto">
                    <a:xfrm>
                      <a:off x="0" y="0"/>
                      <a:ext cx="3701686" cy="4136730"/>
                    </a:xfrm>
                    <a:prstGeom prst="rect">
                      <a:avLst/>
                    </a:prstGeom>
                    <a:ln>
                      <a:noFill/>
                    </a:ln>
                    <a:extLst>
                      <a:ext uri="{53640926-AAD7-44D8-BBD7-CCE9431645EC}">
                        <a14:shadowObscured xmlns:a14="http://schemas.microsoft.com/office/drawing/2010/main"/>
                      </a:ext>
                    </a:extLst>
                  </pic:spPr>
                </pic:pic>
              </a:graphicData>
            </a:graphic>
          </wp:inline>
        </w:drawing>
      </w:r>
    </w:p>
    <w:p w14:paraId="37D944D7" w14:textId="3F3BB5F6" w:rsidR="0010071A" w:rsidRPr="00265FD0" w:rsidRDefault="00C03496" w:rsidP="00C03496">
      <w:pPr>
        <w:pStyle w:val="ac"/>
      </w:pPr>
      <w:bookmarkStart w:id="106" w:name="_Toc151410971"/>
      <w:r w:rsidRPr="00265FD0">
        <w:t>▲</w:t>
      </w:r>
      <w:r w:rsidRPr="00265FD0">
        <w:rPr>
          <w:rFonts w:hint="eastAsia"/>
        </w:rPr>
        <w:t>圖</w:t>
      </w:r>
      <w:r w:rsidR="0053631E" w:rsidRPr="00265FD0">
        <w:fldChar w:fldCharType="begin"/>
      </w:r>
      <w:r w:rsidR="0053631E" w:rsidRPr="00265FD0">
        <w:instrText xml:space="preserve"> </w:instrText>
      </w:r>
      <w:r w:rsidR="0053631E" w:rsidRPr="00265FD0">
        <w:rPr>
          <w:rFonts w:hint="eastAsia"/>
        </w:rPr>
        <w:instrText>STYLEREF 2 \s</w:instrText>
      </w:r>
      <w:r w:rsidR="0053631E" w:rsidRPr="00265FD0">
        <w:instrText xml:space="preserve"> </w:instrText>
      </w:r>
      <w:r w:rsidR="0053631E" w:rsidRPr="00265FD0">
        <w:fldChar w:fldCharType="separate"/>
      </w:r>
      <w:r w:rsidR="00F239B7">
        <w:rPr>
          <w:noProof/>
        </w:rPr>
        <w:t>7-4</w:t>
      </w:r>
      <w:r w:rsidR="0053631E" w:rsidRPr="00265FD0">
        <w:fldChar w:fldCharType="end"/>
      </w:r>
      <w:r w:rsidR="0053631E" w:rsidRPr="00265FD0">
        <w:noBreakHyphen/>
      </w:r>
      <w:r w:rsidR="0053631E" w:rsidRPr="00265FD0">
        <w:fldChar w:fldCharType="begin"/>
      </w:r>
      <w:r w:rsidR="0053631E" w:rsidRPr="00265FD0">
        <w:instrText xml:space="preserve"> </w:instrText>
      </w:r>
      <w:r w:rsidR="0053631E" w:rsidRPr="00265FD0">
        <w:rPr>
          <w:rFonts w:hint="eastAsia"/>
        </w:rPr>
        <w:instrText xml:space="preserve">SEQ </w:instrText>
      </w:r>
      <w:r w:rsidR="0053631E" w:rsidRPr="00265FD0">
        <w:rPr>
          <w:rFonts w:hint="eastAsia"/>
        </w:rPr>
        <w:instrText>圖</w:instrText>
      </w:r>
      <w:r w:rsidR="0053631E" w:rsidRPr="00265FD0">
        <w:rPr>
          <w:rFonts w:hint="eastAsia"/>
        </w:rPr>
        <w:instrText xml:space="preserve"> \* ARABIC \s 2</w:instrText>
      </w:r>
      <w:r w:rsidR="0053631E" w:rsidRPr="00265FD0">
        <w:instrText xml:space="preserve"> </w:instrText>
      </w:r>
      <w:r w:rsidR="0053631E" w:rsidRPr="00265FD0">
        <w:fldChar w:fldCharType="separate"/>
      </w:r>
      <w:r w:rsidR="00F239B7">
        <w:rPr>
          <w:noProof/>
        </w:rPr>
        <w:t>2</w:t>
      </w:r>
      <w:r w:rsidR="0053631E" w:rsidRPr="00265FD0">
        <w:fldChar w:fldCharType="end"/>
      </w:r>
      <w:r w:rsidRPr="00265FD0">
        <w:t>、</w:t>
      </w:r>
      <w:r w:rsidRPr="00265FD0">
        <w:rPr>
          <w:rFonts w:hint="eastAsia"/>
        </w:rPr>
        <w:t>密碼之狀態機</w:t>
      </w:r>
      <w:bookmarkEnd w:id="106"/>
    </w:p>
    <w:p w14:paraId="512E1E45" w14:textId="77777777" w:rsidR="00C03496" w:rsidRPr="00265FD0" w:rsidRDefault="003D1B9A" w:rsidP="00C03496">
      <w:pPr>
        <w:keepNext/>
        <w:jc w:val="center"/>
      </w:pPr>
      <w:r w:rsidRPr="00265FD0">
        <w:rPr>
          <w:noProof/>
        </w:rPr>
        <w:lastRenderedPageBreak/>
        <w:drawing>
          <wp:inline distT="0" distB="0" distL="0" distR="0" wp14:anchorId="12FDAF9C" wp14:editId="4DFF56D6">
            <wp:extent cx="2758440" cy="3985260"/>
            <wp:effectExtent l="0" t="0" r="3810" b="0"/>
            <wp:docPr id="1569076868" name="圖片 5"/>
            <wp:cNvGraphicFramePr/>
            <a:graphic xmlns:a="http://schemas.openxmlformats.org/drawingml/2006/main">
              <a:graphicData uri="http://schemas.openxmlformats.org/drawingml/2006/picture">
                <pic:pic xmlns:pic="http://schemas.openxmlformats.org/drawingml/2006/picture">
                  <pic:nvPicPr>
                    <pic:cNvPr id="1569076868" name="圖片 5"/>
                    <pic:cNvPicPr/>
                  </pic:nvPicPr>
                  <pic:blipFill rotWithShape="1">
                    <a:blip r:embed="rId53">
                      <a:extLst>
                        <a:ext uri="{28A0092B-C50C-407E-A947-70E740481C1C}">
                          <a14:useLocalDpi xmlns:a14="http://schemas.microsoft.com/office/drawing/2010/main" val="0"/>
                        </a:ext>
                      </a:extLst>
                    </a:blip>
                    <a:srcRect l="12096" t="5267" r="11088" b="9794"/>
                    <a:stretch/>
                  </pic:blipFill>
                  <pic:spPr bwMode="auto">
                    <a:xfrm>
                      <a:off x="0" y="0"/>
                      <a:ext cx="2758440" cy="3985260"/>
                    </a:xfrm>
                    <a:prstGeom prst="rect">
                      <a:avLst/>
                    </a:prstGeom>
                    <a:ln>
                      <a:noFill/>
                    </a:ln>
                    <a:extLst>
                      <a:ext uri="{53640926-AAD7-44D8-BBD7-CCE9431645EC}">
                        <a14:shadowObscured xmlns:a14="http://schemas.microsoft.com/office/drawing/2010/main"/>
                      </a:ext>
                    </a:extLst>
                  </pic:spPr>
                </pic:pic>
              </a:graphicData>
            </a:graphic>
          </wp:inline>
        </w:drawing>
      </w:r>
    </w:p>
    <w:p w14:paraId="4DE80CEC" w14:textId="7744E1BC" w:rsidR="003D1B9A" w:rsidRPr="00265FD0" w:rsidRDefault="00C03496" w:rsidP="00C03496">
      <w:pPr>
        <w:pStyle w:val="ac"/>
      </w:pPr>
      <w:bookmarkStart w:id="107" w:name="_Toc151410972"/>
      <w:r w:rsidRPr="00265FD0">
        <w:t>▲</w:t>
      </w:r>
      <w:r w:rsidRPr="00265FD0">
        <w:rPr>
          <w:rFonts w:hint="eastAsia"/>
        </w:rPr>
        <w:t>圖</w:t>
      </w:r>
      <w:r w:rsidR="0053631E" w:rsidRPr="00265FD0">
        <w:fldChar w:fldCharType="begin"/>
      </w:r>
      <w:r w:rsidR="0053631E" w:rsidRPr="00265FD0">
        <w:instrText xml:space="preserve"> </w:instrText>
      </w:r>
      <w:r w:rsidR="0053631E" w:rsidRPr="00265FD0">
        <w:rPr>
          <w:rFonts w:hint="eastAsia"/>
        </w:rPr>
        <w:instrText>STYLEREF 2 \s</w:instrText>
      </w:r>
      <w:r w:rsidR="0053631E" w:rsidRPr="00265FD0">
        <w:instrText xml:space="preserve"> </w:instrText>
      </w:r>
      <w:r w:rsidR="0053631E" w:rsidRPr="00265FD0">
        <w:fldChar w:fldCharType="separate"/>
      </w:r>
      <w:r w:rsidR="00F239B7">
        <w:rPr>
          <w:noProof/>
        </w:rPr>
        <w:t>7-4</w:t>
      </w:r>
      <w:r w:rsidR="0053631E" w:rsidRPr="00265FD0">
        <w:fldChar w:fldCharType="end"/>
      </w:r>
      <w:r w:rsidR="0053631E" w:rsidRPr="00265FD0">
        <w:noBreakHyphen/>
      </w:r>
      <w:r w:rsidR="0053631E" w:rsidRPr="00265FD0">
        <w:fldChar w:fldCharType="begin"/>
      </w:r>
      <w:r w:rsidR="0053631E" w:rsidRPr="00265FD0">
        <w:instrText xml:space="preserve"> </w:instrText>
      </w:r>
      <w:r w:rsidR="0053631E" w:rsidRPr="00265FD0">
        <w:rPr>
          <w:rFonts w:hint="eastAsia"/>
        </w:rPr>
        <w:instrText xml:space="preserve">SEQ </w:instrText>
      </w:r>
      <w:r w:rsidR="0053631E" w:rsidRPr="00265FD0">
        <w:rPr>
          <w:rFonts w:hint="eastAsia"/>
        </w:rPr>
        <w:instrText>圖</w:instrText>
      </w:r>
      <w:r w:rsidR="0053631E" w:rsidRPr="00265FD0">
        <w:rPr>
          <w:rFonts w:hint="eastAsia"/>
        </w:rPr>
        <w:instrText xml:space="preserve"> \* ARABIC \s 2</w:instrText>
      </w:r>
      <w:r w:rsidR="0053631E" w:rsidRPr="00265FD0">
        <w:instrText xml:space="preserve"> </w:instrText>
      </w:r>
      <w:r w:rsidR="0053631E" w:rsidRPr="00265FD0">
        <w:fldChar w:fldCharType="separate"/>
      </w:r>
      <w:r w:rsidR="00F239B7">
        <w:rPr>
          <w:noProof/>
        </w:rPr>
        <w:t>3</w:t>
      </w:r>
      <w:r w:rsidR="0053631E" w:rsidRPr="00265FD0">
        <w:fldChar w:fldCharType="end"/>
      </w:r>
      <w:r w:rsidRPr="00265FD0">
        <w:t>、</w:t>
      </w:r>
      <w:r w:rsidRPr="00265FD0">
        <w:rPr>
          <w:rFonts w:hint="eastAsia"/>
        </w:rPr>
        <w:t>使用者資訊之狀態機</w:t>
      </w:r>
      <w:bookmarkEnd w:id="107"/>
      <w:r w:rsidRPr="00265FD0">
        <w:br/>
      </w:r>
    </w:p>
    <w:p w14:paraId="0657AAAB" w14:textId="77777777" w:rsidR="00AA46CA" w:rsidRPr="00265FD0" w:rsidRDefault="00AA46CA" w:rsidP="00AA46CA">
      <w:pPr>
        <w:keepNext/>
        <w:jc w:val="center"/>
      </w:pPr>
      <w:r w:rsidRPr="00265FD0">
        <w:rPr>
          <w:noProof/>
        </w:rPr>
        <w:drawing>
          <wp:inline distT="0" distB="0" distL="0" distR="0" wp14:anchorId="476A8C0D" wp14:editId="5D8B989A">
            <wp:extent cx="5128260" cy="3368040"/>
            <wp:effectExtent l="0" t="0" r="0" b="3810"/>
            <wp:docPr id="1410091062" name="圖片 7"/>
            <wp:cNvGraphicFramePr/>
            <a:graphic xmlns:a="http://schemas.openxmlformats.org/drawingml/2006/main">
              <a:graphicData uri="http://schemas.openxmlformats.org/drawingml/2006/picture">
                <pic:pic xmlns:pic="http://schemas.openxmlformats.org/drawingml/2006/picture">
                  <pic:nvPicPr>
                    <pic:cNvPr id="1410091062" name="圖片 7"/>
                    <pic:cNvPicPr/>
                  </pic:nvPicPr>
                  <pic:blipFill rotWithShape="1">
                    <a:blip r:embed="rId54">
                      <a:extLst>
                        <a:ext uri="{28A0092B-C50C-407E-A947-70E740481C1C}">
                          <a14:useLocalDpi xmlns:a14="http://schemas.microsoft.com/office/drawing/2010/main" val="0"/>
                        </a:ext>
                      </a:extLst>
                    </a:blip>
                    <a:srcRect l="3256" t="1592" r="1451" b="10448"/>
                    <a:stretch/>
                  </pic:blipFill>
                  <pic:spPr bwMode="auto">
                    <a:xfrm>
                      <a:off x="0" y="0"/>
                      <a:ext cx="5128260" cy="3368040"/>
                    </a:xfrm>
                    <a:prstGeom prst="rect">
                      <a:avLst/>
                    </a:prstGeom>
                    <a:ln>
                      <a:noFill/>
                    </a:ln>
                    <a:extLst>
                      <a:ext uri="{53640926-AAD7-44D8-BBD7-CCE9431645EC}">
                        <a14:shadowObscured xmlns:a14="http://schemas.microsoft.com/office/drawing/2010/main"/>
                      </a:ext>
                    </a:extLst>
                  </pic:spPr>
                </pic:pic>
              </a:graphicData>
            </a:graphic>
          </wp:inline>
        </w:drawing>
      </w:r>
    </w:p>
    <w:p w14:paraId="7A85E51E" w14:textId="780F1743" w:rsidR="00AA46CA" w:rsidRPr="00265FD0" w:rsidRDefault="00AA46CA" w:rsidP="00AA46CA">
      <w:pPr>
        <w:pStyle w:val="ac"/>
      </w:pPr>
      <w:bookmarkStart w:id="108" w:name="_Toc151410973"/>
      <w:r w:rsidRPr="00265FD0">
        <w:t>▲</w:t>
      </w:r>
      <w:r w:rsidRPr="00265FD0">
        <w:rPr>
          <w:rFonts w:hint="eastAsia"/>
        </w:rPr>
        <w:t>圖</w:t>
      </w:r>
      <w:r w:rsidR="0053631E" w:rsidRPr="00265FD0">
        <w:fldChar w:fldCharType="begin"/>
      </w:r>
      <w:r w:rsidR="0053631E" w:rsidRPr="00265FD0">
        <w:instrText xml:space="preserve"> </w:instrText>
      </w:r>
      <w:r w:rsidR="0053631E" w:rsidRPr="00265FD0">
        <w:rPr>
          <w:rFonts w:hint="eastAsia"/>
        </w:rPr>
        <w:instrText>STYLEREF 2 \s</w:instrText>
      </w:r>
      <w:r w:rsidR="0053631E" w:rsidRPr="00265FD0">
        <w:instrText xml:space="preserve"> </w:instrText>
      </w:r>
      <w:r w:rsidR="0053631E" w:rsidRPr="00265FD0">
        <w:fldChar w:fldCharType="separate"/>
      </w:r>
      <w:r w:rsidR="00F239B7">
        <w:rPr>
          <w:noProof/>
        </w:rPr>
        <w:t>7-4</w:t>
      </w:r>
      <w:r w:rsidR="0053631E" w:rsidRPr="00265FD0">
        <w:fldChar w:fldCharType="end"/>
      </w:r>
      <w:r w:rsidR="0053631E" w:rsidRPr="00265FD0">
        <w:noBreakHyphen/>
      </w:r>
      <w:r w:rsidR="0053631E" w:rsidRPr="00265FD0">
        <w:fldChar w:fldCharType="begin"/>
      </w:r>
      <w:r w:rsidR="0053631E" w:rsidRPr="00265FD0">
        <w:instrText xml:space="preserve"> </w:instrText>
      </w:r>
      <w:r w:rsidR="0053631E" w:rsidRPr="00265FD0">
        <w:rPr>
          <w:rFonts w:hint="eastAsia"/>
        </w:rPr>
        <w:instrText xml:space="preserve">SEQ </w:instrText>
      </w:r>
      <w:r w:rsidR="0053631E" w:rsidRPr="00265FD0">
        <w:rPr>
          <w:rFonts w:hint="eastAsia"/>
        </w:rPr>
        <w:instrText>圖</w:instrText>
      </w:r>
      <w:r w:rsidR="0053631E" w:rsidRPr="00265FD0">
        <w:rPr>
          <w:rFonts w:hint="eastAsia"/>
        </w:rPr>
        <w:instrText xml:space="preserve"> \* ARABIC \s 2</w:instrText>
      </w:r>
      <w:r w:rsidR="0053631E" w:rsidRPr="00265FD0">
        <w:instrText xml:space="preserve"> </w:instrText>
      </w:r>
      <w:r w:rsidR="0053631E" w:rsidRPr="00265FD0">
        <w:fldChar w:fldCharType="separate"/>
      </w:r>
      <w:r w:rsidR="00F239B7">
        <w:rPr>
          <w:noProof/>
        </w:rPr>
        <w:t>4</w:t>
      </w:r>
      <w:r w:rsidR="0053631E" w:rsidRPr="00265FD0">
        <w:fldChar w:fldCharType="end"/>
      </w:r>
      <w:r w:rsidRPr="00265FD0">
        <w:t>、</w:t>
      </w:r>
      <w:r w:rsidRPr="00265FD0">
        <w:rPr>
          <w:rFonts w:hint="eastAsia"/>
        </w:rPr>
        <w:t>心率之狀態機</w:t>
      </w:r>
      <w:bookmarkEnd w:id="108"/>
      <w:r w:rsidRPr="00265FD0">
        <w:br/>
      </w:r>
    </w:p>
    <w:p w14:paraId="70F123BF" w14:textId="7602BD93" w:rsidR="00AA46CA" w:rsidRPr="00265FD0" w:rsidRDefault="00AA46CA" w:rsidP="00AA46CA">
      <w:pPr>
        <w:rPr>
          <w:szCs w:val="20"/>
        </w:rPr>
      </w:pPr>
      <w:r w:rsidRPr="00265FD0">
        <w:br w:type="page"/>
      </w:r>
    </w:p>
    <w:p w14:paraId="652F392C" w14:textId="02A8FCBF" w:rsidR="00C80AB6" w:rsidRPr="00265FD0" w:rsidRDefault="00C80AB6" w:rsidP="00C80AB6">
      <w:pPr>
        <w:pStyle w:val="1"/>
        <w:rPr>
          <w:rFonts w:cs="Times New Roman"/>
        </w:rPr>
      </w:pPr>
      <w:bookmarkStart w:id="109" w:name="_Toc149829336"/>
      <w:r w:rsidRPr="00265FD0">
        <w:rPr>
          <w:rFonts w:cs="Times New Roman" w:hint="eastAsia"/>
        </w:rPr>
        <w:lastRenderedPageBreak/>
        <w:t>資料庫設計</w:t>
      </w:r>
      <w:bookmarkEnd w:id="109"/>
    </w:p>
    <w:p w14:paraId="2BD08FD4" w14:textId="622FA9B6" w:rsidR="00C80AB6" w:rsidRPr="00265FD0" w:rsidRDefault="001C287D" w:rsidP="002E777D">
      <w:pPr>
        <w:pStyle w:val="2"/>
        <w:rPr>
          <w:szCs w:val="28"/>
        </w:rPr>
      </w:pPr>
      <w:bookmarkStart w:id="110" w:name="_Hlk149308304"/>
      <w:bookmarkStart w:id="111" w:name="_Toc149829337"/>
      <w:r w:rsidRPr="00265FD0">
        <w:rPr>
          <w:szCs w:val="28"/>
        </w:rPr>
        <w:t>資料庫關聯表</w:t>
      </w:r>
      <w:r w:rsidRPr="00265FD0">
        <w:rPr>
          <w:rFonts w:hint="eastAsia"/>
          <w:szCs w:val="28"/>
        </w:rPr>
        <w:t>：需註明參考關係及限制</w:t>
      </w:r>
      <w:r w:rsidRPr="00265FD0">
        <w:rPr>
          <w:rFonts w:hint="eastAsia"/>
          <w:szCs w:val="28"/>
        </w:rPr>
        <w:t>(Constraints)</w:t>
      </w:r>
      <w:bookmarkEnd w:id="110"/>
      <w:bookmarkEnd w:id="111"/>
    </w:p>
    <w:p w14:paraId="3BA877D9" w14:textId="208FDBBB" w:rsidR="0081103F" w:rsidRPr="00265FD0" w:rsidRDefault="00D3660C" w:rsidP="0081103F">
      <w:pPr>
        <w:keepNext/>
        <w:jc w:val="center"/>
      </w:pPr>
      <w:r w:rsidRPr="00265FD0">
        <w:rPr>
          <w:noProof/>
        </w:rPr>
        <w:drawing>
          <wp:inline distT="0" distB="0" distL="0" distR="0" wp14:anchorId="29C0438A" wp14:editId="61B1AFC5">
            <wp:extent cx="5097780" cy="5503537"/>
            <wp:effectExtent l="0" t="0" r="7620" b="2540"/>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105819" cy="5512216"/>
                    </a:xfrm>
                    <a:prstGeom prst="rect">
                      <a:avLst/>
                    </a:prstGeom>
                    <a:noFill/>
                    <a:ln>
                      <a:noFill/>
                    </a:ln>
                  </pic:spPr>
                </pic:pic>
              </a:graphicData>
            </a:graphic>
          </wp:inline>
        </w:drawing>
      </w:r>
    </w:p>
    <w:p w14:paraId="6E522AC7" w14:textId="713869AE" w:rsidR="0081103F" w:rsidRPr="00265FD0" w:rsidRDefault="0081103F" w:rsidP="0081103F">
      <w:pPr>
        <w:pStyle w:val="ac"/>
      </w:pPr>
      <w:bookmarkStart w:id="112" w:name="_Toc151410974"/>
      <w:r w:rsidRPr="00265FD0">
        <w:t>▲</w:t>
      </w:r>
      <w:r w:rsidRPr="00265FD0">
        <w:rPr>
          <w:rFonts w:hint="eastAsia"/>
        </w:rPr>
        <w:t>圖</w:t>
      </w:r>
      <w:r w:rsidR="0053631E" w:rsidRPr="00265FD0">
        <w:fldChar w:fldCharType="begin"/>
      </w:r>
      <w:r w:rsidR="0053631E" w:rsidRPr="00265FD0">
        <w:instrText xml:space="preserve"> </w:instrText>
      </w:r>
      <w:r w:rsidR="0053631E" w:rsidRPr="00265FD0">
        <w:rPr>
          <w:rFonts w:hint="eastAsia"/>
        </w:rPr>
        <w:instrText>STYLEREF 2 \s</w:instrText>
      </w:r>
      <w:r w:rsidR="0053631E" w:rsidRPr="00265FD0">
        <w:instrText xml:space="preserve"> </w:instrText>
      </w:r>
      <w:r w:rsidR="0053631E" w:rsidRPr="00265FD0">
        <w:fldChar w:fldCharType="separate"/>
      </w:r>
      <w:r w:rsidR="00F239B7">
        <w:rPr>
          <w:noProof/>
        </w:rPr>
        <w:t>8-1</w:t>
      </w:r>
      <w:r w:rsidR="0053631E" w:rsidRPr="00265FD0">
        <w:fldChar w:fldCharType="end"/>
      </w:r>
      <w:r w:rsidR="0053631E" w:rsidRPr="00265FD0">
        <w:noBreakHyphen/>
      </w:r>
      <w:r w:rsidR="0053631E" w:rsidRPr="00265FD0">
        <w:fldChar w:fldCharType="begin"/>
      </w:r>
      <w:r w:rsidR="0053631E" w:rsidRPr="00265FD0">
        <w:instrText xml:space="preserve"> </w:instrText>
      </w:r>
      <w:r w:rsidR="0053631E" w:rsidRPr="00265FD0">
        <w:rPr>
          <w:rFonts w:hint="eastAsia"/>
        </w:rPr>
        <w:instrText xml:space="preserve">SEQ </w:instrText>
      </w:r>
      <w:r w:rsidR="0053631E" w:rsidRPr="00265FD0">
        <w:rPr>
          <w:rFonts w:hint="eastAsia"/>
        </w:rPr>
        <w:instrText>圖</w:instrText>
      </w:r>
      <w:r w:rsidR="0053631E" w:rsidRPr="00265FD0">
        <w:rPr>
          <w:rFonts w:hint="eastAsia"/>
        </w:rPr>
        <w:instrText xml:space="preserve"> \* ARABIC \s 2</w:instrText>
      </w:r>
      <w:r w:rsidR="0053631E" w:rsidRPr="00265FD0">
        <w:instrText xml:space="preserve"> </w:instrText>
      </w:r>
      <w:r w:rsidR="0053631E" w:rsidRPr="00265FD0">
        <w:fldChar w:fldCharType="separate"/>
      </w:r>
      <w:r w:rsidR="00F239B7">
        <w:rPr>
          <w:noProof/>
        </w:rPr>
        <w:t>1</w:t>
      </w:r>
      <w:r w:rsidR="0053631E" w:rsidRPr="00265FD0">
        <w:fldChar w:fldCharType="end"/>
      </w:r>
      <w:r w:rsidRPr="00265FD0">
        <w:rPr>
          <w:rFonts w:hint="eastAsia"/>
        </w:rPr>
        <w:t>、實體關聯圖</w:t>
      </w:r>
      <w:bookmarkEnd w:id="112"/>
      <w:r w:rsidRPr="00265FD0">
        <w:br/>
      </w:r>
    </w:p>
    <w:p w14:paraId="76FDA81E" w14:textId="2EF7FFCF" w:rsidR="0081103F" w:rsidRPr="00265FD0" w:rsidRDefault="0081103F" w:rsidP="0081103F">
      <w:pPr>
        <w:rPr>
          <w:szCs w:val="20"/>
        </w:rPr>
      </w:pPr>
      <w:r w:rsidRPr="00265FD0">
        <w:br w:type="page"/>
      </w:r>
    </w:p>
    <w:p w14:paraId="63F03BBC" w14:textId="38EEFA1E" w:rsidR="005516C5" w:rsidRPr="00265FD0" w:rsidRDefault="001C287D" w:rsidP="005516C5">
      <w:pPr>
        <w:pStyle w:val="2"/>
        <w:rPr>
          <w:szCs w:val="28"/>
        </w:rPr>
      </w:pPr>
      <w:bookmarkStart w:id="113" w:name="_Hlk149308320"/>
      <w:bookmarkStart w:id="114" w:name="_Toc149829338"/>
      <w:r w:rsidRPr="00265FD0">
        <w:rPr>
          <w:szCs w:val="28"/>
        </w:rPr>
        <w:lastRenderedPageBreak/>
        <w:t>表格及其</w:t>
      </w:r>
      <w:r w:rsidRPr="00265FD0">
        <w:rPr>
          <w:szCs w:val="28"/>
        </w:rPr>
        <w:t>Meta data</w:t>
      </w:r>
      <w:bookmarkEnd w:id="113"/>
      <w:bookmarkEnd w:id="114"/>
    </w:p>
    <w:p w14:paraId="3540AEF0" w14:textId="0D0D54A5" w:rsidR="005516C5" w:rsidRPr="00265FD0" w:rsidRDefault="005516C5" w:rsidP="005516C5">
      <w:pPr>
        <w:pStyle w:val="ac"/>
        <w:keepNext/>
      </w:pPr>
      <w:bookmarkStart w:id="115" w:name="_Toc151314161"/>
      <w:r w:rsidRPr="00265FD0">
        <w:rPr>
          <w:rFonts w:hint="eastAsia"/>
          <w:lang w:eastAsia="zh-CN"/>
        </w:rPr>
        <w:t>▼</w:t>
      </w:r>
      <w:r w:rsidRPr="00265FD0">
        <w:rPr>
          <w:rFonts w:hint="eastAsia"/>
        </w:rPr>
        <w:t>表</w:t>
      </w:r>
      <w:r w:rsidR="000820A3" w:rsidRPr="00265FD0">
        <w:fldChar w:fldCharType="begin"/>
      </w:r>
      <w:r w:rsidR="000820A3" w:rsidRPr="00265FD0">
        <w:instrText xml:space="preserve"> </w:instrText>
      </w:r>
      <w:r w:rsidR="000820A3" w:rsidRPr="00265FD0">
        <w:rPr>
          <w:rFonts w:hint="eastAsia"/>
        </w:rPr>
        <w:instrText>STYLEREF 2 \s</w:instrText>
      </w:r>
      <w:r w:rsidR="000820A3" w:rsidRPr="00265FD0">
        <w:instrText xml:space="preserve"> </w:instrText>
      </w:r>
      <w:r w:rsidR="000820A3" w:rsidRPr="00265FD0">
        <w:fldChar w:fldCharType="separate"/>
      </w:r>
      <w:r w:rsidR="00F239B7">
        <w:rPr>
          <w:noProof/>
        </w:rPr>
        <w:t>8-2</w:t>
      </w:r>
      <w:r w:rsidR="000820A3" w:rsidRPr="00265FD0">
        <w:fldChar w:fldCharType="end"/>
      </w:r>
      <w:r w:rsidR="000820A3" w:rsidRPr="00265FD0">
        <w:noBreakHyphen/>
      </w:r>
      <w:r w:rsidR="000820A3" w:rsidRPr="00265FD0">
        <w:fldChar w:fldCharType="begin"/>
      </w:r>
      <w:r w:rsidR="000820A3" w:rsidRPr="00265FD0">
        <w:instrText xml:space="preserve"> </w:instrText>
      </w:r>
      <w:r w:rsidR="000820A3" w:rsidRPr="00265FD0">
        <w:rPr>
          <w:rFonts w:hint="eastAsia"/>
        </w:rPr>
        <w:instrText xml:space="preserve">SEQ </w:instrText>
      </w:r>
      <w:r w:rsidR="000820A3" w:rsidRPr="00265FD0">
        <w:rPr>
          <w:rFonts w:hint="eastAsia"/>
        </w:rPr>
        <w:instrText>表</w:instrText>
      </w:r>
      <w:r w:rsidR="000820A3" w:rsidRPr="00265FD0">
        <w:rPr>
          <w:rFonts w:hint="eastAsia"/>
        </w:rPr>
        <w:instrText xml:space="preserve"> \* ARABIC \s 2</w:instrText>
      </w:r>
      <w:r w:rsidR="000820A3" w:rsidRPr="00265FD0">
        <w:instrText xml:space="preserve"> </w:instrText>
      </w:r>
      <w:r w:rsidR="000820A3" w:rsidRPr="00265FD0">
        <w:fldChar w:fldCharType="separate"/>
      </w:r>
      <w:r w:rsidR="00F239B7">
        <w:rPr>
          <w:noProof/>
        </w:rPr>
        <w:t>1</w:t>
      </w:r>
      <w:r w:rsidR="000820A3" w:rsidRPr="00265FD0">
        <w:fldChar w:fldCharType="end"/>
      </w:r>
      <w:r w:rsidRPr="00265FD0">
        <w:rPr>
          <w:rFonts w:hint="eastAsia"/>
        </w:rPr>
        <w:t>、</w:t>
      </w:r>
      <w:r w:rsidRPr="00265FD0">
        <w:rPr>
          <w:rFonts w:hint="eastAsia"/>
        </w:rPr>
        <w:t>u</w:t>
      </w:r>
      <w:r w:rsidRPr="00265FD0">
        <w:t>sers-</w:t>
      </w:r>
      <w:r w:rsidRPr="00265FD0">
        <w:rPr>
          <w:rFonts w:hint="eastAsia"/>
        </w:rPr>
        <w:t>使用者帳號表</w:t>
      </w:r>
      <w:bookmarkEnd w:id="115"/>
    </w:p>
    <w:tbl>
      <w:tblPr>
        <w:tblStyle w:val="111"/>
        <w:tblW w:w="0" w:type="auto"/>
        <w:tblLook w:val="04A0" w:firstRow="1" w:lastRow="0" w:firstColumn="1" w:lastColumn="0" w:noHBand="0" w:noVBand="1"/>
      </w:tblPr>
      <w:tblGrid>
        <w:gridCol w:w="2548"/>
        <w:gridCol w:w="4535"/>
        <w:gridCol w:w="1701"/>
        <w:gridCol w:w="1410"/>
      </w:tblGrid>
      <w:tr w:rsidR="0081103F" w:rsidRPr="00265FD0" w14:paraId="3D6D527E" w14:textId="77777777" w:rsidTr="00B20268">
        <w:trPr>
          <w:cnfStyle w:val="100000000000" w:firstRow="1" w:lastRow="0" w:firstColumn="0" w:lastColumn="0" w:oddVBand="0" w:evenVBand="0" w:oddHBand="0" w:evenHBand="0" w:firstRowFirstColumn="0" w:firstRowLastColumn="0" w:lastRowFirstColumn="0" w:lastRowLastColumn="0"/>
          <w:trHeight w:val="191"/>
        </w:trPr>
        <w:tc>
          <w:tcPr>
            <w:cnfStyle w:val="001000000000" w:firstRow="0" w:lastRow="0" w:firstColumn="1" w:lastColumn="0" w:oddVBand="0" w:evenVBand="0" w:oddHBand="0" w:evenHBand="0" w:firstRowFirstColumn="0" w:firstRowLastColumn="0" w:lastRowFirstColumn="0" w:lastRowLastColumn="0"/>
            <w:tcW w:w="2548" w:type="dxa"/>
          </w:tcPr>
          <w:p w14:paraId="700D6711" w14:textId="6B9280CB" w:rsidR="0081103F" w:rsidRPr="00265FD0" w:rsidRDefault="0081103F" w:rsidP="00C40BA8">
            <w:pPr>
              <w:snapToGrid w:val="0"/>
              <w:jc w:val="center"/>
              <w:rPr>
                <w:b w:val="0"/>
              </w:rPr>
            </w:pPr>
            <w:r w:rsidRPr="00265FD0">
              <w:rPr>
                <w:b w:val="0"/>
              </w:rPr>
              <w:t>欄位名稱</w:t>
            </w:r>
          </w:p>
        </w:tc>
        <w:tc>
          <w:tcPr>
            <w:tcW w:w="4535" w:type="dxa"/>
          </w:tcPr>
          <w:p w14:paraId="4D37F3B5" w14:textId="489C4A84" w:rsidR="0081103F" w:rsidRPr="00265FD0" w:rsidRDefault="0081103F" w:rsidP="00C40BA8">
            <w:pPr>
              <w:snapToGrid w:val="0"/>
              <w:jc w:val="center"/>
              <w:cnfStyle w:val="100000000000" w:firstRow="1" w:lastRow="0" w:firstColumn="0" w:lastColumn="0" w:oddVBand="0" w:evenVBand="0" w:oddHBand="0" w:evenHBand="0" w:firstRowFirstColumn="0" w:firstRowLastColumn="0" w:lastRowFirstColumn="0" w:lastRowLastColumn="0"/>
              <w:rPr>
                <w:b w:val="0"/>
              </w:rPr>
            </w:pPr>
            <w:r w:rsidRPr="00265FD0">
              <w:rPr>
                <w:b w:val="0"/>
              </w:rPr>
              <w:t>意義</w:t>
            </w:r>
          </w:p>
        </w:tc>
        <w:tc>
          <w:tcPr>
            <w:tcW w:w="1701" w:type="dxa"/>
          </w:tcPr>
          <w:p w14:paraId="768D3C65" w14:textId="1D408A50" w:rsidR="0081103F" w:rsidRPr="00265FD0" w:rsidRDefault="0081103F" w:rsidP="00C40BA8">
            <w:pPr>
              <w:snapToGrid w:val="0"/>
              <w:jc w:val="center"/>
              <w:cnfStyle w:val="100000000000" w:firstRow="1" w:lastRow="0" w:firstColumn="0" w:lastColumn="0" w:oddVBand="0" w:evenVBand="0" w:oddHBand="0" w:evenHBand="0" w:firstRowFirstColumn="0" w:firstRowLastColumn="0" w:lastRowFirstColumn="0" w:lastRowLastColumn="0"/>
              <w:rPr>
                <w:b w:val="0"/>
              </w:rPr>
            </w:pPr>
            <w:r w:rsidRPr="00265FD0">
              <w:rPr>
                <w:b w:val="0"/>
              </w:rPr>
              <w:t>資料型態</w:t>
            </w:r>
          </w:p>
        </w:tc>
        <w:tc>
          <w:tcPr>
            <w:tcW w:w="1410" w:type="dxa"/>
          </w:tcPr>
          <w:p w14:paraId="2352E023" w14:textId="3619D46D" w:rsidR="0081103F" w:rsidRPr="00265FD0" w:rsidRDefault="0081103F" w:rsidP="00C40BA8">
            <w:pPr>
              <w:snapToGrid w:val="0"/>
              <w:jc w:val="center"/>
              <w:cnfStyle w:val="100000000000" w:firstRow="1" w:lastRow="0" w:firstColumn="0" w:lastColumn="0" w:oddVBand="0" w:evenVBand="0" w:oddHBand="0" w:evenHBand="0" w:firstRowFirstColumn="0" w:firstRowLastColumn="0" w:lastRowFirstColumn="0" w:lastRowLastColumn="0"/>
              <w:rPr>
                <w:b w:val="0"/>
              </w:rPr>
            </w:pPr>
            <w:r w:rsidRPr="00265FD0">
              <w:rPr>
                <w:b w:val="0"/>
              </w:rPr>
              <w:t>預設值</w:t>
            </w:r>
          </w:p>
        </w:tc>
      </w:tr>
      <w:tr w:rsidR="0081103F" w:rsidRPr="00265FD0" w14:paraId="73D413FE" w14:textId="77777777" w:rsidTr="00B20268">
        <w:trPr>
          <w:cnfStyle w:val="000000100000" w:firstRow="0" w:lastRow="0" w:firstColumn="0" w:lastColumn="0" w:oddVBand="0" w:evenVBand="0" w:oddHBand="1" w:evenHBand="0" w:firstRowFirstColumn="0" w:firstRowLastColumn="0" w:lastRowFirstColumn="0" w:lastRowLastColumn="0"/>
          <w:trHeight w:val="58"/>
        </w:trPr>
        <w:tc>
          <w:tcPr>
            <w:cnfStyle w:val="001000000000" w:firstRow="0" w:lastRow="0" w:firstColumn="1" w:lastColumn="0" w:oddVBand="0" w:evenVBand="0" w:oddHBand="0" w:evenHBand="0" w:firstRowFirstColumn="0" w:firstRowLastColumn="0" w:lastRowFirstColumn="0" w:lastRowLastColumn="0"/>
            <w:tcW w:w="2548" w:type="dxa"/>
          </w:tcPr>
          <w:p w14:paraId="260272F5" w14:textId="76F266E4" w:rsidR="0081103F" w:rsidRPr="00265FD0" w:rsidRDefault="00C40BA8" w:rsidP="00C40BA8">
            <w:pPr>
              <w:snapToGrid w:val="0"/>
              <w:jc w:val="both"/>
            </w:pPr>
            <w:r w:rsidRPr="00265FD0">
              <w:t>id</w:t>
            </w:r>
          </w:p>
        </w:tc>
        <w:tc>
          <w:tcPr>
            <w:tcW w:w="4535" w:type="dxa"/>
          </w:tcPr>
          <w:p w14:paraId="4700E9E9" w14:textId="62EC2E29" w:rsidR="0081103F" w:rsidRPr="00265FD0" w:rsidRDefault="00C40BA8" w:rsidP="00C40BA8">
            <w:pPr>
              <w:snapToGrid w:val="0"/>
              <w:jc w:val="both"/>
              <w:cnfStyle w:val="000000100000" w:firstRow="0" w:lastRow="0" w:firstColumn="0" w:lastColumn="0" w:oddVBand="0" w:evenVBand="0" w:oddHBand="1" w:evenHBand="0" w:firstRowFirstColumn="0" w:firstRowLastColumn="0" w:lastRowFirstColumn="0" w:lastRowLastColumn="0"/>
            </w:pPr>
            <w:r w:rsidRPr="00265FD0">
              <w:rPr>
                <w:rFonts w:hint="eastAsia"/>
              </w:rPr>
              <w:t>流水編號</w:t>
            </w:r>
          </w:p>
        </w:tc>
        <w:tc>
          <w:tcPr>
            <w:tcW w:w="1701" w:type="dxa"/>
          </w:tcPr>
          <w:p w14:paraId="091A5F5F" w14:textId="025E96B9" w:rsidR="0081103F" w:rsidRPr="00265FD0" w:rsidRDefault="00261376" w:rsidP="00C40BA8">
            <w:pPr>
              <w:snapToGrid w:val="0"/>
              <w:jc w:val="both"/>
              <w:cnfStyle w:val="000000100000" w:firstRow="0" w:lastRow="0" w:firstColumn="0" w:lastColumn="0" w:oddVBand="0" w:evenVBand="0" w:oddHBand="1" w:evenHBand="0" w:firstRowFirstColumn="0" w:firstRowLastColumn="0" w:lastRowFirstColumn="0" w:lastRowLastColumn="0"/>
            </w:pPr>
            <w:r w:rsidRPr="00265FD0">
              <w:t>int</w:t>
            </w:r>
          </w:p>
        </w:tc>
        <w:tc>
          <w:tcPr>
            <w:tcW w:w="1410" w:type="dxa"/>
          </w:tcPr>
          <w:p w14:paraId="53C97D2D" w14:textId="77777777" w:rsidR="0081103F" w:rsidRPr="00265FD0" w:rsidRDefault="0081103F" w:rsidP="00C40BA8">
            <w:pPr>
              <w:snapToGrid w:val="0"/>
              <w:jc w:val="both"/>
              <w:cnfStyle w:val="000000100000" w:firstRow="0" w:lastRow="0" w:firstColumn="0" w:lastColumn="0" w:oddVBand="0" w:evenVBand="0" w:oddHBand="1" w:evenHBand="0" w:firstRowFirstColumn="0" w:firstRowLastColumn="0" w:lastRowFirstColumn="0" w:lastRowLastColumn="0"/>
            </w:pPr>
          </w:p>
        </w:tc>
      </w:tr>
      <w:tr w:rsidR="0081103F" w:rsidRPr="00265FD0" w14:paraId="47B03829" w14:textId="77777777" w:rsidTr="00B20268">
        <w:tc>
          <w:tcPr>
            <w:cnfStyle w:val="001000000000" w:firstRow="0" w:lastRow="0" w:firstColumn="1" w:lastColumn="0" w:oddVBand="0" w:evenVBand="0" w:oddHBand="0" w:evenHBand="0" w:firstRowFirstColumn="0" w:firstRowLastColumn="0" w:lastRowFirstColumn="0" w:lastRowLastColumn="0"/>
            <w:tcW w:w="2548" w:type="dxa"/>
          </w:tcPr>
          <w:p w14:paraId="2A0FDFA6" w14:textId="4AA9603B" w:rsidR="0081103F" w:rsidRPr="00265FD0" w:rsidRDefault="00C40BA8" w:rsidP="00C40BA8">
            <w:pPr>
              <w:snapToGrid w:val="0"/>
              <w:jc w:val="both"/>
            </w:pPr>
            <w:r w:rsidRPr="00265FD0">
              <w:rPr>
                <w:rFonts w:hint="eastAsia"/>
              </w:rPr>
              <w:t>e</w:t>
            </w:r>
            <w:r w:rsidRPr="00265FD0">
              <w:t>mail</w:t>
            </w:r>
          </w:p>
        </w:tc>
        <w:tc>
          <w:tcPr>
            <w:tcW w:w="4535" w:type="dxa"/>
          </w:tcPr>
          <w:p w14:paraId="3E03BE31" w14:textId="2DD791CE" w:rsidR="0081103F" w:rsidRPr="00265FD0" w:rsidRDefault="00C40BA8" w:rsidP="00C40BA8">
            <w:pPr>
              <w:snapToGrid w:val="0"/>
              <w:jc w:val="both"/>
              <w:cnfStyle w:val="000000000000" w:firstRow="0" w:lastRow="0" w:firstColumn="0" w:lastColumn="0" w:oddVBand="0" w:evenVBand="0" w:oddHBand="0" w:evenHBand="0" w:firstRowFirstColumn="0" w:firstRowLastColumn="0" w:lastRowFirstColumn="0" w:lastRowLastColumn="0"/>
            </w:pPr>
            <w:r w:rsidRPr="00265FD0">
              <w:rPr>
                <w:rFonts w:hint="eastAsia"/>
              </w:rPr>
              <w:t>使用者帳號</w:t>
            </w:r>
          </w:p>
        </w:tc>
        <w:tc>
          <w:tcPr>
            <w:tcW w:w="1701" w:type="dxa"/>
          </w:tcPr>
          <w:p w14:paraId="30A4444E" w14:textId="07CE8798" w:rsidR="0081103F" w:rsidRPr="00265FD0" w:rsidRDefault="00C40BA8" w:rsidP="00C40BA8">
            <w:pPr>
              <w:snapToGrid w:val="0"/>
              <w:jc w:val="both"/>
              <w:cnfStyle w:val="000000000000" w:firstRow="0" w:lastRow="0" w:firstColumn="0" w:lastColumn="0" w:oddVBand="0" w:evenVBand="0" w:oddHBand="0" w:evenHBand="0" w:firstRowFirstColumn="0" w:firstRowLastColumn="0" w:lastRowFirstColumn="0" w:lastRowLastColumn="0"/>
            </w:pPr>
            <w:r w:rsidRPr="00265FD0">
              <w:t>string</w:t>
            </w:r>
          </w:p>
        </w:tc>
        <w:tc>
          <w:tcPr>
            <w:tcW w:w="1410" w:type="dxa"/>
          </w:tcPr>
          <w:p w14:paraId="28DD2A65" w14:textId="77777777" w:rsidR="0081103F" w:rsidRPr="00265FD0" w:rsidRDefault="0081103F" w:rsidP="00C40BA8">
            <w:pPr>
              <w:snapToGrid w:val="0"/>
              <w:jc w:val="both"/>
              <w:cnfStyle w:val="000000000000" w:firstRow="0" w:lastRow="0" w:firstColumn="0" w:lastColumn="0" w:oddVBand="0" w:evenVBand="0" w:oddHBand="0" w:evenHBand="0" w:firstRowFirstColumn="0" w:firstRowLastColumn="0" w:lastRowFirstColumn="0" w:lastRowLastColumn="0"/>
            </w:pPr>
          </w:p>
        </w:tc>
      </w:tr>
    </w:tbl>
    <w:p w14:paraId="291CA477" w14:textId="77777777" w:rsidR="005516C5" w:rsidRPr="00265FD0" w:rsidRDefault="005516C5" w:rsidP="005516C5"/>
    <w:p w14:paraId="7AC33905" w14:textId="06B61846" w:rsidR="005516C5" w:rsidRPr="00265FD0" w:rsidRDefault="005516C5" w:rsidP="005516C5">
      <w:pPr>
        <w:pStyle w:val="ac"/>
        <w:keepNext/>
      </w:pPr>
      <w:bookmarkStart w:id="116" w:name="_Toc151314162"/>
      <w:r w:rsidRPr="00265FD0">
        <w:rPr>
          <w:rFonts w:hint="eastAsia"/>
          <w:lang w:eastAsia="zh-CN"/>
        </w:rPr>
        <w:t>▼</w:t>
      </w:r>
      <w:r w:rsidRPr="00265FD0">
        <w:rPr>
          <w:rFonts w:hint="eastAsia"/>
        </w:rPr>
        <w:t>表</w:t>
      </w:r>
      <w:r w:rsidR="000820A3" w:rsidRPr="00265FD0">
        <w:fldChar w:fldCharType="begin"/>
      </w:r>
      <w:r w:rsidR="000820A3" w:rsidRPr="00265FD0">
        <w:instrText xml:space="preserve"> </w:instrText>
      </w:r>
      <w:r w:rsidR="000820A3" w:rsidRPr="00265FD0">
        <w:rPr>
          <w:rFonts w:hint="eastAsia"/>
        </w:rPr>
        <w:instrText>STYLEREF 2 \s</w:instrText>
      </w:r>
      <w:r w:rsidR="000820A3" w:rsidRPr="00265FD0">
        <w:instrText xml:space="preserve"> </w:instrText>
      </w:r>
      <w:r w:rsidR="000820A3" w:rsidRPr="00265FD0">
        <w:fldChar w:fldCharType="separate"/>
      </w:r>
      <w:r w:rsidR="00F239B7">
        <w:rPr>
          <w:noProof/>
        </w:rPr>
        <w:t>8-2</w:t>
      </w:r>
      <w:r w:rsidR="000820A3" w:rsidRPr="00265FD0">
        <w:fldChar w:fldCharType="end"/>
      </w:r>
      <w:r w:rsidR="000820A3" w:rsidRPr="00265FD0">
        <w:noBreakHyphen/>
      </w:r>
      <w:r w:rsidR="000820A3" w:rsidRPr="00265FD0">
        <w:fldChar w:fldCharType="begin"/>
      </w:r>
      <w:r w:rsidR="000820A3" w:rsidRPr="00265FD0">
        <w:instrText xml:space="preserve"> </w:instrText>
      </w:r>
      <w:r w:rsidR="000820A3" w:rsidRPr="00265FD0">
        <w:rPr>
          <w:rFonts w:hint="eastAsia"/>
        </w:rPr>
        <w:instrText xml:space="preserve">SEQ </w:instrText>
      </w:r>
      <w:r w:rsidR="000820A3" w:rsidRPr="00265FD0">
        <w:rPr>
          <w:rFonts w:hint="eastAsia"/>
        </w:rPr>
        <w:instrText>表</w:instrText>
      </w:r>
      <w:r w:rsidR="000820A3" w:rsidRPr="00265FD0">
        <w:rPr>
          <w:rFonts w:hint="eastAsia"/>
        </w:rPr>
        <w:instrText xml:space="preserve"> \* ARABIC \s 2</w:instrText>
      </w:r>
      <w:r w:rsidR="000820A3" w:rsidRPr="00265FD0">
        <w:instrText xml:space="preserve"> </w:instrText>
      </w:r>
      <w:r w:rsidR="000820A3" w:rsidRPr="00265FD0">
        <w:fldChar w:fldCharType="separate"/>
      </w:r>
      <w:r w:rsidR="00F239B7">
        <w:rPr>
          <w:noProof/>
        </w:rPr>
        <w:t>2</w:t>
      </w:r>
      <w:r w:rsidR="000820A3" w:rsidRPr="00265FD0">
        <w:fldChar w:fldCharType="end"/>
      </w:r>
      <w:r w:rsidRPr="00265FD0">
        <w:rPr>
          <w:rFonts w:hint="eastAsia"/>
        </w:rPr>
        <w:t>、</w:t>
      </w:r>
      <w:r w:rsidRPr="00265FD0">
        <w:rPr>
          <w:rFonts w:hint="eastAsia"/>
        </w:rPr>
        <w:t>p</w:t>
      </w:r>
      <w:r w:rsidRPr="00265FD0">
        <w:t>rofile-</w:t>
      </w:r>
      <w:r w:rsidRPr="00265FD0">
        <w:rPr>
          <w:rFonts w:hint="eastAsia"/>
        </w:rPr>
        <w:t>個人資料表</w:t>
      </w:r>
      <w:bookmarkEnd w:id="116"/>
    </w:p>
    <w:tbl>
      <w:tblPr>
        <w:tblStyle w:val="111"/>
        <w:tblW w:w="0" w:type="auto"/>
        <w:tblLook w:val="04A0" w:firstRow="1" w:lastRow="0" w:firstColumn="1" w:lastColumn="0" w:noHBand="0" w:noVBand="1"/>
      </w:tblPr>
      <w:tblGrid>
        <w:gridCol w:w="2548"/>
        <w:gridCol w:w="4535"/>
        <w:gridCol w:w="1701"/>
        <w:gridCol w:w="1410"/>
      </w:tblGrid>
      <w:tr w:rsidR="00C40BA8" w:rsidRPr="00265FD0" w14:paraId="3ED62674" w14:textId="77777777" w:rsidTr="00B20268">
        <w:trPr>
          <w:cnfStyle w:val="100000000000" w:firstRow="1" w:lastRow="0" w:firstColumn="0" w:lastColumn="0" w:oddVBand="0" w:evenVBand="0" w:oddHBand="0" w:evenHBand="0" w:firstRowFirstColumn="0" w:firstRowLastColumn="0" w:lastRowFirstColumn="0" w:lastRowLastColumn="0"/>
          <w:trHeight w:val="191"/>
        </w:trPr>
        <w:tc>
          <w:tcPr>
            <w:cnfStyle w:val="001000000000" w:firstRow="0" w:lastRow="0" w:firstColumn="1" w:lastColumn="0" w:oddVBand="0" w:evenVBand="0" w:oddHBand="0" w:evenHBand="0" w:firstRowFirstColumn="0" w:firstRowLastColumn="0" w:lastRowFirstColumn="0" w:lastRowLastColumn="0"/>
            <w:tcW w:w="2548" w:type="dxa"/>
          </w:tcPr>
          <w:p w14:paraId="1B6DA85E" w14:textId="77777777" w:rsidR="00C40BA8" w:rsidRPr="00265FD0" w:rsidRDefault="00C40BA8" w:rsidP="004F452F">
            <w:pPr>
              <w:snapToGrid w:val="0"/>
              <w:jc w:val="center"/>
              <w:rPr>
                <w:b w:val="0"/>
              </w:rPr>
            </w:pPr>
            <w:r w:rsidRPr="00265FD0">
              <w:rPr>
                <w:b w:val="0"/>
              </w:rPr>
              <w:t>欄位名稱</w:t>
            </w:r>
          </w:p>
        </w:tc>
        <w:tc>
          <w:tcPr>
            <w:tcW w:w="4535" w:type="dxa"/>
          </w:tcPr>
          <w:p w14:paraId="58E0F032" w14:textId="77777777" w:rsidR="00C40BA8" w:rsidRPr="00265FD0" w:rsidRDefault="00C40BA8" w:rsidP="004F452F">
            <w:pPr>
              <w:snapToGrid w:val="0"/>
              <w:jc w:val="center"/>
              <w:cnfStyle w:val="100000000000" w:firstRow="1" w:lastRow="0" w:firstColumn="0" w:lastColumn="0" w:oddVBand="0" w:evenVBand="0" w:oddHBand="0" w:evenHBand="0" w:firstRowFirstColumn="0" w:firstRowLastColumn="0" w:lastRowFirstColumn="0" w:lastRowLastColumn="0"/>
              <w:rPr>
                <w:b w:val="0"/>
              </w:rPr>
            </w:pPr>
            <w:r w:rsidRPr="00265FD0">
              <w:rPr>
                <w:b w:val="0"/>
              </w:rPr>
              <w:t>意義</w:t>
            </w:r>
          </w:p>
        </w:tc>
        <w:tc>
          <w:tcPr>
            <w:tcW w:w="1701" w:type="dxa"/>
          </w:tcPr>
          <w:p w14:paraId="486B8408" w14:textId="77777777" w:rsidR="00C40BA8" w:rsidRPr="00265FD0" w:rsidRDefault="00C40BA8" w:rsidP="004F452F">
            <w:pPr>
              <w:snapToGrid w:val="0"/>
              <w:jc w:val="center"/>
              <w:cnfStyle w:val="100000000000" w:firstRow="1" w:lastRow="0" w:firstColumn="0" w:lastColumn="0" w:oddVBand="0" w:evenVBand="0" w:oddHBand="0" w:evenHBand="0" w:firstRowFirstColumn="0" w:firstRowLastColumn="0" w:lastRowFirstColumn="0" w:lastRowLastColumn="0"/>
              <w:rPr>
                <w:b w:val="0"/>
              </w:rPr>
            </w:pPr>
            <w:r w:rsidRPr="00265FD0">
              <w:rPr>
                <w:b w:val="0"/>
              </w:rPr>
              <w:t>資料型態</w:t>
            </w:r>
          </w:p>
        </w:tc>
        <w:tc>
          <w:tcPr>
            <w:tcW w:w="1410" w:type="dxa"/>
          </w:tcPr>
          <w:p w14:paraId="5FB506E3" w14:textId="77777777" w:rsidR="00C40BA8" w:rsidRPr="00265FD0" w:rsidRDefault="00C40BA8" w:rsidP="004F452F">
            <w:pPr>
              <w:snapToGrid w:val="0"/>
              <w:jc w:val="center"/>
              <w:cnfStyle w:val="100000000000" w:firstRow="1" w:lastRow="0" w:firstColumn="0" w:lastColumn="0" w:oddVBand="0" w:evenVBand="0" w:oddHBand="0" w:evenHBand="0" w:firstRowFirstColumn="0" w:firstRowLastColumn="0" w:lastRowFirstColumn="0" w:lastRowLastColumn="0"/>
              <w:rPr>
                <w:b w:val="0"/>
              </w:rPr>
            </w:pPr>
            <w:r w:rsidRPr="00265FD0">
              <w:rPr>
                <w:b w:val="0"/>
              </w:rPr>
              <w:t>預設值</w:t>
            </w:r>
          </w:p>
        </w:tc>
      </w:tr>
      <w:tr w:rsidR="00C40BA8" w:rsidRPr="00265FD0" w14:paraId="18FBD791" w14:textId="77777777" w:rsidTr="00B20268">
        <w:trPr>
          <w:cnfStyle w:val="000000100000" w:firstRow="0" w:lastRow="0" w:firstColumn="0" w:lastColumn="0" w:oddVBand="0" w:evenVBand="0" w:oddHBand="1" w:evenHBand="0" w:firstRowFirstColumn="0" w:firstRowLastColumn="0" w:lastRowFirstColumn="0" w:lastRowLastColumn="0"/>
          <w:trHeight w:val="58"/>
        </w:trPr>
        <w:tc>
          <w:tcPr>
            <w:cnfStyle w:val="001000000000" w:firstRow="0" w:lastRow="0" w:firstColumn="1" w:lastColumn="0" w:oddVBand="0" w:evenVBand="0" w:oddHBand="0" w:evenHBand="0" w:firstRowFirstColumn="0" w:firstRowLastColumn="0" w:lastRowFirstColumn="0" w:lastRowLastColumn="0"/>
            <w:tcW w:w="2548" w:type="dxa"/>
          </w:tcPr>
          <w:p w14:paraId="388E10E0" w14:textId="14B1E702" w:rsidR="00C40BA8" w:rsidRPr="00265FD0" w:rsidRDefault="004F452F" w:rsidP="004F452F">
            <w:pPr>
              <w:snapToGrid w:val="0"/>
              <w:jc w:val="both"/>
            </w:pPr>
            <w:r w:rsidRPr="00265FD0">
              <w:t>name</w:t>
            </w:r>
          </w:p>
        </w:tc>
        <w:tc>
          <w:tcPr>
            <w:tcW w:w="4535" w:type="dxa"/>
          </w:tcPr>
          <w:p w14:paraId="3D2A27F5" w14:textId="77777777" w:rsidR="00C40BA8" w:rsidRPr="00265FD0" w:rsidRDefault="00C40BA8" w:rsidP="004F452F">
            <w:pPr>
              <w:snapToGrid w:val="0"/>
              <w:jc w:val="both"/>
              <w:cnfStyle w:val="000000100000" w:firstRow="0" w:lastRow="0" w:firstColumn="0" w:lastColumn="0" w:oddVBand="0" w:evenVBand="0" w:oddHBand="1" w:evenHBand="0" w:firstRowFirstColumn="0" w:firstRowLastColumn="0" w:lastRowFirstColumn="0" w:lastRowLastColumn="0"/>
            </w:pPr>
            <w:r w:rsidRPr="00265FD0">
              <w:rPr>
                <w:rFonts w:hint="eastAsia"/>
              </w:rPr>
              <w:t>流水編號</w:t>
            </w:r>
          </w:p>
        </w:tc>
        <w:tc>
          <w:tcPr>
            <w:tcW w:w="1701" w:type="dxa"/>
          </w:tcPr>
          <w:p w14:paraId="154BBFE4" w14:textId="77777777" w:rsidR="00C40BA8" w:rsidRPr="00265FD0" w:rsidRDefault="00C40BA8" w:rsidP="004F452F">
            <w:pPr>
              <w:snapToGrid w:val="0"/>
              <w:jc w:val="both"/>
              <w:cnfStyle w:val="000000100000" w:firstRow="0" w:lastRow="0" w:firstColumn="0" w:lastColumn="0" w:oddVBand="0" w:evenVBand="0" w:oddHBand="1" w:evenHBand="0" w:firstRowFirstColumn="0" w:firstRowLastColumn="0" w:lastRowFirstColumn="0" w:lastRowLastColumn="0"/>
            </w:pPr>
            <w:r w:rsidRPr="00265FD0">
              <w:t>string</w:t>
            </w:r>
          </w:p>
        </w:tc>
        <w:tc>
          <w:tcPr>
            <w:tcW w:w="1410" w:type="dxa"/>
          </w:tcPr>
          <w:p w14:paraId="160D5829" w14:textId="77777777" w:rsidR="00C40BA8" w:rsidRPr="00265FD0" w:rsidRDefault="00C40BA8" w:rsidP="004F452F">
            <w:pPr>
              <w:snapToGrid w:val="0"/>
              <w:jc w:val="both"/>
              <w:cnfStyle w:val="000000100000" w:firstRow="0" w:lastRow="0" w:firstColumn="0" w:lastColumn="0" w:oddVBand="0" w:evenVBand="0" w:oddHBand="1" w:evenHBand="0" w:firstRowFirstColumn="0" w:firstRowLastColumn="0" w:lastRowFirstColumn="0" w:lastRowLastColumn="0"/>
            </w:pPr>
          </w:p>
        </w:tc>
      </w:tr>
      <w:tr w:rsidR="00C40BA8" w:rsidRPr="00265FD0" w14:paraId="516CB80C" w14:textId="77777777" w:rsidTr="00B20268">
        <w:tc>
          <w:tcPr>
            <w:cnfStyle w:val="001000000000" w:firstRow="0" w:lastRow="0" w:firstColumn="1" w:lastColumn="0" w:oddVBand="0" w:evenVBand="0" w:oddHBand="0" w:evenHBand="0" w:firstRowFirstColumn="0" w:firstRowLastColumn="0" w:lastRowFirstColumn="0" w:lastRowLastColumn="0"/>
            <w:tcW w:w="2548" w:type="dxa"/>
          </w:tcPr>
          <w:p w14:paraId="108991C6" w14:textId="4DD5F240" w:rsidR="00C40BA8" w:rsidRPr="00265FD0" w:rsidRDefault="004F452F" w:rsidP="004F452F">
            <w:pPr>
              <w:snapToGrid w:val="0"/>
              <w:jc w:val="both"/>
            </w:pPr>
            <w:r w:rsidRPr="00265FD0">
              <w:t>e</w:t>
            </w:r>
            <w:r w:rsidR="00C40BA8" w:rsidRPr="00265FD0">
              <w:t>mail</w:t>
            </w:r>
          </w:p>
        </w:tc>
        <w:tc>
          <w:tcPr>
            <w:tcW w:w="4535" w:type="dxa"/>
          </w:tcPr>
          <w:p w14:paraId="08A9FFF9" w14:textId="77777777" w:rsidR="00C40BA8" w:rsidRPr="00265FD0" w:rsidRDefault="00C40BA8" w:rsidP="004F452F">
            <w:pPr>
              <w:snapToGrid w:val="0"/>
              <w:jc w:val="both"/>
              <w:cnfStyle w:val="000000000000" w:firstRow="0" w:lastRow="0" w:firstColumn="0" w:lastColumn="0" w:oddVBand="0" w:evenVBand="0" w:oddHBand="0" w:evenHBand="0" w:firstRowFirstColumn="0" w:firstRowLastColumn="0" w:lastRowFirstColumn="0" w:lastRowLastColumn="0"/>
            </w:pPr>
            <w:r w:rsidRPr="00265FD0">
              <w:rPr>
                <w:rFonts w:hint="eastAsia"/>
              </w:rPr>
              <w:t>使用者帳號</w:t>
            </w:r>
          </w:p>
        </w:tc>
        <w:tc>
          <w:tcPr>
            <w:tcW w:w="1701" w:type="dxa"/>
          </w:tcPr>
          <w:p w14:paraId="7CCD98EB" w14:textId="77777777" w:rsidR="00C40BA8" w:rsidRPr="00265FD0" w:rsidRDefault="00C40BA8" w:rsidP="004F452F">
            <w:pPr>
              <w:snapToGrid w:val="0"/>
              <w:jc w:val="both"/>
              <w:cnfStyle w:val="000000000000" w:firstRow="0" w:lastRow="0" w:firstColumn="0" w:lastColumn="0" w:oddVBand="0" w:evenVBand="0" w:oddHBand="0" w:evenHBand="0" w:firstRowFirstColumn="0" w:firstRowLastColumn="0" w:lastRowFirstColumn="0" w:lastRowLastColumn="0"/>
            </w:pPr>
            <w:r w:rsidRPr="00265FD0">
              <w:t>string</w:t>
            </w:r>
          </w:p>
        </w:tc>
        <w:tc>
          <w:tcPr>
            <w:tcW w:w="1410" w:type="dxa"/>
          </w:tcPr>
          <w:p w14:paraId="767068AD" w14:textId="77777777" w:rsidR="00C40BA8" w:rsidRPr="00265FD0" w:rsidRDefault="00C40BA8" w:rsidP="004F452F">
            <w:pPr>
              <w:snapToGrid w:val="0"/>
              <w:jc w:val="both"/>
              <w:cnfStyle w:val="000000000000" w:firstRow="0" w:lastRow="0" w:firstColumn="0" w:lastColumn="0" w:oddVBand="0" w:evenVBand="0" w:oddHBand="0" w:evenHBand="0" w:firstRowFirstColumn="0" w:firstRowLastColumn="0" w:lastRowFirstColumn="0" w:lastRowLastColumn="0"/>
            </w:pPr>
          </w:p>
        </w:tc>
      </w:tr>
      <w:tr w:rsidR="004F452F" w:rsidRPr="00265FD0" w14:paraId="4EE6279B" w14:textId="77777777" w:rsidTr="00B202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8" w:type="dxa"/>
          </w:tcPr>
          <w:p w14:paraId="21FD4B72" w14:textId="0030DF3F" w:rsidR="004F452F" w:rsidRPr="00265FD0" w:rsidRDefault="004F452F" w:rsidP="004F452F">
            <w:pPr>
              <w:snapToGrid w:val="0"/>
              <w:jc w:val="both"/>
            </w:pPr>
            <w:r w:rsidRPr="00265FD0">
              <w:t>height</w:t>
            </w:r>
          </w:p>
        </w:tc>
        <w:tc>
          <w:tcPr>
            <w:tcW w:w="4535" w:type="dxa"/>
          </w:tcPr>
          <w:p w14:paraId="0D442723" w14:textId="198EA75A" w:rsidR="004F452F" w:rsidRPr="00265FD0" w:rsidRDefault="004F452F" w:rsidP="004F452F">
            <w:pPr>
              <w:snapToGrid w:val="0"/>
              <w:jc w:val="both"/>
              <w:cnfStyle w:val="000000100000" w:firstRow="0" w:lastRow="0" w:firstColumn="0" w:lastColumn="0" w:oddVBand="0" w:evenVBand="0" w:oddHBand="1" w:evenHBand="0" w:firstRowFirstColumn="0" w:firstRowLastColumn="0" w:lastRowFirstColumn="0" w:lastRowLastColumn="0"/>
            </w:pPr>
            <w:r w:rsidRPr="00265FD0">
              <w:rPr>
                <w:rFonts w:hint="eastAsia"/>
              </w:rPr>
              <w:t>身高</w:t>
            </w:r>
          </w:p>
        </w:tc>
        <w:tc>
          <w:tcPr>
            <w:tcW w:w="1701" w:type="dxa"/>
          </w:tcPr>
          <w:p w14:paraId="0A9E3193" w14:textId="67C657E1" w:rsidR="004F452F" w:rsidRPr="00265FD0" w:rsidRDefault="004F452F" w:rsidP="004F452F">
            <w:pPr>
              <w:snapToGrid w:val="0"/>
              <w:jc w:val="both"/>
              <w:cnfStyle w:val="000000100000" w:firstRow="0" w:lastRow="0" w:firstColumn="0" w:lastColumn="0" w:oddVBand="0" w:evenVBand="0" w:oddHBand="1" w:evenHBand="0" w:firstRowFirstColumn="0" w:firstRowLastColumn="0" w:lastRowFirstColumn="0" w:lastRowLastColumn="0"/>
            </w:pPr>
            <w:r w:rsidRPr="00265FD0">
              <w:t>float</w:t>
            </w:r>
          </w:p>
        </w:tc>
        <w:tc>
          <w:tcPr>
            <w:tcW w:w="1410" w:type="dxa"/>
          </w:tcPr>
          <w:p w14:paraId="71E08F4B" w14:textId="77777777" w:rsidR="004F452F" w:rsidRPr="00265FD0" w:rsidRDefault="004F452F" w:rsidP="004F452F">
            <w:pPr>
              <w:snapToGrid w:val="0"/>
              <w:jc w:val="both"/>
              <w:cnfStyle w:val="000000100000" w:firstRow="0" w:lastRow="0" w:firstColumn="0" w:lastColumn="0" w:oddVBand="0" w:evenVBand="0" w:oddHBand="1" w:evenHBand="0" w:firstRowFirstColumn="0" w:firstRowLastColumn="0" w:lastRowFirstColumn="0" w:lastRowLastColumn="0"/>
            </w:pPr>
          </w:p>
        </w:tc>
      </w:tr>
      <w:tr w:rsidR="004F452F" w:rsidRPr="00265FD0" w14:paraId="05C79945" w14:textId="77777777" w:rsidTr="00B20268">
        <w:tc>
          <w:tcPr>
            <w:cnfStyle w:val="001000000000" w:firstRow="0" w:lastRow="0" w:firstColumn="1" w:lastColumn="0" w:oddVBand="0" w:evenVBand="0" w:oddHBand="0" w:evenHBand="0" w:firstRowFirstColumn="0" w:firstRowLastColumn="0" w:lastRowFirstColumn="0" w:lastRowLastColumn="0"/>
            <w:tcW w:w="2548" w:type="dxa"/>
          </w:tcPr>
          <w:p w14:paraId="3CB34407" w14:textId="543A021F" w:rsidR="004F452F" w:rsidRPr="00265FD0" w:rsidRDefault="004F452F" w:rsidP="004F452F">
            <w:pPr>
              <w:snapToGrid w:val="0"/>
              <w:jc w:val="both"/>
            </w:pPr>
            <w:r w:rsidRPr="00265FD0">
              <w:rPr>
                <w:rFonts w:hint="eastAsia"/>
              </w:rPr>
              <w:t>w</w:t>
            </w:r>
            <w:r w:rsidRPr="00265FD0">
              <w:t>eight</w:t>
            </w:r>
          </w:p>
        </w:tc>
        <w:tc>
          <w:tcPr>
            <w:tcW w:w="4535" w:type="dxa"/>
          </w:tcPr>
          <w:p w14:paraId="4445A3E6" w14:textId="03A267A4" w:rsidR="004F452F" w:rsidRPr="00265FD0" w:rsidRDefault="004F452F" w:rsidP="004F452F">
            <w:pPr>
              <w:snapToGrid w:val="0"/>
              <w:jc w:val="both"/>
              <w:cnfStyle w:val="000000000000" w:firstRow="0" w:lastRow="0" w:firstColumn="0" w:lastColumn="0" w:oddVBand="0" w:evenVBand="0" w:oddHBand="0" w:evenHBand="0" w:firstRowFirstColumn="0" w:firstRowLastColumn="0" w:lastRowFirstColumn="0" w:lastRowLastColumn="0"/>
            </w:pPr>
            <w:r w:rsidRPr="00265FD0">
              <w:rPr>
                <w:rFonts w:hint="eastAsia"/>
              </w:rPr>
              <w:t>體重</w:t>
            </w:r>
          </w:p>
        </w:tc>
        <w:tc>
          <w:tcPr>
            <w:tcW w:w="1701" w:type="dxa"/>
          </w:tcPr>
          <w:p w14:paraId="3EAD82D9" w14:textId="3F264AC6" w:rsidR="004F452F" w:rsidRPr="00265FD0" w:rsidRDefault="004F452F" w:rsidP="004F452F">
            <w:pPr>
              <w:snapToGrid w:val="0"/>
              <w:jc w:val="both"/>
              <w:cnfStyle w:val="000000000000" w:firstRow="0" w:lastRow="0" w:firstColumn="0" w:lastColumn="0" w:oddVBand="0" w:evenVBand="0" w:oddHBand="0" w:evenHBand="0" w:firstRowFirstColumn="0" w:firstRowLastColumn="0" w:lastRowFirstColumn="0" w:lastRowLastColumn="0"/>
            </w:pPr>
            <w:r w:rsidRPr="00265FD0">
              <w:t>float</w:t>
            </w:r>
          </w:p>
        </w:tc>
        <w:tc>
          <w:tcPr>
            <w:tcW w:w="1410" w:type="dxa"/>
          </w:tcPr>
          <w:p w14:paraId="2181A5EF" w14:textId="77777777" w:rsidR="004F452F" w:rsidRPr="00265FD0" w:rsidRDefault="004F452F" w:rsidP="004F452F">
            <w:pPr>
              <w:snapToGrid w:val="0"/>
              <w:jc w:val="both"/>
              <w:cnfStyle w:val="000000000000" w:firstRow="0" w:lastRow="0" w:firstColumn="0" w:lastColumn="0" w:oddVBand="0" w:evenVBand="0" w:oddHBand="0" w:evenHBand="0" w:firstRowFirstColumn="0" w:firstRowLastColumn="0" w:lastRowFirstColumn="0" w:lastRowLastColumn="0"/>
            </w:pPr>
          </w:p>
        </w:tc>
      </w:tr>
      <w:tr w:rsidR="004F452F" w:rsidRPr="00265FD0" w14:paraId="5356B778" w14:textId="77777777" w:rsidTr="00B202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8" w:type="dxa"/>
          </w:tcPr>
          <w:p w14:paraId="383B8C62" w14:textId="6D32BBAA" w:rsidR="004F452F" w:rsidRPr="00265FD0" w:rsidRDefault="004F452F" w:rsidP="004F452F">
            <w:pPr>
              <w:snapToGrid w:val="0"/>
              <w:jc w:val="both"/>
            </w:pPr>
            <w:r w:rsidRPr="00265FD0">
              <w:t>birthday</w:t>
            </w:r>
          </w:p>
        </w:tc>
        <w:tc>
          <w:tcPr>
            <w:tcW w:w="4535" w:type="dxa"/>
          </w:tcPr>
          <w:p w14:paraId="5F8556E7" w14:textId="4446FB85" w:rsidR="004F452F" w:rsidRPr="00265FD0" w:rsidRDefault="004F452F" w:rsidP="004F452F">
            <w:pPr>
              <w:snapToGrid w:val="0"/>
              <w:jc w:val="both"/>
              <w:cnfStyle w:val="000000100000" w:firstRow="0" w:lastRow="0" w:firstColumn="0" w:lastColumn="0" w:oddVBand="0" w:evenVBand="0" w:oddHBand="1" w:evenHBand="0" w:firstRowFirstColumn="0" w:firstRowLastColumn="0" w:lastRowFirstColumn="0" w:lastRowLastColumn="0"/>
            </w:pPr>
            <w:r w:rsidRPr="00265FD0">
              <w:rPr>
                <w:rFonts w:hint="eastAsia"/>
              </w:rPr>
              <w:t>生日</w:t>
            </w:r>
          </w:p>
        </w:tc>
        <w:tc>
          <w:tcPr>
            <w:tcW w:w="1701" w:type="dxa"/>
          </w:tcPr>
          <w:p w14:paraId="1963CAD1" w14:textId="43DDFC35" w:rsidR="004F452F" w:rsidRPr="00265FD0" w:rsidRDefault="004F452F" w:rsidP="004F452F">
            <w:pPr>
              <w:snapToGrid w:val="0"/>
              <w:jc w:val="both"/>
              <w:cnfStyle w:val="000000100000" w:firstRow="0" w:lastRow="0" w:firstColumn="0" w:lastColumn="0" w:oddVBand="0" w:evenVBand="0" w:oddHBand="1" w:evenHBand="0" w:firstRowFirstColumn="0" w:firstRowLastColumn="0" w:lastRowFirstColumn="0" w:lastRowLastColumn="0"/>
            </w:pPr>
            <w:r w:rsidRPr="00265FD0">
              <w:t>string</w:t>
            </w:r>
          </w:p>
        </w:tc>
        <w:tc>
          <w:tcPr>
            <w:tcW w:w="1410" w:type="dxa"/>
          </w:tcPr>
          <w:p w14:paraId="246860CF" w14:textId="77777777" w:rsidR="004F452F" w:rsidRPr="00265FD0" w:rsidRDefault="004F452F" w:rsidP="004F452F">
            <w:pPr>
              <w:snapToGrid w:val="0"/>
              <w:jc w:val="both"/>
              <w:cnfStyle w:val="000000100000" w:firstRow="0" w:lastRow="0" w:firstColumn="0" w:lastColumn="0" w:oddVBand="0" w:evenVBand="0" w:oddHBand="1" w:evenHBand="0" w:firstRowFirstColumn="0" w:firstRowLastColumn="0" w:lastRowFirstColumn="0" w:lastRowLastColumn="0"/>
            </w:pPr>
          </w:p>
        </w:tc>
      </w:tr>
      <w:tr w:rsidR="004F452F" w:rsidRPr="00265FD0" w14:paraId="7220C07C" w14:textId="77777777" w:rsidTr="00B20268">
        <w:tc>
          <w:tcPr>
            <w:cnfStyle w:val="001000000000" w:firstRow="0" w:lastRow="0" w:firstColumn="1" w:lastColumn="0" w:oddVBand="0" w:evenVBand="0" w:oddHBand="0" w:evenHBand="0" w:firstRowFirstColumn="0" w:firstRowLastColumn="0" w:lastRowFirstColumn="0" w:lastRowLastColumn="0"/>
            <w:tcW w:w="2548" w:type="dxa"/>
          </w:tcPr>
          <w:p w14:paraId="0B69C3B7" w14:textId="125876E7" w:rsidR="004F452F" w:rsidRPr="00265FD0" w:rsidRDefault="004F452F" w:rsidP="004F452F">
            <w:pPr>
              <w:snapToGrid w:val="0"/>
              <w:jc w:val="both"/>
            </w:pPr>
            <w:r w:rsidRPr="00265FD0">
              <w:t>phone</w:t>
            </w:r>
          </w:p>
        </w:tc>
        <w:tc>
          <w:tcPr>
            <w:tcW w:w="4535" w:type="dxa"/>
          </w:tcPr>
          <w:p w14:paraId="7386009E" w14:textId="160AF737" w:rsidR="004F452F" w:rsidRPr="00265FD0" w:rsidRDefault="004F452F" w:rsidP="004F452F">
            <w:pPr>
              <w:snapToGrid w:val="0"/>
              <w:jc w:val="both"/>
              <w:cnfStyle w:val="000000000000" w:firstRow="0" w:lastRow="0" w:firstColumn="0" w:lastColumn="0" w:oddVBand="0" w:evenVBand="0" w:oddHBand="0" w:evenHBand="0" w:firstRowFirstColumn="0" w:firstRowLastColumn="0" w:lastRowFirstColumn="0" w:lastRowLastColumn="0"/>
            </w:pPr>
            <w:r w:rsidRPr="00265FD0">
              <w:rPr>
                <w:rFonts w:hint="eastAsia"/>
              </w:rPr>
              <w:t>手機號碼</w:t>
            </w:r>
          </w:p>
        </w:tc>
        <w:tc>
          <w:tcPr>
            <w:tcW w:w="1701" w:type="dxa"/>
          </w:tcPr>
          <w:p w14:paraId="76D2B5FD" w14:textId="0080222A" w:rsidR="004F452F" w:rsidRPr="00265FD0" w:rsidRDefault="005516C5" w:rsidP="004F452F">
            <w:pPr>
              <w:snapToGrid w:val="0"/>
              <w:jc w:val="both"/>
              <w:cnfStyle w:val="000000000000" w:firstRow="0" w:lastRow="0" w:firstColumn="0" w:lastColumn="0" w:oddVBand="0" w:evenVBand="0" w:oddHBand="0" w:evenHBand="0" w:firstRowFirstColumn="0" w:firstRowLastColumn="0" w:lastRowFirstColumn="0" w:lastRowLastColumn="0"/>
            </w:pPr>
            <w:r w:rsidRPr="00265FD0">
              <w:rPr>
                <w:rFonts w:hint="eastAsia"/>
              </w:rPr>
              <w:t>s</w:t>
            </w:r>
            <w:r w:rsidRPr="00265FD0">
              <w:t>tring</w:t>
            </w:r>
          </w:p>
        </w:tc>
        <w:tc>
          <w:tcPr>
            <w:tcW w:w="1410" w:type="dxa"/>
          </w:tcPr>
          <w:p w14:paraId="0C9CB036" w14:textId="77777777" w:rsidR="004F452F" w:rsidRPr="00265FD0" w:rsidRDefault="004F452F" w:rsidP="004F452F">
            <w:pPr>
              <w:snapToGrid w:val="0"/>
              <w:jc w:val="both"/>
              <w:cnfStyle w:val="000000000000" w:firstRow="0" w:lastRow="0" w:firstColumn="0" w:lastColumn="0" w:oddVBand="0" w:evenVBand="0" w:oddHBand="0" w:evenHBand="0" w:firstRowFirstColumn="0" w:firstRowLastColumn="0" w:lastRowFirstColumn="0" w:lastRowLastColumn="0"/>
            </w:pPr>
          </w:p>
        </w:tc>
      </w:tr>
      <w:tr w:rsidR="004F452F" w:rsidRPr="00265FD0" w14:paraId="32406B7F" w14:textId="77777777" w:rsidTr="00B202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8" w:type="dxa"/>
          </w:tcPr>
          <w:p w14:paraId="2300A5C9" w14:textId="4C026F9A" w:rsidR="004F452F" w:rsidRPr="00265FD0" w:rsidRDefault="004F452F" w:rsidP="004F452F">
            <w:pPr>
              <w:snapToGrid w:val="0"/>
              <w:jc w:val="both"/>
            </w:pPr>
            <w:r w:rsidRPr="00265FD0">
              <w:rPr>
                <w:rFonts w:hint="eastAsia"/>
              </w:rPr>
              <w:t>g</w:t>
            </w:r>
            <w:r w:rsidRPr="00265FD0">
              <w:t>ender</w:t>
            </w:r>
          </w:p>
        </w:tc>
        <w:tc>
          <w:tcPr>
            <w:tcW w:w="4535" w:type="dxa"/>
          </w:tcPr>
          <w:p w14:paraId="6AE4D7A6" w14:textId="06B4F300" w:rsidR="004F452F" w:rsidRPr="00265FD0" w:rsidRDefault="004F452F" w:rsidP="004F452F">
            <w:pPr>
              <w:snapToGrid w:val="0"/>
              <w:jc w:val="both"/>
              <w:cnfStyle w:val="000000100000" w:firstRow="0" w:lastRow="0" w:firstColumn="0" w:lastColumn="0" w:oddVBand="0" w:evenVBand="0" w:oddHBand="1" w:evenHBand="0" w:firstRowFirstColumn="0" w:firstRowLastColumn="0" w:lastRowFirstColumn="0" w:lastRowLastColumn="0"/>
            </w:pPr>
            <w:r w:rsidRPr="00265FD0">
              <w:rPr>
                <w:rFonts w:hint="eastAsia"/>
              </w:rPr>
              <w:t>性別</w:t>
            </w:r>
          </w:p>
        </w:tc>
        <w:tc>
          <w:tcPr>
            <w:tcW w:w="1701" w:type="dxa"/>
          </w:tcPr>
          <w:p w14:paraId="6831EE05" w14:textId="432660D2" w:rsidR="004F452F" w:rsidRPr="00265FD0" w:rsidRDefault="005516C5" w:rsidP="004F452F">
            <w:pPr>
              <w:snapToGrid w:val="0"/>
              <w:jc w:val="both"/>
              <w:cnfStyle w:val="000000100000" w:firstRow="0" w:lastRow="0" w:firstColumn="0" w:lastColumn="0" w:oddVBand="0" w:evenVBand="0" w:oddHBand="1" w:evenHBand="0" w:firstRowFirstColumn="0" w:firstRowLastColumn="0" w:lastRowFirstColumn="0" w:lastRowLastColumn="0"/>
            </w:pPr>
            <w:r w:rsidRPr="00265FD0">
              <w:t>string</w:t>
            </w:r>
          </w:p>
        </w:tc>
        <w:tc>
          <w:tcPr>
            <w:tcW w:w="1410" w:type="dxa"/>
          </w:tcPr>
          <w:p w14:paraId="5E851340" w14:textId="77777777" w:rsidR="004F452F" w:rsidRPr="00265FD0" w:rsidRDefault="004F452F" w:rsidP="004F452F">
            <w:pPr>
              <w:snapToGrid w:val="0"/>
              <w:jc w:val="both"/>
              <w:cnfStyle w:val="000000100000" w:firstRow="0" w:lastRow="0" w:firstColumn="0" w:lastColumn="0" w:oddVBand="0" w:evenVBand="0" w:oddHBand="1" w:evenHBand="0" w:firstRowFirstColumn="0" w:firstRowLastColumn="0" w:lastRowFirstColumn="0" w:lastRowLastColumn="0"/>
            </w:pPr>
          </w:p>
        </w:tc>
      </w:tr>
      <w:tr w:rsidR="004F452F" w:rsidRPr="00265FD0" w14:paraId="038908FA" w14:textId="77777777" w:rsidTr="00B20268">
        <w:tc>
          <w:tcPr>
            <w:cnfStyle w:val="001000000000" w:firstRow="0" w:lastRow="0" w:firstColumn="1" w:lastColumn="0" w:oddVBand="0" w:evenVBand="0" w:oddHBand="0" w:evenHBand="0" w:firstRowFirstColumn="0" w:firstRowLastColumn="0" w:lastRowFirstColumn="0" w:lastRowLastColumn="0"/>
            <w:tcW w:w="2548" w:type="dxa"/>
          </w:tcPr>
          <w:p w14:paraId="388AB54F" w14:textId="38BD6598" w:rsidR="004F452F" w:rsidRPr="00265FD0" w:rsidRDefault="004F452F" w:rsidP="004F452F">
            <w:pPr>
              <w:snapToGrid w:val="0"/>
              <w:jc w:val="both"/>
            </w:pPr>
            <w:r w:rsidRPr="00265FD0">
              <w:t>age</w:t>
            </w:r>
          </w:p>
        </w:tc>
        <w:tc>
          <w:tcPr>
            <w:tcW w:w="4535" w:type="dxa"/>
          </w:tcPr>
          <w:p w14:paraId="3C5A5BF6" w14:textId="3C06EB86" w:rsidR="004F452F" w:rsidRPr="00265FD0" w:rsidRDefault="004F452F" w:rsidP="004F452F">
            <w:pPr>
              <w:snapToGrid w:val="0"/>
              <w:jc w:val="both"/>
              <w:cnfStyle w:val="000000000000" w:firstRow="0" w:lastRow="0" w:firstColumn="0" w:lastColumn="0" w:oddVBand="0" w:evenVBand="0" w:oddHBand="0" w:evenHBand="0" w:firstRowFirstColumn="0" w:firstRowLastColumn="0" w:lastRowFirstColumn="0" w:lastRowLastColumn="0"/>
            </w:pPr>
            <w:r w:rsidRPr="00265FD0">
              <w:rPr>
                <w:rFonts w:hint="eastAsia"/>
              </w:rPr>
              <w:t>年齡</w:t>
            </w:r>
          </w:p>
        </w:tc>
        <w:tc>
          <w:tcPr>
            <w:tcW w:w="1701" w:type="dxa"/>
          </w:tcPr>
          <w:p w14:paraId="7186B20C" w14:textId="3D059E47" w:rsidR="004F452F" w:rsidRPr="00265FD0" w:rsidRDefault="005516C5" w:rsidP="004F452F">
            <w:pPr>
              <w:snapToGrid w:val="0"/>
              <w:jc w:val="both"/>
              <w:cnfStyle w:val="000000000000" w:firstRow="0" w:lastRow="0" w:firstColumn="0" w:lastColumn="0" w:oddVBand="0" w:evenVBand="0" w:oddHBand="0" w:evenHBand="0" w:firstRowFirstColumn="0" w:firstRowLastColumn="0" w:lastRowFirstColumn="0" w:lastRowLastColumn="0"/>
            </w:pPr>
            <w:r w:rsidRPr="00265FD0">
              <w:rPr>
                <w:rFonts w:hint="eastAsia"/>
              </w:rPr>
              <w:t>i</w:t>
            </w:r>
            <w:r w:rsidRPr="00265FD0">
              <w:t>nt</w:t>
            </w:r>
          </w:p>
        </w:tc>
        <w:tc>
          <w:tcPr>
            <w:tcW w:w="1410" w:type="dxa"/>
          </w:tcPr>
          <w:p w14:paraId="576973B7" w14:textId="77777777" w:rsidR="004F452F" w:rsidRPr="00265FD0" w:rsidRDefault="004F452F" w:rsidP="004F452F">
            <w:pPr>
              <w:snapToGrid w:val="0"/>
              <w:jc w:val="both"/>
              <w:cnfStyle w:val="000000000000" w:firstRow="0" w:lastRow="0" w:firstColumn="0" w:lastColumn="0" w:oddVBand="0" w:evenVBand="0" w:oddHBand="0" w:evenHBand="0" w:firstRowFirstColumn="0" w:firstRowLastColumn="0" w:lastRowFirstColumn="0" w:lastRowLastColumn="0"/>
            </w:pPr>
          </w:p>
        </w:tc>
      </w:tr>
    </w:tbl>
    <w:p w14:paraId="7753AC37" w14:textId="6002A0C8" w:rsidR="001C287D" w:rsidRPr="00265FD0" w:rsidRDefault="001C287D" w:rsidP="001C287D">
      <w:pPr>
        <w:tabs>
          <w:tab w:val="left" w:pos="2040"/>
        </w:tabs>
      </w:pPr>
    </w:p>
    <w:p w14:paraId="49BC7429" w14:textId="47AF103C" w:rsidR="005516C5" w:rsidRPr="00265FD0" w:rsidRDefault="005516C5" w:rsidP="005516C5">
      <w:pPr>
        <w:pStyle w:val="ac"/>
        <w:keepNext/>
      </w:pPr>
      <w:bookmarkStart w:id="117" w:name="_Toc151314163"/>
      <w:r w:rsidRPr="00265FD0">
        <w:rPr>
          <w:rFonts w:hint="eastAsia"/>
          <w:lang w:eastAsia="zh-CN"/>
        </w:rPr>
        <w:t>▼</w:t>
      </w:r>
      <w:r w:rsidRPr="00265FD0">
        <w:rPr>
          <w:rFonts w:hint="eastAsia"/>
        </w:rPr>
        <w:t>表</w:t>
      </w:r>
      <w:r w:rsidR="000820A3" w:rsidRPr="00265FD0">
        <w:fldChar w:fldCharType="begin"/>
      </w:r>
      <w:r w:rsidR="000820A3" w:rsidRPr="00265FD0">
        <w:instrText xml:space="preserve"> </w:instrText>
      </w:r>
      <w:r w:rsidR="000820A3" w:rsidRPr="00265FD0">
        <w:rPr>
          <w:rFonts w:hint="eastAsia"/>
        </w:rPr>
        <w:instrText>STYLEREF 2 \s</w:instrText>
      </w:r>
      <w:r w:rsidR="000820A3" w:rsidRPr="00265FD0">
        <w:instrText xml:space="preserve"> </w:instrText>
      </w:r>
      <w:r w:rsidR="000820A3" w:rsidRPr="00265FD0">
        <w:fldChar w:fldCharType="separate"/>
      </w:r>
      <w:r w:rsidR="00F239B7">
        <w:rPr>
          <w:noProof/>
        </w:rPr>
        <w:t>8-2</w:t>
      </w:r>
      <w:r w:rsidR="000820A3" w:rsidRPr="00265FD0">
        <w:fldChar w:fldCharType="end"/>
      </w:r>
      <w:r w:rsidR="000820A3" w:rsidRPr="00265FD0">
        <w:noBreakHyphen/>
      </w:r>
      <w:r w:rsidR="000820A3" w:rsidRPr="00265FD0">
        <w:fldChar w:fldCharType="begin"/>
      </w:r>
      <w:r w:rsidR="000820A3" w:rsidRPr="00265FD0">
        <w:instrText xml:space="preserve"> </w:instrText>
      </w:r>
      <w:r w:rsidR="000820A3" w:rsidRPr="00265FD0">
        <w:rPr>
          <w:rFonts w:hint="eastAsia"/>
        </w:rPr>
        <w:instrText xml:space="preserve">SEQ </w:instrText>
      </w:r>
      <w:r w:rsidR="000820A3" w:rsidRPr="00265FD0">
        <w:rPr>
          <w:rFonts w:hint="eastAsia"/>
        </w:rPr>
        <w:instrText>表</w:instrText>
      </w:r>
      <w:r w:rsidR="000820A3" w:rsidRPr="00265FD0">
        <w:rPr>
          <w:rFonts w:hint="eastAsia"/>
        </w:rPr>
        <w:instrText xml:space="preserve"> \* ARABIC \s 2</w:instrText>
      </w:r>
      <w:r w:rsidR="000820A3" w:rsidRPr="00265FD0">
        <w:instrText xml:space="preserve"> </w:instrText>
      </w:r>
      <w:r w:rsidR="000820A3" w:rsidRPr="00265FD0">
        <w:fldChar w:fldCharType="separate"/>
      </w:r>
      <w:r w:rsidR="00F239B7">
        <w:rPr>
          <w:noProof/>
        </w:rPr>
        <w:t>3</w:t>
      </w:r>
      <w:r w:rsidR="000820A3" w:rsidRPr="00265FD0">
        <w:fldChar w:fldCharType="end"/>
      </w:r>
      <w:r w:rsidRPr="00265FD0">
        <w:rPr>
          <w:rFonts w:hint="eastAsia"/>
        </w:rPr>
        <w:t>、</w:t>
      </w:r>
      <w:r w:rsidR="00E714B0" w:rsidRPr="00265FD0">
        <w:t>healthData-</w:t>
      </w:r>
      <w:r w:rsidR="00E714B0" w:rsidRPr="00265FD0">
        <w:rPr>
          <w:rFonts w:hint="eastAsia"/>
        </w:rPr>
        <w:t>健康指</w:t>
      </w:r>
      <w:r w:rsidR="00FA3E8A" w:rsidRPr="00265FD0">
        <w:rPr>
          <w:rFonts w:hint="eastAsia"/>
        </w:rPr>
        <w:t>標紀錄</w:t>
      </w:r>
      <w:r w:rsidR="00E714B0" w:rsidRPr="00265FD0">
        <w:rPr>
          <w:rFonts w:hint="eastAsia"/>
        </w:rPr>
        <w:t>表</w:t>
      </w:r>
      <w:bookmarkEnd w:id="117"/>
    </w:p>
    <w:tbl>
      <w:tblPr>
        <w:tblStyle w:val="111"/>
        <w:tblW w:w="0" w:type="auto"/>
        <w:tblLook w:val="04A0" w:firstRow="1" w:lastRow="0" w:firstColumn="1" w:lastColumn="0" w:noHBand="0" w:noVBand="1"/>
      </w:tblPr>
      <w:tblGrid>
        <w:gridCol w:w="2532"/>
        <w:gridCol w:w="4450"/>
        <w:gridCol w:w="2047"/>
        <w:gridCol w:w="1391"/>
      </w:tblGrid>
      <w:tr w:rsidR="005516C5" w:rsidRPr="00265FD0" w14:paraId="63707CB5" w14:textId="77777777" w:rsidTr="00B20268">
        <w:trPr>
          <w:cnfStyle w:val="100000000000" w:firstRow="1" w:lastRow="0" w:firstColumn="0" w:lastColumn="0" w:oddVBand="0" w:evenVBand="0" w:oddHBand="0" w:evenHBand="0" w:firstRowFirstColumn="0" w:firstRowLastColumn="0" w:lastRowFirstColumn="0" w:lastRowLastColumn="0"/>
          <w:trHeight w:val="191"/>
        </w:trPr>
        <w:tc>
          <w:tcPr>
            <w:cnfStyle w:val="001000000000" w:firstRow="0" w:lastRow="0" w:firstColumn="1" w:lastColumn="0" w:oddVBand="0" w:evenVBand="0" w:oddHBand="0" w:evenHBand="0" w:firstRowFirstColumn="0" w:firstRowLastColumn="0" w:lastRowFirstColumn="0" w:lastRowLastColumn="0"/>
            <w:tcW w:w="2548" w:type="dxa"/>
          </w:tcPr>
          <w:p w14:paraId="4A06E2BF" w14:textId="77777777" w:rsidR="005516C5" w:rsidRPr="00265FD0" w:rsidRDefault="005516C5" w:rsidP="00A36865">
            <w:pPr>
              <w:snapToGrid w:val="0"/>
              <w:jc w:val="center"/>
              <w:rPr>
                <w:b w:val="0"/>
              </w:rPr>
            </w:pPr>
            <w:r w:rsidRPr="00265FD0">
              <w:rPr>
                <w:b w:val="0"/>
              </w:rPr>
              <w:t>欄位名稱</w:t>
            </w:r>
          </w:p>
        </w:tc>
        <w:tc>
          <w:tcPr>
            <w:tcW w:w="4535" w:type="dxa"/>
          </w:tcPr>
          <w:p w14:paraId="053587C4" w14:textId="77777777" w:rsidR="005516C5" w:rsidRPr="00265FD0" w:rsidRDefault="005516C5" w:rsidP="00A36865">
            <w:pPr>
              <w:snapToGrid w:val="0"/>
              <w:jc w:val="center"/>
              <w:cnfStyle w:val="100000000000" w:firstRow="1" w:lastRow="0" w:firstColumn="0" w:lastColumn="0" w:oddVBand="0" w:evenVBand="0" w:oddHBand="0" w:evenHBand="0" w:firstRowFirstColumn="0" w:firstRowLastColumn="0" w:lastRowFirstColumn="0" w:lastRowLastColumn="0"/>
              <w:rPr>
                <w:b w:val="0"/>
              </w:rPr>
            </w:pPr>
            <w:r w:rsidRPr="00265FD0">
              <w:rPr>
                <w:b w:val="0"/>
              </w:rPr>
              <w:t>意義</w:t>
            </w:r>
          </w:p>
        </w:tc>
        <w:tc>
          <w:tcPr>
            <w:tcW w:w="1701" w:type="dxa"/>
          </w:tcPr>
          <w:p w14:paraId="71A61D87" w14:textId="77777777" w:rsidR="005516C5" w:rsidRPr="00265FD0" w:rsidRDefault="005516C5" w:rsidP="00A36865">
            <w:pPr>
              <w:snapToGrid w:val="0"/>
              <w:jc w:val="center"/>
              <w:cnfStyle w:val="100000000000" w:firstRow="1" w:lastRow="0" w:firstColumn="0" w:lastColumn="0" w:oddVBand="0" w:evenVBand="0" w:oddHBand="0" w:evenHBand="0" w:firstRowFirstColumn="0" w:firstRowLastColumn="0" w:lastRowFirstColumn="0" w:lastRowLastColumn="0"/>
              <w:rPr>
                <w:b w:val="0"/>
              </w:rPr>
            </w:pPr>
            <w:r w:rsidRPr="00265FD0">
              <w:rPr>
                <w:b w:val="0"/>
              </w:rPr>
              <w:t>資料型態</w:t>
            </w:r>
          </w:p>
        </w:tc>
        <w:tc>
          <w:tcPr>
            <w:tcW w:w="1410" w:type="dxa"/>
          </w:tcPr>
          <w:p w14:paraId="0CC7AE25" w14:textId="77777777" w:rsidR="005516C5" w:rsidRPr="00265FD0" w:rsidRDefault="005516C5" w:rsidP="00A36865">
            <w:pPr>
              <w:snapToGrid w:val="0"/>
              <w:jc w:val="center"/>
              <w:cnfStyle w:val="100000000000" w:firstRow="1" w:lastRow="0" w:firstColumn="0" w:lastColumn="0" w:oddVBand="0" w:evenVBand="0" w:oddHBand="0" w:evenHBand="0" w:firstRowFirstColumn="0" w:firstRowLastColumn="0" w:lastRowFirstColumn="0" w:lastRowLastColumn="0"/>
              <w:rPr>
                <w:b w:val="0"/>
              </w:rPr>
            </w:pPr>
            <w:r w:rsidRPr="00265FD0">
              <w:rPr>
                <w:b w:val="0"/>
              </w:rPr>
              <w:t>預設值</w:t>
            </w:r>
          </w:p>
        </w:tc>
      </w:tr>
      <w:tr w:rsidR="005516C5" w:rsidRPr="00265FD0" w14:paraId="7CE05EB8" w14:textId="77777777" w:rsidTr="00B20268">
        <w:trPr>
          <w:cnfStyle w:val="000000100000" w:firstRow="0" w:lastRow="0" w:firstColumn="0" w:lastColumn="0" w:oddVBand="0" w:evenVBand="0" w:oddHBand="1" w:evenHBand="0" w:firstRowFirstColumn="0" w:firstRowLastColumn="0" w:lastRowFirstColumn="0" w:lastRowLastColumn="0"/>
          <w:trHeight w:val="58"/>
        </w:trPr>
        <w:tc>
          <w:tcPr>
            <w:cnfStyle w:val="001000000000" w:firstRow="0" w:lastRow="0" w:firstColumn="1" w:lastColumn="0" w:oddVBand="0" w:evenVBand="0" w:oddHBand="0" w:evenHBand="0" w:firstRowFirstColumn="0" w:firstRowLastColumn="0" w:lastRowFirstColumn="0" w:lastRowLastColumn="0"/>
            <w:tcW w:w="2548" w:type="dxa"/>
          </w:tcPr>
          <w:p w14:paraId="6D6D1F97" w14:textId="69B7A15D" w:rsidR="005516C5" w:rsidRPr="00265FD0" w:rsidRDefault="00FA3E8A" w:rsidP="00A36865">
            <w:pPr>
              <w:snapToGrid w:val="0"/>
              <w:jc w:val="both"/>
            </w:pPr>
            <w:r w:rsidRPr="00265FD0">
              <w:rPr>
                <w:rFonts w:hint="eastAsia"/>
              </w:rPr>
              <w:t>_v</w:t>
            </w:r>
            <w:r w:rsidRPr="00265FD0">
              <w:t>alue</w:t>
            </w:r>
          </w:p>
        </w:tc>
        <w:tc>
          <w:tcPr>
            <w:tcW w:w="4535" w:type="dxa"/>
          </w:tcPr>
          <w:p w14:paraId="0E61DD05" w14:textId="77777777" w:rsidR="005516C5" w:rsidRPr="00265FD0" w:rsidRDefault="005516C5" w:rsidP="00A36865">
            <w:pPr>
              <w:snapToGrid w:val="0"/>
              <w:jc w:val="both"/>
              <w:cnfStyle w:val="000000100000" w:firstRow="0" w:lastRow="0" w:firstColumn="0" w:lastColumn="0" w:oddVBand="0" w:evenVBand="0" w:oddHBand="1" w:evenHBand="0" w:firstRowFirstColumn="0" w:firstRowLastColumn="0" w:lastRowFirstColumn="0" w:lastRowLastColumn="0"/>
            </w:pPr>
            <w:r w:rsidRPr="00265FD0">
              <w:rPr>
                <w:rFonts w:hint="eastAsia"/>
              </w:rPr>
              <w:t>流水編號</w:t>
            </w:r>
          </w:p>
        </w:tc>
        <w:tc>
          <w:tcPr>
            <w:tcW w:w="1701" w:type="dxa"/>
          </w:tcPr>
          <w:p w14:paraId="5B68B15A" w14:textId="3DF4C9D4" w:rsidR="005516C5" w:rsidRPr="00265FD0" w:rsidRDefault="00261376" w:rsidP="00A36865">
            <w:pPr>
              <w:snapToGrid w:val="0"/>
              <w:jc w:val="both"/>
              <w:cnfStyle w:val="000000100000" w:firstRow="0" w:lastRow="0" w:firstColumn="0" w:lastColumn="0" w:oddVBand="0" w:evenVBand="0" w:oddHBand="1" w:evenHBand="0" w:firstRowFirstColumn="0" w:firstRowLastColumn="0" w:lastRowFirstColumn="0" w:lastRowLastColumn="0"/>
            </w:pPr>
            <w:r w:rsidRPr="00265FD0">
              <w:t>HealthValue</w:t>
            </w:r>
          </w:p>
        </w:tc>
        <w:tc>
          <w:tcPr>
            <w:tcW w:w="1410" w:type="dxa"/>
          </w:tcPr>
          <w:p w14:paraId="5A68ADCC" w14:textId="77777777" w:rsidR="005516C5" w:rsidRPr="00265FD0" w:rsidRDefault="005516C5" w:rsidP="00A36865">
            <w:pPr>
              <w:snapToGrid w:val="0"/>
              <w:jc w:val="both"/>
              <w:cnfStyle w:val="000000100000" w:firstRow="0" w:lastRow="0" w:firstColumn="0" w:lastColumn="0" w:oddVBand="0" w:evenVBand="0" w:oddHBand="1" w:evenHBand="0" w:firstRowFirstColumn="0" w:firstRowLastColumn="0" w:lastRowFirstColumn="0" w:lastRowLastColumn="0"/>
            </w:pPr>
          </w:p>
        </w:tc>
      </w:tr>
      <w:tr w:rsidR="005516C5" w:rsidRPr="00265FD0" w14:paraId="0BCAC632" w14:textId="77777777" w:rsidTr="00B20268">
        <w:tc>
          <w:tcPr>
            <w:cnfStyle w:val="001000000000" w:firstRow="0" w:lastRow="0" w:firstColumn="1" w:lastColumn="0" w:oddVBand="0" w:evenVBand="0" w:oddHBand="0" w:evenHBand="0" w:firstRowFirstColumn="0" w:firstRowLastColumn="0" w:lastRowFirstColumn="0" w:lastRowLastColumn="0"/>
            <w:tcW w:w="2548" w:type="dxa"/>
          </w:tcPr>
          <w:p w14:paraId="469EC376" w14:textId="2864B2FC" w:rsidR="005516C5" w:rsidRPr="00265FD0" w:rsidRDefault="00FA3E8A" w:rsidP="00A36865">
            <w:pPr>
              <w:snapToGrid w:val="0"/>
              <w:jc w:val="both"/>
            </w:pPr>
            <w:r w:rsidRPr="00265FD0">
              <w:t>_</w:t>
            </w:r>
            <w:r w:rsidRPr="00265FD0">
              <w:rPr>
                <w:rFonts w:hint="eastAsia"/>
              </w:rPr>
              <w:t>t</w:t>
            </w:r>
            <w:r w:rsidRPr="00265FD0">
              <w:t>ype</w:t>
            </w:r>
          </w:p>
        </w:tc>
        <w:tc>
          <w:tcPr>
            <w:tcW w:w="4535" w:type="dxa"/>
          </w:tcPr>
          <w:p w14:paraId="53BD6134" w14:textId="614D16F0" w:rsidR="005516C5" w:rsidRPr="00265FD0" w:rsidRDefault="00E714B0" w:rsidP="00A36865">
            <w:pPr>
              <w:snapToGrid w:val="0"/>
              <w:jc w:val="both"/>
              <w:cnfStyle w:val="000000000000" w:firstRow="0" w:lastRow="0" w:firstColumn="0" w:lastColumn="0" w:oddVBand="0" w:evenVBand="0" w:oddHBand="0" w:evenHBand="0" w:firstRowFirstColumn="0" w:firstRowLastColumn="0" w:lastRowFirstColumn="0" w:lastRowLastColumn="0"/>
            </w:pPr>
            <w:r w:rsidRPr="00265FD0">
              <w:rPr>
                <w:rFonts w:hint="eastAsia"/>
              </w:rPr>
              <w:t>健康指標</w:t>
            </w:r>
            <w:r w:rsidR="00261376" w:rsidRPr="00265FD0">
              <w:rPr>
                <w:rFonts w:hint="eastAsia"/>
              </w:rPr>
              <w:t>類型</w:t>
            </w:r>
          </w:p>
        </w:tc>
        <w:tc>
          <w:tcPr>
            <w:tcW w:w="1701" w:type="dxa"/>
          </w:tcPr>
          <w:p w14:paraId="2346F1D7" w14:textId="4A4E1507" w:rsidR="005516C5" w:rsidRPr="00265FD0" w:rsidRDefault="00261376" w:rsidP="00A36865">
            <w:pPr>
              <w:snapToGrid w:val="0"/>
              <w:jc w:val="both"/>
              <w:cnfStyle w:val="000000000000" w:firstRow="0" w:lastRow="0" w:firstColumn="0" w:lastColumn="0" w:oddVBand="0" w:evenVBand="0" w:oddHBand="0" w:evenHBand="0" w:firstRowFirstColumn="0" w:firstRowLastColumn="0" w:lastRowFirstColumn="0" w:lastRowLastColumn="0"/>
            </w:pPr>
            <w:r w:rsidRPr="00265FD0">
              <w:t>HealthDataType</w:t>
            </w:r>
          </w:p>
        </w:tc>
        <w:tc>
          <w:tcPr>
            <w:tcW w:w="1410" w:type="dxa"/>
          </w:tcPr>
          <w:p w14:paraId="73B898CC" w14:textId="77777777" w:rsidR="005516C5" w:rsidRPr="00265FD0" w:rsidRDefault="005516C5" w:rsidP="00A36865">
            <w:pPr>
              <w:snapToGrid w:val="0"/>
              <w:jc w:val="both"/>
              <w:cnfStyle w:val="000000000000" w:firstRow="0" w:lastRow="0" w:firstColumn="0" w:lastColumn="0" w:oddVBand="0" w:evenVBand="0" w:oddHBand="0" w:evenHBand="0" w:firstRowFirstColumn="0" w:firstRowLastColumn="0" w:lastRowFirstColumn="0" w:lastRowLastColumn="0"/>
            </w:pPr>
          </w:p>
        </w:tc>
      </w:tr>
      <w:tr w:rsidR="00E714B0" w:rsidRPr="00265FD0" w14:paraId="4141FE27" w14:textId="77777777" w:rsidTr="00B202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8" w:type="dxa"/>
          </w:tcPr>
          <w:p w14:paraId="042AC3A7" w14:textId="2CAAE9EF" w:rsidR="00E714B0" w:rsidRPr="00265FD0" w:rsidRDefault="00FA3E8A" w:rsidP="00A36865">
            <w:pPr>
              <w:snapToGrid w:val="0"/>
              <w:jc w:val="both"/>
            </w:pPr>
            <w:r w:rsidRPr="00265FD0">
              <w:t>_unit</w:t>
            </w:r>
          </w:p>
        </w:tc>
        <w:tc>
          <w:tcPr>
            <w:tcW w:w="4535" w:type="dxa"/>
          </w:tcPr>
          <w:p w14:paraId="77A0871A" w14:textId="7434A77C" w:rsidR="00E714B0" w:rsidRPr="00265FD0" w:rsidRDefault="00261376" w:rsidP="00A36865">
            <w:pPr>
              <w:snapToGrid w:val="0"/>
              <w:jc w:val="both"/>
              <w:cnfStyle w:val="000000100000" w:firstRow="0" w:lastRow="0" w:firstColumn="0" w:lastColumn="0" w:oddVBand="0" w:evenVBand="0" w:oddHBand="1" w:evenHBand="0" w:firstRowFirstColumn="0" w:firstRowLastColumn="0" w:lastRowFirstColumn="0" w:lastRowLastColumn="0"/>
            </w:pPr>
            <w:r w:rsidRPr="00265FD0">
              <w:rPr>
                <w:rFonts w:hint="eastAsia"/>
              </w:rPr>
              <w:t>健康指標單位</w:t>
            </w:r>
          </w:p>
        </w:tc>
        <w:tc>
          <w:tcPr>
            <w:tcW w:w="1701" w:type="dxa"/>
          </w:tcPr>
          <w:p w14:paraId="646BDB71" w14:textId="67E5C0A7" w:rsidR="00E714B0" w:rsidRPr="00265FD0" w:rsidRDefault="00261376" w:rsidP="00A36865">
            <w:pPr>
              <w:snapToGrid w:val="0"/>
              <w:jc w:val="both"/>
              <w:cnfStyle w:val="000000100000" w:firstRow="0" w:lastRow="0" w:firstColumn="0" w:lastColumn="0" w:oddVBand="0" w:evenVBand="0" w:oddHBand="1" w:evenHBand="0" w:firstRowFirstColumn="0" w:firstRowLastColumn="0" w:lastRowFirstColumn="0" w:lastRowLastColumn="0"/>
            </w:pPr>
            <w:r w:rsidRPr="00265FD0">
              <w:t>HealthDataUnit</w:t>
            </w:r>
          </w:p>
        </w:tc>
        <w:tc>
          <w:tcPr>
            <w:tcW w:w="1410" w:type="dxa"/>
          </w:tcPr>
          <w:p w14:paraId="18CE6694" w14:textId="77777777" w:rsidR="00E714B0" w:rsidRPr="00265FD0" w:rsidRDefault="00E714B0" w:rsidP="00A36865">
            <w:pPr>
              <w:snapToGrid w:val="0"/>
              <w:jc w:val="both"/>
              <w:cnfStyle w:val="000000100000" w:firstRow="0" w:lastRow="0" w:firstColumn="0" w:lastColumn="0" w:oddVBand="0" w:evenVBand="0" w:oddHBand="1" w:evenHBand="0" w:firstRowFirstColumn="0" w:firstRowLastColumn="0" w:lastRowFirstColumn="0" w:lastRowLastColumn="0"/>
            </w:pPr>
          </w:p>
        </w:tc>
      </w:tr>
      <w:tr w:rsidR="00E714B0" w:rsidRPr="00265FD0" w14:paraId="18AF38D6" w14:textId="77777777" w:rsidTr="00B20268">
        <w:tc>
          <w:tcPr>
            <w:cnfStyle w:val="001000000000" w:firstRow="0" w:lastRow="0" w:firstColumn="1" w:lastColumn="0" w:oddVBand="0" w:evenVBand="0" w:oddHBand="0" w:evenHBand="0" w:firstRowFirstColumn="0" w:firstRowLastColumn="0" w:lastRowFirstColumn="0" w:lastRowLastColumn="0"/>
            <w:tcW w:w="2548" w:type="dxa"/>
          </w:tcPr>
          <w:p w14:paraId="54B9FBC9" w14:textId="560FBF55" w:rsidR="00E714B0" w:rsidRPr="00265FD0" w:rsidRDefault="00FA3E8A" w:rsidP="00A36865">
            <w:pPr>
              <w:snapToGrid w:val="0"/>
              <w:jc w:val="both"/>
            </w:pPr>
            <w:r w:rsidRPr="00265FD0">
              <w:rPr>
                <w:rFonts w:hint="eastAsia"/>
              </w:rPr>
              <w:t>_</w:t>
            </w:r>
            <w:r w:rsidRPr="00265FD0">
              <w:t>dateFrom</w:t>
            </w:r>
          </w:p>
        </w:tc>
        <w:tc>
          <w:tcPr>
            <w:tcW w:w="4535" w:type="dxa"/>
          </w:tcPr>
          <w:p w14:paraId="7DFD241C" w14:textId="77745E5B" w:rsidR="00E714B0" w:rsidRPr="00265FD0" w:rsidRDefault="00261376" w:rsidP="00A36865">
            <w:pPr>
              <w:snapToGrid w:val="0"/>
              <w:jc w:val="both"/>
              <w:cnfStyle w:val="000000000000" w:firstRow="0" w:lastRow="0" w:firstColumn="0" w:lastColumn="0" w:oddVBand="0" w:evenVBand="0" w:oddHBand="0" w:evenHBand="0" w:firstRowFirstColumn="0" w:firstRowLastColumn="0" w:lastRowFirstColumn="0" w:lastRowLastColumn="0"/>
            </w:pPr>
            <w:r w:rsidRPr="00265FD0">
              <w:rPr>
                <w:rFonts w:hint="eastAsia"/>
              </w:rPr>
              <w:t>開始</w:t>
            </w:r>
            <w:r w:rsidR="00E714B0" w:rsidRPr="00265FD0">
              <w:rPr>
                <w:rFonts w:hint="eastAsia"/>
              </w:rPr>
              <w:t>計算時間</w:t>
            </w:r>
          </w:p>
        </w:tc>
        <w:tc>
          <w:tcPr>
            <w:tcW w:w="1701" w:type="dxa"/>
          </w:tcPr>
          <w:p w14:paraId="735F3B0F" w14:textId="0C4D62D1" w:rsidR="00E714B0" w:rsidRPr="00265FD0" w:rsidRDefault="00261376" w:rsidP="00A36865">
            <w:pPr>
              <w:snapToGrid w:val="0"/>
              <w:jc w:val="both"/>
              <w:cnfStyle w:val="000000000000" w:firstRow="0" w:lastRow="0" w:firstColumn="0" w:lastColumn="0" w:oddVBand="0" w:evenVBand="0" w:oddHBand="0" w:evenHBand="0" w:firstRowFirstColumn="0" w:firstRowLastColumn="0" w:lastRowFirstColumn="0" w:lastRowLastColumn="0"/>
            </w:pPr>
            <w:r w:rsidRPr="00265FD0">
              <w:rPr>
                <w:rFonts w:hint="eastAsia"/>
              </w:rPr>
              <w:t>D</w:t>
            </w:r>
            <w:r w:rsidRPr="00265FD0">
              <w:t>ateTime</w:t>
            </w:r>
          </w:p>
        </w:tc>
        <w:tc>
          <w:tcPr>
            <w:tcW w:w="1410" w:type="dxa"/>
          </w:tcPr>
          <w:p w14:paraId="27699614" w14:textId="77777777" w:rsidR="00E714B0" w:rsidRPr="00265FD0" w:rsidRDefault="00E714B0" w:rsidP="00A36865">
            <w:pPr>
              <w:snapToGrid w:val="0"/>
              <w:jc w:val="both"/>
              <w:cnfStyle w:val="000000000000" w:firstRow="0" w:lastRow="0" w:firstColumn="0" w:lastColumn="0" w:oddVBand="0" w:evenVBand="0" w:oddHBand="0" w:evenHBand="0" w:firstRowFirstColumn="0" w:firstRowLastColumn="0" w:lastRowFirstColumn="0" w:lastRowLastColumn="0"/>
            </w:pPr>
          </w:p>
        </w:tc>
      </w:tr>
      <w:tr w:rsidR="00E714B0" w:rsidRPr="00265FD0" w14:paraId="55FE34CB" w14:textId="77777777" w:rsidTr="00B202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8" w:type="dxa"/>
          </w:tcPr>
          <w:p w14:paraId="499FD6CC" w14:textId="1CDD90AF" w:rsidR="00E714B0" w:rsidRPr="00265FD0" w:rsidRDefault="00FA3E8A" w:rsidP="00A36865">
            <w:pPr>
              <w:snapToGrid w:val="0"/>
              <w:jc w:val="both"/>
            </w:pPr>
            <w:r w:rsidRPr="00265FD0">
              <w:rPr>
                <w:rFonts w:hint="eastAsia"/>
              </w:rPr>
              <w:t>_d</w:t>
            </w:r>
            <w:r w:rsidRPr="00265FD0">
              <w:t>ateTo</w:t>
            </w:r>
          </w:p>
        </w:tc>
        <w:tc>
          <w:tcPr>
            <w:tcW w:w="4535" w:type="dxa"/>
          </w:tcPr>
          <w:p w14:paraId="14003B7C" w14:textId="0EC52980" w:rsidR="00E714B0" w:rsidRPr="00265FD0" w:rsidRDefault="00261376" w:rsidP="00A36865">
            <w:pPr>
              <w:snapToGrid w:val="0"/>
              <w:jc w:val="both"/>
              <w:cnfStyle w:val="000000100000" w:firstRow="0" w:lastRow="0" w:firstColumn="0" w:lastColumn="0" w:oddVBand="0" w:evenVBand="0" w:oddHBand="1" w:evenHBand="0" w:firstRowFirstColumn="0" w:firstRowLastColumn="0" w:lastRowFirstColumn="0" w:lastRowLastColumn="0"/>
            </w:pPr>
            <w:r w:rsidRPr="00265FD0">
              <w:rPr>
                <w:rFonts w:hint="eastAsia"/>
              </w:rPr>
              <w:t>結束計算時間</w:t>
            </w:r>
          </w:p>
        </w:tc>
        <w:tc>
          <w:tcPr>
            <w:tcW w:w="1701" w:type="dxa"/>
          </w:tcPr>
          <w:p w14:paraId="67F6C2AF" w14:textId="7C56B820" w:rsidR="00E714B0" w:rsidRPr="00265FD0" w:rsidRDefault="00261376" w:rsidP="00A36865">
            <w:pPr>
              <w:snapToGrid w:val="0"/>
              <w:jc w:val="both"/>
              <w:cnfStyle w:val="000000100000" w:firstRow="0" w:lastRow="0" w:firstColumn="0" w:lastColumn="0" w:oddVBand="0" w:evenVBand="0" w:oddHBand="1" w:evenHBand="0" w:firstRowFirstColumn="0" w:firstRowLastColumn="0" w:lastRowFirstColumn="0" w:lastRowLastColumn="0"/>
            </w:pPr>
            <w:r w:rsidRPr="00265FD0">
              <w:rPr>
                <w:rFonts w:hint="eastAsia"/>
              </w:rPr>
              <w:t>D</w:t>
            </w:r>
            <w:r w:rsidRPr="00265FD0">
              <w:t>ateTime</w:t>
            </w:r>
          </w:p>
        </w:tc>
        <w:tc>
          <w:tcPr>
            <w:tcW w:w="1410" w:type="dxa"/>
          </w:tcPr>
          <w:p w14:paraId="0097AE16" w14:textId="77777777" w:rsidR="00E714B0" w:rsidRPr="00265FD0" w:rsidRDefault="00E714B0" w:rsidP="00A36865">
            <w:pPr>
              <w:snapToGrid w:val="0"/>
              <w:jc w:val="both"/>
              <w:cnfStyle w:val="000000100000" w:firstRow="0" w:lastRow="0" w:firstColumn="0" w:lastColumn="0" w:oddVBand="0" w:evenVBand="0" w:oddHBand="1" w:evenHBand="0" w:firstRowFirstColumn="0" w:firstRowLastColumn="0" w:lastRowFirstColumn="0" w:lastRowLastColumn="0"/>
            </w:pPr>
          </w:p>
        </w:tc>
      </w:tr>
      <w:tr w:rsidR="00E714B0" w:rsidRPr="00265FD0" w14:paraId="596279B4" w14:textId="77777777" w:rsidTr="00B20268">
        <w:tc>
          <w:tcPr>
            <w:cnfStyle w:val="001000000000" w:firstRow="0" w:lastRow="0" w:firstColumn="1" w:lastColumn="0" w:oddVBand="0" w:evenVBand="0" w:oddHBand="0" w:evenHBand="0" w:firstRowFirstColumn="0" w:firstRowLastColumn="0" w:lastRowFirstColumn="0" w:lastRowLastColumn="0"/>
            <w:tcW w:w="2548" w:type="dxa"/>
          </w:tcPr>
          <w:p w14:paraId="658B29F6" w14:textId="6EF27CDC" w:rsidR="00E714B0" w:rsidRPr="00265FD0" w:rsidRDefault="00FA3E8A" w:rsidP="00A36865">
            <w:pPr>
              <w:snapToGrid w:val="0"/>
              <w:jc w:val="both"/>
            </w:pPr>
            <w:r w:rsidRPr="00265FD0">
              <w:rPr>
                <w:rFonts w:hint="eastAsia"/>
              </w:rPr>
              <w:t>_</w:t>
            </w:r>
            <w:r w:rsidRPr="00265FD0">
              <w:t>platform</w:t>
            </w:r>
          </w:p>
        </w:tc>
        <w:tc>
          <w:tcPr>
            <w:tcW w:w="4535" w:type="dxa"/>
          </w:tcPr>
          <w:p w14:paraId="26D5B72F" w14:textId="095DA287" w:rsidR="00E714B0" w:rsidRPr="00265FD0" w:rsidRDefault="00FA3E8A" w:rsidP="00A36865">
            <w:pPr>
              <w:snapToGrid w:val="0"/>
              <w:jc w:val="both"/>
              <w:cnfStyle w:val="000000000000" w:firstRow="0" w:lastRow="0" w:firstColumn="0" w:lastColumn="0" w:oddVBand="0" w:evenVBand="0" w:oddHBand="0" w:evenHBand="0" w:firstRowFirstColumn="0" w:firstRowLastColumn="0" w:lastRowFirstColumn="0" w:lastRowLastColumn="0"/>
            </w:pPr>
            <w:r w:rsidRPr="00265FD0">
              <w:rPr>
                <w:rFonts w:hint="eastAsia"/>
              </w:rPr>
              <w:t>平台</w:t>
            </w:r>
            <w:r w:rsidR="00261376" w:rsidRPr="00265FD0">
              <w:rPr>
                <w:rFonts w:hint="eastAsia"/>
              </w:rPr>
              <w:t>類型</w:t>
            </w:r>
          </w:p>
        </w:tc>
        <w:tc>
          <w:tcPr>
            <w:tcW w:w="1701" w:type="dxa"/>
          </w:tcPr>
          <w:p w14:paraId="6FE1405E" w14:textId="5C45EE23" w:rsidR="00E714B0" w:rsidRPr="00265FD0" w:rsidRDefault="00261376" w:rsidP="00A36865">
            <w:pPr>
              <w:snapToGrid w:val="0"/>
              <w:jc w:val="both"/>
              <w:cnfStyle w:val="000000000000" w:firstRow="0" w:lastRow="0" w:firstColumn="0" w:lastColumn="0" w:oddVBand="0" w:evenVBand="0" w:oddHBand="0" w:evenHBand="0" w:firstRowFirstColumn="0" w:firstRowLastColumn="0" w:lastRowFirstColumn="0" w:lastRowLastColumn="0"/>
            </w:pPr>
            <w:r w:rsidRPr="00265FD0">
              <w:t>PlatformType</w:t>
            </w:r>
          </w:p>
        </w:tc>
        <w:tc>
          <w:tcPr>
            <w:tcW w:w="1410" w:type="dxa"/>
          </w:tcPr>
          <w:p w14:paraId="2F6F3C21" w14:textId="77777777" w:rsidR="00E714B0" w:rsidRPr="00265FD0" w:rsidRDefault="00E714B0" w:rsidP="00A36865">
            <w:pPr>
              <w:snapToGrid w:val="0"/>
              <w:jc w:val="both"/>
              <w:cnfStyle w:val="000000000000" w:firstRow="0" w:lastRow="0" w:firstColumn="0" w:lastColumn="0" w:oddVBand="0" w:evenVBand="0" w:oddHBand="0" w:evenHBand="0" w:firstRowFirstColumn="0" w:firstRowLastColumn="0" w:lastRowFirstColumn="0" w:lastRowLastColumn="0"/>
            </w:pPr>
          </w:p>
        </w:tc>
      </w:tr>
      <w:tr w:rsidR="00FA3E8A" w:rsidRPr="00265FD0" w14:paraId="5677A315" w14:textId="77777777" w:rsidTr="00B202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8" w:type="dxa"/>
          </w:tcPr>
          <w:p w14:paraId="27D81017" w14:textId="242FF745" w:rsidR="00FA3E8A" w:rsidRPr="00265FD0" w:rsidRDefault="00FA3E8A" w:rsidP="00A36865">
            <w:pPr>
              <w:snapToGrid w:val="0"/>
              <w:jc w:val="both"/>
            </w:pPr>
            <w:r w:rsidRPr="00265FD0">
              <w:rPr>
                <w:rFonts w:hint="eastAsia"/>
              </w:rPr>
              <w:t>_d</w:t>
            </w:r>
            <w:r w:rsidRPr="00265FD0">
              <w:t>eviceId</w:t>
            </w:r>
          </w:p>
        </w:tc>
        <w:tc>
          <w:tcPr>
            <w:tcW w:w="4535" w:type="dxa"/>
          </w:tcPr>
          <w:p w14:paraId="26EE1441" w14:textId="4181F047" w:rsidR="00FA3E8A" w:rsidRPr="00265FD0" w:rsidRDefault="00261376" w:rsidP="00A36865">
            <w:pPr>
              <w:snapToGrid w:val="0"/>
              <w:jc w:val="both"/>
              <w:cnfStyle w:val="000000100000" w:firstRow="0" w:lastRow="0" w:firstColumn="0" w:lastColumn="0" w:oddVBand="0" w:evenVBand="0" w:oddHBand="1" w:evenHBand="0" w:firstRowFirstColumn="0" w:firstRowLastColumn="0" w:lastRowFirstColumn="0" w:lastRowLastColumn="0"/>
            </w:pPr>
            <w:r w:rsidRPr="00265FD0">
              <w:rPr>
                <w:rFonts w:hint="eastAsia"/>
              </w:rPr>
              <w:t>裝置編號</w:t>
            </w:r>
          </w:p>
        </w:tc>
        <w:tc>
          <w:tcPr>
            <w:tcW w:w="1701" w:type="dxa"/>
          </w:tcPr>
          <w:p w14:paraId="168BC98C" w14:textId="6DF0419B" w:rsidR="00FA3E8A" w:rsidRPr="00265FD0" w:rsidRDefault="00261376" w:rsidP="00A36865">
            <w:pPr>
              <w:snapToGrid w:val="0"/>
              <w:jc w:val="both"/>
              <w:cnfStyle w:val="000000100000" w:firstRow="0" w:lastRow="0" w:firstColumn="0" w:lastColumn="0" w:oddVBand="0" w:evenVBand="0" w:oddHBand="1" w:evenHBand="0" w:firstRowFirstColumn="0" w:firstRowLastColumn="0" w:lastRowFirstColumn="0" w:lastRowLastColumn="0"/>
            </w:pPr>
            <w:r w:rsidRPr="00265FD0">
              <w:rPr>
                <w:rFonts w:hint="eastAsia"/>
              </w:rPr>
              <w:t>s</w:t>
            </w:r>
            <w:r w:rsidRPr="00265FD0">
              <w:t>tring</w:t>
            </w:r>
          </w:p>
        </w:tc>
        <w:tc>
          <w:tcPr>
            <w:tcW w:w="1410" w:type="dxa"/>
          </w:tcPr>
          <w:p w14:paraId="0BBFC1BA" w14:textId="77777777" w:rsidR="00FA3E8A" w:rsidRPr="00265FD0" w:rsidRDefault="00FA3E8A" w:rsidP="00A36865">
            <w:pPr>
              <w:snapToGrid w:val="0"/>
              <w:jc w:val="both"/>
              <w:cnfStyle w:val="000000100000" w:firstRow="0" w:lastRow="0" w:firstColumn="0" w:lastColumn="0" w:oddVBand="0" w:evenVBand="0" w:oddHBand="1" w:evenHBand="0" w:firstRowFirstColumn="0" w:firstRowLastColumn="0" w:lastRowFirstColumn="0" w:lastRowLastColumn="0"/>
            </w:pPr>
          </w:p>
        </w:tc>
      </w:tr>
      <w:tr w:rsidR="00FA3E8A" w:rsidRPr="00265FD0" w14:paraId="0E52EB08" w14:textId="77777777" w:rsidTr="00B20268">
        <w:tc>
          <w:tcPr>
            <w:cnfStyle w:val="001000000000" w:firstRow="0" w:lastRow="0" w:firstColumn="1" w:lastColumn="0" w:oddVBand="0" w:evenVBand="0" w:oddHBand="0" w:evenHBand="0" w:firstRowFirstColumn="0" w:firstRowLastColumn="0" w:lastRowFirstColumn="0" w:lastRowLastColumn="0"/>
            <w:tcW w:w="2548" w:type="dxa"/>
          </w:tcPr>
          <w:p w14:paraId="167F8974" w14:textId="33AF4E3F" w:rsidR="00FA3E8A" w:rsidRPr="00265FD0" w:rsidRDefault="00FA3E8A" w:rsidP="00A36865">
            <w:pPr>
              <w:snapToGrid w:val="0"/>
              <w:jc w:val="both"/>
            </w:pPr>
            <w:r w:rsidRPr="00265FD0">
              <w:rPr>
                <w:rFonts w:hint="eastAsia"/>
              </w:rPr>
              <w:t>_</w:t>
            </w:r>
            <w:r w:rsidRPr="00265FD0">
              <w:t>sourceId</w:t>
            </w:r>
          </w:p>
        </w:tc>
        <w:tc>
          <w:tcPr>
            <w:tcW w:w="4535" w:type="dxa"/>
          </w:tcPr>
          <w:p w14:paraId="35C8DE70" w14:textId="30BEA529" w:rsidR="00FA3E8A" w:rsidRPr="00265FD0" w:rsidRDefault="00261376" w:rsidP="00A36865">
            <w:pPr>
              <w:snapToGrid w:val="0"/>
              <w:jc w:val="both"/>
              <w:cnfStyle w:val="000000000000" w:firstRow="0" w:lastRow="0" w:firstColumn="0" w:lastColumn="0" w:oddVBand="0" w:evenVBand="0" w:oddHBand="0" w:evenHBand="0" w:firstRowFirstColumn="0" w:firstRowLastColumn="0" w:lastRowFirstColumn="0" w:lastRowLastColumn="0"/>
            </w:pPr>
            <w:r w:rsidRPr="00265FD0">
              <w:rPr>
                <w:rFonts w:hint="eastAsia"/>
              </w:rPr>
              <w:t>來源編號</w:t>
            </w:r>
          </w:p>
        </w:tc>
        <w:tc>
          <w:tcPr>
            <w:tcW w:w="1701" w:type="dxa"/>
          </w:tcPr>
          <w:p w14:paraId="760A4A79" w14:textId="46799636" w:rsidR="00FA3E8A" w:rsidRPr="00265FD0" w:rsidRDefault="00261376" w:rsidP="00A36865">
            <w:pPr>
              <w:snapToGrid w:val="0"/>
              <w:jc w:val="both"/>
              <w:cnfStyle w:val="000000000000" w:firstRow="0" w:lastRow="0" w:firstColumn="0" w:lastColumn="0" w:oddVBand="0" w:evenVBand="0" w:oddHBand="0" w:evenHBand="0" w:firstRowFirstColumn="0" w:firstRowLastColumn="0" w:lastRowFirstColumn="0" w:lastRowLastColumn="0"/>
            </w:pPr>
            <w:r w:rsidRPr="00265FD0">
              <w:rPr>
                <w:rFonts w:hint="eastAsia"/>
              </w:rPr>
              <w:t>s</w:t>
            </w:r>
            <w:r w:rsidRPr="00265FD0">
              <w:t>tring</w:t>
            </w:r>
          </w:p>
        </w:tc>
        <w:tc>
          <w:tcPr>
            <w:tcW w:w="1410" w:type="dxa"/>
          </w:tcPr>
          <w:p w14:paraId="03D7F15B" w14:textId="77777777" w:rsidR="00FA3E8A" w:rsidRPr="00265FD0" w:rsidRDefault="00FA3E8A" w:rsidP="00A36865">
            <w:pPr>
              <w:snapToGrid w:val="0"/>
              <w:jc w:val="both"/>
              <w:cnfStyle w:val="000000000000" w:firstRow="0" w:lastRow="0" w:firstColumn="0" w:lastColumn="0" w:oddVBand="0" w:evenVBand="0" w:oddHBand="0" w:evenHBand="0" w:firstRowFirstColumn="0" w:firstRowLastColumn="0" w:lastRowFirstColumn="0" w:lastRowLastColumn="0"/>
            </w:pPr>
          </w:p>
        </w:tc>
      </w:tr>
      <w:tr w:rsidR="00FA3E8A" w:rsidRPr="00265FD0" w14:paraId="0346FE7A" w14:textId="77777777" w:rsidTr="00B202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8" w:type="dxa"/>
          </w:tcPr>
          <w:p w14:paraId="40491846" w14:textId="74708444" w:rsidR="00FA3E8A" w:rsidRPr="00265FD0" w:rsidRDefault="00FA3E8A" w:rsidP="00A36865">
            <w:pPr>
              <w:snapToGrid w:val="0"/>
              <w:jc w:val="both"/>
            </w:pPr>
            <w:r w:rsidRPr="00265FD0">
              <w:rPr>
                <w:u w:val="single"/>
              </w:rPr>
              <w:t>_</w:t>
            </w:r>
            <w:r w:rsidRPr="00265FD0">
              <w:t>sourceName</w:t>
            </w:r>
          </w:p>
        </w:tc>
        <w:tc>
          <w:tcPr>
            <w:tcW w:w="4535" w:type="dxa"/>
          </w:tcPr>
          <w:p w14:paraId="4F34FCFC" w14:textId="21CC926C" w:rsidR="00FA3E8A" w:rsidRPr="00265FD0" w:rsidRDefault="00261376" w:rsidP="00A36865">
            <w:pPr>
              <w:snapToGrid w:val="0"/>
              <w:jc w:val="both"/>
              <w:cnfStyle w:val="000000100000" w:firstRow="0" w:lastRow="0" w:firstColumn="0" w:lastColumn="0" w:oddVBand="0" w:evenVBand="0" w:oddHBand="1" w:evenHBand="0" w:firstRowFirstColumn="0" w:firstRowLastColumn="0" w:lastRowFirstColumn="0" w:lastRowLastColumn="0"/>
            </w:pPr>
            <w:r w:rsidRPr="00265FD0">
              <w:rPr>
                <w:rFonts w:hint="eastAsia"/>
              </w:rPr>
              <w:t>來源名稱</w:t>
            </w:r>
          </w:p>
        </w:tc>
        <w:tc>
          <w:tcPr>
            <w:tcW w:w="1701" w:type="dxa"/>
          </w:tcPr>
          <w:p w14:paraId="3EDA3B4B" w14:textId="41846052" w:rsidR="00FA3E8A" w:rsidRPr="00265FD0" w:rsidRDefault="00261376" w:rsidP="00A36865">
            <w:pPr>
              <w:snapToGrid w:val="0"/>
              <w:jc w:val="both"/>
              <w:cnfStyle w:val="000000100000" w:firstRow="0" w:lastRow="0" w:firstColumn="0" w:lastColumn="0" w:oddVBand="0" w:evenVBand="0" w:oddHBand="1" w:evenHBand="0" w:firstRowFirstColumn="0" w:firstRowLastColumn="0" w:lastRowFirstColumn="0" w:lastRowLastColumn="0"/>
            </w:pPr>
            <w:r w:rsidRPr="00265FD0">
              <w:rPr>
                <w:rFonts w:hint="eastAsia"/>
              </w:rPr>
              <w:t>s</w:t>
            </w:r>
            <w:r w:rsidRPr="00265FD0">
              <w:t>tring</w:t>
            </w:r>
          </w:p>
        </w:tc>
        <w:tc>
          <w:tcPr>
            <w:tcW w:w="1410" w:type="dxa"/>
          </w:tcPr>
          <w:p w14:paraId="55218DBA" w14:textId="77777777" w:rsidR="00FA3E8A" w:rsidRPr="00265FD0" w:rsidRDefault="00FA3E8A" w:rsidP="00A36865">
            <w:pPr>
              <w:snapToGrid w:val="0"/>
              <w:jc w:val="both"/>
              <w:cnfStyle w:val="000000100000" w:firstRow="0" w:lastRow="0" w:firstColumn="0" w:lastColumn="0" w:oddVBand="0" w:evenVBand="0" w:oddHBand="1" w:evenHBand="0" w:firstRowFirstColumn="0" w:firstRowLastColumn="0" w:lastRowFirstColumn="0" w:lastRowLastColumn="0"/>
            </w:pPr>
          </w:p>
        </w:tc>
      </w:tr>
    </w:tbl>
    <w:p w14:paraId="6A38C3BD" w14:textId="26ACF14A" w:rsidR="00822879" w:rsidRDefault="00822879" w:rsidP="001C287D">
      <w:pPr>
        <w:tabs>
          <w:tab w:val="left" w:pos="2040"/>
        </w:tabs>
      </w:pPr>
    </w:p>
    <w:p w14:paraId="5CF7BA24" w14:textId="3B07C3A7" w:rsidR="001C287D" w:rsidRPr="00265FD0" w:rsidRDefault="00822879" w:rsidP="004B5E40">
      <w:r>
        <w:br w:type="page"/>
      </w:r>
    </w:p>
    <w:p w14:paraId="7B9467D0" w14:textId="79F16F53" w:rsidR="00B02E73" w:rsidRPr="00265FD0" w:rsidRDefault="00B02E73" w:rsidP="00B02E73">
      <w:pPr>
        <w:pStyle w:val="ac"/>
        <w:keepNext/>
      </w:pPr>
      <w:bookmarkStart w:id="118" w:name="_Toc151314164"/>
      <w:r w:rsidRPr="00265FD0">
        <w:rPr>
          <w:rFonts w:hint="eastAsia"/>
          <w:lang w:eastAsia="zh-CN"/>
        </w:rPr>
        <w:lastRenderedPageBreak/>
        <w:t>▼</w:t>
      </w:r>
      <w:r w:rsidRPr="00265FD0">
        <w:rPr>
          <w:rFonts w:hint="eastAsia"/>
        </w:rPr>
        <w:t>表</w:t>
      </w:r>
      <w:r w:rsidR="000820A3" w:rsidRPr="00265FD0">
        <w:fldChar w:fldCharType="begin"/>
      </w:r>
      <w:r w:rsidR="000820A3" w:rsidRPr="00265FD0">
        <w:instrText xml:space="preserve"> </w:instrText>
      </w:r>
      <w:r w:rsidR="000820A3" w:rsidRPr="00265FD0">
        <w:rPr>
          <w:rFonts w:hint="eastAsia"/>
        </w:rPr>
        <w:instrText>STYLEREF 2 \s</w:instrText>
      </w:r>
      <w:r w:rsidR="000820A3" w:rsidRPr="00265FD0">
        <w:instrText xml:space="preserve"> </w:instrText>
      </w:r>
      <w:r w:rsidR="000820A3" w:rsidRPr="00265FD0">
        <w:fldChar w:fldCharType="separate"/>
      </w:r>
      <w:r w:rsidR="00F239B7">
        <w:rPr>
          <w:noProof/>
        </w:rPr>
        <w:t>8-2</w:t>
      </w:r>
      <w:r w:rsidR="000820A3" w:rsidRPr="00265FD0">
        <w:fldChar w:fldCharType="end"/>
      </w:r>
      <w:r w:rsidR="000820A3" w:rsidRPr="00265FD0">
        <w:noBreakHyphen/>
      </w:r>
      <w:r w:rsidR="000820A3" w:rsidRPr="00265FD0">
        <w:fldChar w:fldCharType="begin"/>
      </w:r>
      <w:r w:rsidR="000820A3" w:rsidRPr="00265FD0">
        <w:instrText xml:space="preserve"> </w:instrText>
      </w:r>
      <w:r w:rsidR="000820A3" w:rsidRPr="00265FD0">
        <w:rPr>
          <w:rFonts w:hint="eastAsia"/>
        </w:rPr>
        <w:instrText xml:space="preserve">SEQ </w:instrText>
      </w:r>
      <w:r w:rsidR="000820A3" w:rsidRPr="00265FD0">
        <w:rPr>
          <w:rFonts w:hint="eastAsia"/>
        </w:rPr>
        <w:instrText>表</w:instrText>
      </w:r>
      <w:r w:rsidR="000820A3" w:rsidRPr="00265FD0">
        <w:rPr>
          <w:rFonts w:hint="eastAsia"/>
        </w:rPr>
        <w:instrText xml:space="preserve"> \* ARABIC \s 2</w:instrText>
      </w:r>
      <w:r w:rsidR="000820A3" w:rsidRPr="00265FD0">
        <w:instrText xml:space="preserve"> </w:instrText>
      </w:r>
      <w:r w:rsidR="000820A3" w:rsidRPr="00265FD0">
        <w:fldChar w:fldCharType="separate"/>
      </w:r>
      <w:r w:rsidR="00F239B7">
        <w:rPr>
          <w:noProof/>
        </w:rPr>
        <w:t>4</w:t>
      </w:r>
      <w:r w:rsidR="000820A3" w:rsidRPr="00265FD0">
        <w:fldChar w:fldCharType="end"/>
      </w:r>
      <w:r w:rsidRPr="00265FD0">
        <w:rPr>
          <w:rFonts w:hint="eastAsia"/>
        </w:rPr>
        <w:t>、</w:t>
      </w:r>
      <w:r w:rsidR="00FA3E8A" w:rsidRPr="00265FD0">
        <w:t>task</w:t>
      </w:r>
      <w:r w:rsidRPr="00265FD0">
        <w:t>-</w:t>
      </w:r>
      <w:r w:rsidR="0060715D" w:rsidRPr="00265FD0">
        <w:rPr>
          <w:rFonts w:hint="eastAsia"/>
        </w:rPr>
        <w:t>行事曆</w:t>
      </w:r>
      <w:r w:rsidR="00FA3E8A" w:rsidRPr="00265FD0">
        <w:rPr>
          <w:rFonts w:hint="eastAsia"/>
        </w:rPr>
        <w:t>紀錄</w:t>
      </w:r>
      <w:r w:rsidRPr="00265FD0">
        <w:rPr>
          <w:rFonts w:hint="eastAsia"/>
        </w:rPr>
        <w:t>表</w:t>
      </w:r>
      <w:bookmarkEnd w:id="118"/>
    </w:p>
    <w:tbl>
      <w:tblPr>
        <w:tblStyle w:val="111"/>
        <w:tblW w:w="0" w:type="auto"/>
        <w:tblLook w:val="04A0" w:firstRow="1" w:lastRow="0" w:firstColumn="1" w:lastColumn="0" w:noHBand="0" w:noVBand="1"/>
      </w:tblPr>
      <w:tblGrid>
        <w:gridCol w:w="2548"/>
        <w:gridCol w:w="4535"/>
        <w:gridCol w:w="1701"/>
        <w:gridCol w:w="1410"/>
      </w:tblGrid>
      <w:tr w:rsidR="00B02E73" w:rsidRPr="00265FD0" w14:paraId="2C71A759" w14:textId="77777777" w:rsidTr="00B20268">
        <w:trPr>
          <w:cnfStyle w:val="100000000000" w:firstRow="1" w:lastRow="0" w:firstColumn="0" w:lastColumn="0" w:oddVBand="0" w:evenVBand="0" w:oddHBand="0" w:evenHBand="0" w:firstRowFirstColumn="0" w:firstRowLastColumn="0" w:lastRowFirstColumn="0" w:lastRowLastColumn="0"/>
          <w:trHeight w:val="191"/>
        </w:trPr>
        <w:tc>
          <w:tcPr>
            <w:cnfStyle w:val="001000000000" w:firstRow="0" w:lastRow="0" w:firstColumn="1" w:lastColumn="0" w:oddVBand="0" w:evenVBand="0" w:oddHBand="0" w:evenHBand="0" w:firstRowFirstColumn="0" w:firstRowLastColumn="0" w:lastRowFirstColumn="0" w:lastRowLastColumn="0"/>
            <w:tcW w:w="2548" w:type="dxa"/>
          </w:tcPr>
          <w:p w14:paraId="2B3C4CD8" w14:textId="77777777" w:rsidR="00B02E73" w:rsidRPr="00265FD0" w:rsidRDefault="00B02E73" w:rsidP="00A36865">
            <w:pPr>
              <w:snapToGrid w:val="0"/>
              <w:jc w:val="center"/>
              <w:rPr>
                <w:b w:val="0"/>
              </w:rPr>
            </w:pPr>
            <w:r w:rsidRPr="00265FD0">
              <w:rPr>
                <w:b w:val="0"/>
              </w:rPr>
              <w:t>欄位名稱</w:t>
            </w:r>
          </w:p>
        </w:tc>
        <w:tc>
          <w:tcPr>
            <w:tcW w:w="4535" w:type="dxa"/>
          </w:tcPr>
          <w:p w14:paraId="435CC33A" w14:textId="77777777" w:rsidR="00B02E73" w:rsidRPr="00265FD0" w:rsidRDefault="00B02E73" w:rsidP="00A36865">
            <w:pPr>
              <w:snapToGrid w:val="0"/>
              <w:jc w:val="center"/>
              <w:cnfStyle w:val="100000000000" w:firstRow="1" w:lastRow="0" w:firstColumn="0" w:lastColumn="0" w:oddVBand="0" w:evenVBand="0" w:oddHBand="0" w:evenHBand="0" w:firstRowFirstColumn="0" w:firstRowLastColumn="0" w:lastRowFirstColumn="0" w:lastRowLastColumn="0"/>
              <w:rPr>
                <w:b w:val="0"/>
              </w:rPr>
            </w:pPr>
            <w:r w:rsidRPr="00265FD0">
              <w:rPr>
                <w:b w:val="0"/>
              </w:rPr>
              <w:t>意義</w:t>
            </w:r>
          </w:p>
        </w:tc>
        <w:tc>
          <w:tcPr>
            <w:tcW w:w="1701" w:type="dxa"/>
          </w:tcPr>
          <w:p w14:paraId="58BA60DC" w14:textId="77777777" w:rsidR="00B02E73" w:rsidRPr="00265FD0" w:rsidRDefault="00B02E73" w:rsidP="00A36865">
            <w:pPr>
              <w:snapToGrid w:val="0"/>
              <w:jc w:val="center"/>
              <w:cnfStyle w:val="100000000000" w:firstRow="1" w:lastRow="0" w:firstColumn="0" w:lastColumn="0" w:oddVBand="0" w:evenVBand="0" w:oddHBand="0" w:evenHBand="0" w:firstRowFirstColumn="0" w:firstRowLastColumn="0" w:lastRowFirstColumn="0" w:lastRowLastColumn="0"/>
              <w:rPr>
                <w:b w:val="0"/>
              </w:rPr>
            </w:pPr>
            <w:r w:rsidRPr="00265FD0">
              <w:rPr>
                <w:b w:val="0"/>
              </w:rPr>
              <w:t>資料型態</w:t>
            </w:r>
          </w:p>
        </w:tc>
        <w:tc>
          <w:tcPr>
            <w:tcW w:w="1410" w:type="dxa"/>
          </w:tcPr>
          <w:p w14:paraId="0122BB22" w14:textId="77777777" w:rsidR="00B02E73" w:rsidRPr="00265FD0" w:rsidRDefault="00B02E73" w:rsidP="00A36865">
            <w:pPr>
              <w:snapToGrid w:val="0"/>
              <w:jc w:val="center"/>
              <w:cnfStyle w:val="100000000000" w:firstRow="1" w:lastRow="0" w:firstColumn="0" w:lastColumn="0" w:oddVBand="0" w:evenVBand="0" w:oddHBand="0" w:evenHBand="0" w:firstRowFirstColumn="0" w:firstRowLastColumn="0" w:lastRowFirstColumn="0" w:lastRowLastColumn="0"/>
              <w:rPr>
                <w:b w:val="0"/>
              </w:rPr>
            </w:pPr>
            <w:r w:rsidRPr="00265FD0">
              <w:rPr>
                <w:b w:val="0"/>
              </w:rPr>
              <w:t>預設值</w:t>
            </w:r>
          </w:p>
        </w:tc>
      </w:tr>
      <w:tr w:rsidR="00B02E73" w:rsidRPr="00265FD0" w14:paraId="0A564ECA" w14:textId="77777777" w:rsidTr="00B20268">
        <w:trPr>
          <w:cnfStyle w:val="000000100000" w:firstRow="0" w:lastRow="0" w:firstColumn="0" w:lastColumn="0" w:oddVBand="0" w:evenVBand="0" w:oddHBand="1" w:evenHBand="0" w:firstRowFirstColumn="0" w:firstRowLastColumn="0" w:lastRowFirstColumn="0" w:lastRowLastColumn="0"/>
          <w:trHeight w:val="58"/>
        </w:trPr>
        <w:tc>
          <w:tcPr>
            <w:cnfStyle w:val="001000000000" w:firstRow="0" w:lastRow="0" w:firstColumn="1" w:lastColumn="0" w:oddVBand="0" w:evenVBand="0" w:oddHBand="0" w:evenHBand="0" w:firstRowFirstColumn="0" w:firstRowLastColumn="0" w:lastRowFirstColumn="0" w:lastRowLastColumn="0"/>
            <w:tcW w:w="2548" w:type="dxa"/>
          </w:tcPr>
          <w:p w14:paraId="1F2DCA51" w14:textId="171A698E" w:rsidR="00B02E73" w:rsidRPr="00265FD0" w:rsidRDefault="00FA3E8A" w:rsidP="00A36865">
            <w:pPr>
              <w:snapToGrid w:val="0"/>
              <w:jc w:val="both"/>
            </w:pPr>
            <w:r w:rsidRPr="00265FD0">
              <w:t>id</w:t>
            </w:r>
          </w:p>
        </w:tc>
        <w:tc>
          <w:tcPr>
            <w:tcW w:w="4535" w:type="dxa"/>
          </w:tcPr>
          <w:p w14:paraId="3AB74142" w14:textId="77777777" w:rsidR="00B02E73" w:rsidRPr="00265FD0" w:rsidRDefault="00B02E73" w:rsidP="00A36865">
            <w:pPr>
              <w:snapToGrid w:val="0"/>
              <w:jc w:val="both"/>
              <w:cnfStyle w:val="000000100000" w:firstRow="0" w:lastRow="0" w:firstColumn="0" w:lastColumn="0" w:oddVBand="0" w:evenVBand="0" w:oddHBand="1" w:evenHBand="0" w:firstRowFirstColumn="0" w:firstRowLastColumn="0" w:lastRowFirstColumn="0" w:lastRowLastColumn="0"/>
            </w:pPr>
            <w:r w:rsidRPr="00265FD0">
              <w:rPr>
                <w:rFonts w:hint="eastAsia"/>
              </w:rPr>
              <w:t>流水編號</w:t>
            </w:r>
          </w:p>
        </w:tc>
        <w:tc>
          <w:tcPr>
            <w:tcW w:w="1701" w:type="dxa"/>
          </w:tcPr>
          <w:p w14:paraId="234F492C" w14:textId="309077A0" w:rsidR="00B02E73" w:rsidRPr="00265FD0" w:rsidRDefault="00261376" w:rsidP="00A36865">
            <w:pPr>
              <w:snapToGrid w:val="0"/>
              <w:jc w:val="both"/>
              <w:cnfStyle w:val="000000100000" w:firstRow="0" w:lastRow="0" w:firstColumn="0" w:lastColumn="0" w:oddVBand="0" w:evenVBand="0" w:oddHBand="1" w:evenHBand="0" w:firstRowFirstColumn="0" w:firstRowLastColumn="0" w:lastRowFirstColumn="0" w:lastRowLastColumn="0"/>
            </w:pPr>
            <w:r w:rsidRPr="00265FD0">
              <w:rPr>
                <w:rFonts w:hint="eastAsia"/>
              </w:rPr>
              <w:t>i</w:t>
            </w:r>
            <w:r w:rsidRPr="00265FD0">
              <w:t>nt</w:t>
            </w:r>
          </w:p>
        </w:tc>
        <w:tc>
          <w:tcPr>
            <w:tcW w:w="1410" w:type="dxa"/>
          </w:tcPr>
          <w:p w14:paraId="33B6E404" w14:textId="77777777" w:rsidR="00B02E73" w:rsidRPr="00265FD0" w:rsidRDefault="00B02E73" w:rsidP="00A36865">
            <w:pPr>
              <w:snapToGrid w:val="0"/>
              <w:jc w:val="both"/>
              <w:cnfStyle w:val="000000100000" w:firstRow="0" w:lastRow="0" w:firstColumn="0" w:lastColumn="0" w:oddVBand="0" w:evenVBand="0" w:oddHBand="1" w:evenHBand="0" w:firstRowFirstColumn="0" w:firstRowLastColumn="0" w:lastRowFirstColumn="0" w:lastRowLastColumn="0"/>
            </w:pPr>
          </w:p>
        </w:tc>
      </w:tr>
      <w:tr w:rsidR="00B02E73" w:rsidRPr="00265FD0" w14:paraId="13832C16" w14:textId="77777777" w:rsidTr="00B20268">
        <w:tc>
          <w:tcPr>
            <w:cnfStyle w:val="001000000000" w:firstRow="0" w:lastRow="0" w:firstColumn="1" w:lastColumn="0" w:oddVBand="0" w:evenVBand="0" w:oddHBand="0" w:evenHBand="0" w:firstRowFirstColumn="0" w:firstRowLastColumn="0" w:lastRowFirstColumn="0" w:lastRowLastColumn="0"/>
            <w:tcW w:w="2548" w:type="dxa"/>
          </w:tcPr>
          <w:p w14:paraId="2C194CFD" w14:textId="6E04E692" w:rsidR="00B02E73" w:rsidRPr="00265FD0" w:rsidRDefault="00FA3E8A" w:rsidP="00A36865">
            <w:pPr>
              <w:snapToGrid w:val="0"/>
              <w:jc w:val="both"/>
            </w:pPr>
            <w:r w:rsidRPr="00265FD0">
              <w:t>title</w:t>
            </w:r>
          </w:p>
        </w:tc>
        <w:tc>
          <w:tcPr>
            <w:tcW w:w="4535" w:type="dxa"/>
          </w:tcPr>
          <w:p w14:paraId="61AB42D3" w14:textId="0EA3B5C8" w:rsidR="00B02E73" w:rsidRPr="00265FD0" w:rsidRDefault="00261376" w:rsidP="00A36865">
            <w:pPr>
              <w:snapToGrid w:val="0"/>
              <w:jc w:val="both"/>
              <w:cnfStyle w:val="000000000000" w:firstRow="0" w:lastRow="0" w:firstColumn="0" w:lastColumn="0" w:oddVBand="0" w:evenVBand="0" w:oddHBand="0" w:evenHBand="0" w:firstRowFirstColumn="0" w:firstRowLastColumn="0" w:lastRowFirstColumn="0" w:lastRowLastColumn="0"/>
            </w:pPr>
            <w:r w:rsidRPr="00265FD0">
              <w:rPr>
                <w:rFonts w:hint="eastAsia"/>
              </w:rPr>
              <w:t>任務標題</w:t>
            </w:r>
          </w:p>
        </w:tc>
        <w:tc>
          <w:tcPr>
            <w:tcW w:w="1701" w:type="dxa"/>
          </w:tcPr>
          <w:p w14:paraId="022F8C59" w14:textId="0887A392" w:rsidR="00B02E73" w:rsidRPr="00265FD0" w:rsidRDefault="00261376" w:rsidP="00A36865">
            <w:pPr>
              <w:snapToGrid w:val="0"/>
              <w:jc w:val="both"/>
              <w:cnfStyle w:val="000000000000" w:firstRow="0" w:lastRow="0" w:firstColumn="0" w:lastColumn="0" w:oddVBand="0" w:evenVBand="0" w:oddHBand="0" w:evenHBand="0" w:firstRowFirstColumn="0" w:firstRowLastColumn="0" w:lastRowFirstColumn="0" w:lastRowLastColumn="0"/>
            </w:pPr>
            <w:r w:rsidRPr="00265FD0">
              <w:rPr>
                <w:rFonts w:hint="eastAsia"/>
              </w:rPr>
              <w:t>s</w:t>
            </w:r>
            <w:r w:rsidRPr="00265FD0">
              <w:t>tring</w:t>
            </w:r>
          </w:p>
        </w:tc>
        <w:tc>
          <w:tcPr>
            <w:tcW w:w="1410" w:type="dxa"/>
          </w:tcPr>
          <w:p w14:paraId="7527D0D3" w14:textId="77777777" w:rsidR="00B02E73" w:rsidRPr="00265FD0" w:rsidRDefault="00B02E73" w:rsidP="00A36865">
            <w:pPr>
              <w:snapToGrid w:val="0"/>
              <w:jc w:val="both"/>
              <w:cnfStyle w:val="000000000000" w:firstRow="0" w:lastRow="0" w:firstColumn="0" w:lastColumn="0" w:oddVBand="0" w:evenVBand="0" w:oddHBand="0" w:evenHBand="0" w:firstRowFirstColumn="0" w:firstRowLastColumn="0" w:lastRowFirstColumn="0" w:lastRowLastColumn="0"/>
            </w:pPr>
          </w:p>
        </w:tc>
      </w:tr>
      <w:tr w:rsidR="00B02E73" w:rsidRPr="00265FD0" w14:paraId="3ACC9BDD" w14:textId="77777777" w:rsidTr="00B202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8" w:type="dxa"/>
          </w:tcPr>
          <w:p w14:paraId="2A3F1518" w14:textId="3B7B7BD4" w:rsidR="00B02E73" w:rsidRPr="00265FD0" w:rsidRDefault="00FA3E8A" w:rsidP="00A36865">
            <w:pPr>
              <w:snapToGrid w:val="0"/>
              <w:jc w:val="both"/>
            </w:pPr>
            <w:r w:rsidRPr="00265FD0">
              <w:rPr>
                <w:rFonts w:hint="eastAsia"/>
              </w:rPr>
              <w:t>n</w:t>
            </w:r>
            <w:r w:rsidRPr="00265FD0">
              <w:t>ote</w:t>
            </w:r>
          </w:p>
        </w:tc>
        <w:tc>
          <w:tcPr>
            <w:tcW w:w="4535" w:type="dxa"/>
          </w:tcPr>
          <w:p w14:paraId="51191009" w14:textId="0FE0D03C" w:rsidR="00B02E73" w:rsidRPr="00265FD0" w:rsidRDefault="00261376" w:rsidP="00A36865">
            <w:pPr>
              <w:snapToGrid w:val="0"/>
              <w:jc w:val="both"/>
              <w:cnfStyle w:val="000000100000" w:firstRow="0" w:lastRow="0" w:firstColumn="0" w:lastColumn="0" w:oddVBand="0" w:evenVBand="0" w:oddHBand="1" w:evenHBand="0" w:firstRowFirstColumn="0" w:firstRowLastColumn="0" w:lastRowFirstColumn="0" w:lastRowLastColumn="0"/>
            </w:pPr>
            <w:r w:rsidRPr="00265FD0">
              <w:rPr>
                <w:rFonts w:hint="eastAsia"/>
              </w:rPr>
              <w:t>任務內容</w:t>
            </w:r>
          </w:p>
        </w:tc>
        <w:tc>
          <w:tcPr>
            <w:tcW w:w="1701" w:type="dxa"/>
          </w:tcPr>
          <w:p w14:paraId="49890CB3" w14:textId="77777777" w:rsidR="00B02E73" w:rsidRPr="00265FD0" w:rsidRDefault="00B02E73" w:rsidP="00A36865">
            <w:pPr>
              <w:snapToGrid w:val="0"/>
              <w:jc w:val="both"/>
              <w:cnfStyle w:val="000000100000" w:firstRow="0" w:lastRow="0" w:firstColumn="0" w:lastColumn="0" w:oddVBand="0" w:evenVBand="0" w:oddHBand="1" w:evenHBand="0" w:firstRowFirstColumn="0" w:firstRowLastColumn="0" w:lastRowFirstColumn="0" w:lastRowLastColumn="0"/>
            </w:pPr>
            <w:r w:rsidRPr="00265FD0">
              <w:rPr>
                <w:rFonts w:hint="eastAsia"/>
              </w:rPr>
              <w:t>s</w:t>
            </w:r>
            <w:r w:rsidRPr="00265FD0">
              <w:t>tring</w:t>
            </w:r>
          </w:p>
        </w:tc>
        <w:tc>
          <w:tcPr>
            <w:tcW w:w="1410" w:type="dxa"/>
          </w:tcPr>
          <w:p w14:paraId="29B90A4B" w14:textId="77777777" w:rsidR="00B02E73" w:rsidRPr="00265FD0" w:rsidRDefault="00B02E73" w:rsidP="00A36865">
            <w:pPr>
              <w:snapToGrid w:val="0"/>
              <w:jc w:val="both"/>
              <w:cnfStyle w:val="000000100000" w:firstRow="0" w:lastRow="0" w:firstColumn="0" w:lastColumn="0" w:oddVBand="0" w:evenVBand="0" w:oddHBand="1" w:evenHBand="0" w:firstRowFirstColumn="0" w:firstRowLastColumn="0" w:lastRowFirstColumn="0" w:lastRowLastColumn="0"/>
            </w:pPr>
          </w:p>
        </w:tc>
      </w:tr>
      <w:tr w:rsidR="00FA3E8A" w:rsidRPr="00265FD0" w14:paraId="242FCF00" w14:textId="77777777" w:rsidTr="00B20268">
        <w:tc>
          <w:tcPr>
            <w:cnfStyle w:val="001000000000" w:firstRow="0" w:lastRow="0" w:firstColumn="1" w:lastColumn="0" w:oddVBand="0" w:evenVBand="0" w:oddHBand="0" w:evenHBand="0" w:firstRowFirstColumn="0" w:firstRowLastColumn="0" w:lastRowFirstColumn="0" w:lastRowLastColumn="0"/>
            <w:tcW w:w="2548" w:type="dxa"/>
          </w:tcPr>
          <w:p w14:paraId="4437F645" w14:textId="0EF06D18" w:rsidR="00FA3E8A" w:rsidRPr="00265FD0" w:rsidRDefault="00FA3E8A" w:rsidP="00A36865">
            <w:pPr>
              <w:snapToGrid w:val="0"/>
              <w:jc w:val="both"/>
            </w:pPr>
            <w:r w:rsidRPr="00265FD0">
              <w:rPr>
                <w:rFonts w:hint="eastAsia"/>
              </w:rPr>
              <w:t>i</w:t>
            </w:r>
            <w:r w:rsidRPr="00265FD0">
              <w:t>sCompleted</w:t>
            </w:r>
          </w:p>
        </w:tc>
        <w:tc>
          <w:tcPr>
            <w:tcW w:w="4535" w:type="dxa"/>
          </w:tcPr>
          <w:p w14:paraId="31EF8072" w14:textId="1292325C" w:rsidR="00FA3E8A" w:rsidRPr="00265FD0" w:rsidRDefault="00261376" w:rsidP="00A36865">
            <w:pPr>
              <w:snapToGrid w:val="0"/>
              <w:jc w:val="both"/>
              <w:cnfStyle w:val="000000000000" w:firstRow="0" w:lastRow="0" w:firstColumn="0" w:lastColumn="0" w:oddVBand="0" w:evenVBand="0" w:oddHBand="0" w:evenHBand="0" w:firstRowFirstColumn="0" w:firstRowLastColumn="0" w:lastRowFirstColumn="0" w:lastRowLastColumn="0"/>
            </w:pPr>
            <w:r w:rsidRPr="00265FD0">
              <w:rPr>
                <w:rFonts w:hint="eastAsia"/>
              </w:rPr>
              <w:t>是否完成</w:t>
            </w:r>
          </w:p>
        </w:tc>
        <w:tc>
          <w:tcPr>
            <w:tcW w:w="1701" w:type="dxa"/>
          </w:tcPr>
          <w:p w14:paraId="4C1F64EA" w14:textId="149B79B6" w:rsidR="00FA3E8A" w:rsidRPr="00265FD0" w:rsidRDefault="00261376" w:rsidP="00A36865">
            <w:pPr>
              <w:snapToGrid w:val="0"/>
              <w:jc w:val="both"/>
              <w:cnfStyle w:val="000000000000" w:firstRow="0" w:lastRow="0" w:firstColumn="0" w:lastColumn="0" w:oddVBand="0" w:evenVBand="0" w:oddHBand="0" w:evenHBand="0" w:firstRowFirstColumn="0" w:firstRowLastColumn="0" w:lastRowFirstColumn="0" w:lastRowLastColumn="0"/>
            </w:pPr>
            <w:r w:rsidRPr="00265FD0">
              <w:rPr>
                <w:rFonts w:hint="eastAsia"/>
              </w:rPr>
              <w:t>i</w:t>
            </w:r>
            <w:r w:rsidRPr="00265FD0">
              <w:t>nt</w:t>
            </w:r>
          </w:p>
        </w:tc>
        <w:tc>
          <w:tcPr>
            <w:tcW w:w="1410" w:type="dxa"/>
          </w:tcPr>
          <w:p w14:paraId="6B6F3421" w14:textId="77777777" w:rsidR="00FA3E8A" w:rsidRPr="00265FD0" w:rsidRDefault="00FA3E8A" w:rsidP="00A36865">
            <w:pPr>
              <w:snapToGrid w:val="0"/>
              <w:jc w:val="both"/>
              <w:cnfStyle w:val="000000000000" w:firstRow="0" w:lastRow="0" w:firstColumn="0" w:lastColumn="0" w:oddVBand="0" w:evenVBand="0" w:oddHBand="0" w:evenHBand="0" w:firstRowFirstColumn="0" w:firstRowLastColumn="0" w:lastRowFirstColumn="0" w:lastRowLastColumn="0"/>
            </w:pPr>
          </w:p>
        </w:tc>
      </w:tr>
      <w:tr w:rsidR="00FA3E8A" w:rsidRPr="00265FD0" w14:paraId="777C34E7" w14:textId="77777777" w:rsidTr="00B202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8" w:type="dxa"/>
          </w:tcPr>
          <w:p w14:paraId="6589DCAA" w14:textId="30734C32" w:rsidR="00FA3E8A" w:rsidRPr="00265FD0" w:rsidRDefault="00FA3E8A" w:rsidP="00A36865">
            <w:pPr>
              <w:snapToGrid w:val="0"/>
              <w:jc w:val="both"/>
            </w:pPr>
            <w:r w:rsidRPr="00265FD0">
              <w:t>date</w:t>
            </w:r>
          </w:p>
        </w:tc>
        <w:tc>
          <w:tcPr>
            <w:tcW w:w="4535" w:type="dxa"/>
          </w:tcPr>
          <w:p w14:paraId="74E340DE" w14:textId="620A27A3" w:rsidR="00FA3E8A" w:rsidRPr="00265FD0" w:rsidRDefault="00261376" w:rsidP="00A36865">
            <w:pPr>
              <w:snapToGrid w:val="0"/>
              <w:jc w:val="both"/>
              <w:cnfStyle w:val="000000100000" w:firstRow="0" w:lastRow="0" w:firstColumn="0" w:lastColumn="0" w:oddVBand="0" w:evenVBand="0" w:oddHBand="1" w:evenHBand="0" w:firstRowFirstColumn="0" w:firstRowLastColumn="0" w:lastRowFirstColumn="0" w:lastRowLastColumn="0"/>
            </w:pPr>
            <w:r w:rsidRPr="00265FD0">
              <w:rPr>
                <w:rFonts w:hint="eastAsia"/>
              </w:rPr>
              <w:t>日期</w:t>
            </w:r>
          </w:p>
        </w:tc>
        <w:tc>
          <w:tcPr>
            <w:tcW w:w="1701" w:type="dxa"/>
          </w:tcPr>
          <w:p w14:paraId="4D3C800E" w14:textId="2B990320" w:rsidR="00FA3E8A" w:rsidRPr="00265FD0" w:rsidRDefault="00261376" w:rsidP="00A36865">
            <w:pPr>
              <w:snapToGrid w:val="0"/>
              <w:jc w:val="both"/>
              <w:cnfStyle w:val="000000100000" w:firstRow="0" w:lastRow="0" w:firstColumn="0" w:lastColumn="0" w:oddVBand="0" w:evenVBand="0" w:oddHBand="1" w:evenHBand="0" w:firstRowFirstColumn="0" w:firstRowLastColumn="0" w:lastRowFirstColumn="0" w:lastRowLastColumn="0"/>
            </w:pPr>
            <w:r w:rsidRPr="00265FD0">
              <w:rPr>
                <w:rFonts w:hint="eastAsia"/>
              </w:rPr>
              <w:t>s</w:t>
            </w:r>
            <w:r w:rsidRPr="00265FD0">
              <w:t>tring</w:t>
            </w:r>
          </w:p>
        </w:tc>
        <w:tc>
          <w:tcPr>
            <w:tcW w:w="1410" w:type="dxa"/>
          </w:tcPr>
          <w:p w14:paraId="25097939" w14:textId="77777777" w:rsidR="00FA3E8A" w:rsidRPr="00265FD0" w:rsidRDefault="00FA3E8A" w:rsidP="00A36865">
            <w:pPr>
              <w:snapToGrid w:val="0"/>
              <w:jc w:val="both"/>
              <w:cnfStyle w:val="000000100000" w:firstRow="0" w:lastRow="0" w:firstColumn="0" w:lastColumn="0" w:oddVBand="0" w:evenVBand="0" w:oddHBand="1" w:evenHBand="0" w:firstRowFirstColumn="0" w:firstRowLastColumn="0" w:lastRowFirstColumn="0" w:lastRowLastColumn="0"/>
            </w:pPr>
          </w:p>
        </w:tc>
      </w:tr>
      <w:tr w:rsidR="00FA3E8A" w:rsidRPr="00265FD0" w14:paraId="505006A3" w14:textId="77777777" w:rsidTr="00B20268">
        <w:tc>
          <w:tcPr>
            <w:cnfStyle w:val="001000000000" w:firstRow="0" w:lastRow="0" w:firstColumn="1" w:lastColumn="0" w:oddVBand="0" w:evenVBand="0" w:oddHBand="0" w:evenHBand="0" w:firstRowFirstColumn="0" w:firstRowLastColumn="0" w:lastRowFirstColumn="0" w:lastRowLastColumn="0"/>
            <w:tcW w:w="2548" w:type="dxa"/>
          </w:tcPr>
          <w:p w14:paraId="5CA29875" w14:textId="15879F23" w:rsidR="00FA3E8A" w:rsidRPr="00265FD0" w:rsidRDefault="00FA3E8A" w:rsidP="00A36865">
            <w:pPr>
              <w:snapToGrid w:val="0"/>
              <w:jc w:val="both"/>
            </w:pPr>
            <w:r w:rsidRPr="00265FD0">
              <w:rPr>
                <w:rFonts w:hint="eastAsia"/>
              </w:rPr>
              <w:t>s</w:t>
            </w:r>
            <w:r w:rsidRPr="00265FD0">
              <w:t>tartTime</w:t>
            </w:r>
          </w:p>
        </w:tc>
        <w:tc>
          <w:tcPr>
            <w:tcW w:w="4535" w:type="dxa"/>
          </w:tcPr>
          <w:p w14:paraId="64BFA2F5" w14:textId="23F6642A" w:rsidR="00FA3E8A" w:rsidRPr="00265FD0" w:rsidRDefault="00261376" w:rsidP="00A36865">
            <w:pPr>
              <w:snapToGrid w:val="0"/>
              <w:jc w:val="both"/>
              <w:cnfStyle w:val="000000000000" w:firstRow="0" w:lastRow="0" w:firstColumn="0" w:lastColumn="0" w:oddVBand="0" w:evenVBand="0" w:oddHBand="0" w:evenHBand="0" w:firstRowFirstColumn="0" w:firstRowLastColumn="0" w:lastRowFirstColumn="0" w:lastRowLastColumn="0"/>
            </w:pPr>
            <w:r w:rsidRPr="00265FD0">
              <w:rPr>
                <w:rFonts w:hint="eastAsia"/>
              </w:rPr>
              <w:t>開始時間</w:t>
            </w:r>
          </w:p>
        </w:tc>
        <w:tc>
          <w:tcPr>
            <w:tcW w:w="1701" w:type="dxa"/>
          </w:tcPr>
          <w:p w14:paraId="26DB84C5" w14:textId="2819AB75" w:rsidR="00FA3E8A" w:rsidRPr="00265FD0" w:rsidRDefault="00261376" w:rsidP="00A36865">
            <w:pPr>
              <w:snapToGrid w:val="0"/>
              <w:jc w:val="both"/>
              <w:cnfStyle w:val="000000000000" w:firstRow="0" w:lastRow="0" w:firstColumn="0" w:lastColumn="0" w:oddVBand="0" w:evenVBand="0" w:oddHBand="0" w:evenHBand="0" w:firstRowFirstColumn="0" w:firstRowLastColumn="0" w:lastRowFirstColumn="0" w:lastRowLastColumn="0"/>
            </w:pPr>
            <w:r w:rsidRPr="00265FD0">
              <w:rPr>
                <w:rFonts w:hint="eastAsia"/>
              </w:rPr>
              <w:t>s</w:t>
            </w:r>
            <w:r w:rsidRPr="00265FD0">
              <w:t>tring</w:t>
            </w:r>
          </w:p>
        </w:tc>
        <w:tc>
          <w:tcPr>
            <w:tcW w:w="1410" w:type="dxa"/>
          </w:tcPr>
          <w:p w14:paraId="4E814565" w14:textId="77777777" w:rsidR="00FA3E8A" w:rsidRPr="00265FD0" w:rsidRDefault="00FA3E8A" w:rsidP="00A36865">
            <w:pPr>
              <w:snapToGrid w:val="0"/>
              <w:jc w:val="both"/>
              <w:cnfStyle w:val="000000000000" w:firstRow="0" w:lastRow="0" w:firstColumn="0" w:lastColumn="0" w:oddVBand="0" w:evenVBand="0" w:oddHBand="0" w:evenHBand="0" w:firstRowFirstColumn="0" w:firstRowLastColumn="0" w:lastRowFirstColumn="0" w:lastRowLastColumn="0"/>
            </w:pPr>
          </w:p>
        </w:tc>
      </w:tr>
      <w:tr w:rsidR="00FA3E8A" w:rsidRPr="00265FD0" w14:paraId="6D262B17" w14:textId="77777777" w:rsidTr="00B202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8" w:type="dxa"/>
          </w:tcPr>
          <w:p w14:paraId="0F53CB10" w14:textId="429DD8AD" w:rsidR="00FA3E8A" w:rsidRPr="00265FD0" w:rsidRDefault="00FA3E8A" w:rsidP="00A36865">
            <w:pPr>
              <w:snapToGrid w:val="0"/>
              <w:jc w:val="both"/>
            </w:pPr>
            <w:r w:rsidRPr="00265FD0">
              <w:rPr>
                <w:rFonts w:hint="eastAsia"/>
              </w:rPr>
              <w:t>e</w:t>
            </w:r>
            <w:r w:rsidRPr="00265FD0">
              <w:t>ndTime</w:t>
            </w:r>
          </w:p>
        </w:tc>
        <w:tc>
          <w:tcPr>
            <w:tcW w:w="4535" w:type="dxa"/>
          </w:tcPr>
          <w:p w14:paraId="1CA1CEB3" w14:textId="0015E15F" w:rsidR="00FA3E8A" w:rsidRPr="00265FD0" w:rsidRDefault="00261376" w:rsidP="00A36865">
            <w:pPr>
              <w:snapToGrid w:val="0"/>
              <w:jc w:val="both"/>
              <w:cnfStyle w:val="000000100000" w:firstRow="0" w:lastRow="0" w:firstColumn="0" w:lastColumn="0" w:oddVBand="0" w:evenVBand="0" w:oddHBand="1" w:evenHBand="0" w:firstRowFirstColumn="0" w:firstRowLastColumn="0" w:lastRowFirstColumn="0" w:lastRowLastColumn="0"/>
            </w:pPr>
            <w:r w:rsidRPr="00265FD0">
              <w:rPr>
                <w:rFonts w:hint="eastAsia"/>
              </w:rPr>
              <w:t>結束時間</w:t>
            </w:r>
          </w:p>
        </w:tc>
        <w:tc>
          <w:tcPr>
            <w:tcW w:w="1701" w:type="dxa"/>
          </w:tcPr>
          <w:p w14:paraId="0683711D" w14:textId="7BD37042" w:rsidR="00FA3E8A" w:rsidRPr="00265FD0" w:rsidRDefault="00261376" w:rsidP="00A36865">
            <w:pPr>
              <w:snapToGrid w:val="0"/>
              <w:jc w:val="both"/>
              <w:cnfStyle w:val="000000100000" w:firstRow="0" w:lastRow="0" w:firstColumn="0" w:lastColumn="0" w:oddVBand="0" w:evenVBand="0" w:oddHBand="1" w:evenHBand="0" w:firstRowFirstColumn="0" w:firstRowLastColumn="0" w:lastRowFirstColumn="0" w:lastRowLastColumn="0"/>
            </w:pPr>
            <w:r w:rsidRPr="00265FD0">
              <w:rPr>
                <w:rFonts w:hint="eastAsia"/>
              </w:rPr>
              <w:t>s</w:t>
            </w:r>
            <w:r w:rsidRPr="00265FD0">
              <w:t>tring</w:t>
            </w:r>
          </w:p>
        </w:tc>
        <w:tc>
          <w:tcPr>
            <w:tcW w:w="1410" w:type="dxa"/>
          </w:tcPr>
          <w:p w14:paraId="7B970EF8" w14:textId="77777777" w:rsidR="00FA3E8A" w:rsidRPr="00265FD0" w:rsidRDefault="00FA3E8A" w:rsidP="00A36865">
            <w:pPr>
              <w:snapToGrid w:val="0"/>
              <w:jc w:val="both"/>
              <w:cnfStyle w:val="000000100000" w:firstRow="0" w:lastRow="0" w:firstColumn="0" w:lastColumn="0" w:oddVBand="0" w:evenVBand="0" w:oddHBand="1" w:evenHBand="0" w:firstRowFirstColumn="0" w:firstRowLastColumn="0" w:lastRowFirstColumn="0" w:lastRowLastColumn="0"/>
            </w:pPr>
          </w:p>
        </w:tc>
      </w:tr>
      <w:tr w:rsidR="00FA3E8A" w:rsidRPr="00265FD0" w14:paraId="1B53C39B" w14:textId="77777777" w:rsidTr="00B20268">
        <w:tc>
          <w:tcPr>
            <w:cnfStyle w:val="001000000000" w:firstRow="0" w:lastRow="0" w:firstColumn="1" w:lastColumn="0" w:oddVBand="0" w:evenVBand="0" w:oddHBand="0" w:evenHBand="0" w:firstRowFirstColumn="0" w:firstRowLastColumn="0" w:lastRowFirstColumn="0" w:lastRowLastColumn="0"/>
            <w:tcW w:w="2548" w:type="dxa"/>
          </w:tcPr>
          <w:p w14:paraId="703FCF51" w14:textId="15A2922F" w:rsidR="00FA3E8A" w:rsidRPr="00265FD0" w:rsidRDefault="00FA3E8A" w:rsidP="00A36865">
            <w:pPr>
              <w:snapToGrid w:val="0"/>
              <w:jc w:val="both"/>
            </w:pPr>
            <w:r w:rsidRPr="00265FD0">
              <w:rPr>
                <w:rFonts w:hint="eastAsia"/>
              </w:rPr>
              <w:t>c</w:t>
            </w:r>
            <w:r w:rsidRPr="00265FD0">
              <w:t>olor</w:t>
            </w:r>
          </w:p>
        </w:tc>
        <w:tc>
          <w:tcPr>
            <w:tcW w:w="4535" w:type="dxa"/>
          </w:tcPr>
          <w:p w14:paraId="5B014312" w14:textId="267281FB" w:rsidR="00FA3E8A" w:rsidRPr="00265FD0" w:rsidRDefault="00094174" w:rsidP="00A36865">
            <w:pPr>
              <w:snapToGrid w:val="0"/>
              <w:jc w:val="both"/>
              <w:cnfStyle w:val="000000000000" w:firstRow="0" w:lastRow="0" w:firstColumn="0" w:lastColumn="0" w:oddVBand="0" w:evenVBand="0" w:oddHBand="0" w:evenHBand="0" w:firstRowFirstColumn="0" w:firstRowLastColumn="0" w:lastRowFirstColumn="0" w:lastRowLastColumn="0"/>
            </w:pPr>
            <w:r w:rsidRPr="00265FD0">
              <w:rPr>
                <w:rFonts w:hint="eastAsia"/>
              </w:rPr>
              <w:t>任務</w:t>
            </w:r>
            <w:r w:rsidR="00931D41" w:rsidRPr="00265FD0">
              <w:rPr>
                <w:rFonts w:hint="eastAsia"/>
              </w:rPr>
              <w:t>顏色</w:t>
            </w:r>
          </w:p>
        </w:tc>
        <w:tc>
          <w:tcPr>
            <w:tcW w:w="1701" w:type="dxa"/>
          </w:tcPr>
          <w:p w14:paraId="5A76F210" w14:textId="49F1D3E7" w:rsidR="00FA3E8A" w:rsidRPr="00265FD0" w:rsidRDefault="00261376" w:rsidP="00A36865">
            <w:pPr>
              <w:snapToGrid w:val="0"/>
              <w:jc w:val="both"/>
              <w:cnfStyle w:val="000000000000" w:firstRow="0" w:lastRow="0" w:firstColumn="0" w:lastColumn="0" w:oddVBand="0" w:evenVBand="0" w:oddHBand="0" w:evenHBand="0" w:firstRowFirstColumn="0" w:firstRowLastColumn="0" w:lastRowFirstColumn="0" w:lastRowLastColumn="0"/>
            </w:pPr>
            <w:r w:rsidRPr="00265FD0">
              <w:rPr>
                <w:rFonts w:hint="eastAsia"/>
              </w:rPr>
              <w:t>i</w:t>
            </w:r>
            <w:r w:rsidRPr="00265FD0">
              <w:t>nt</w:t>
            </w:r>
          </w:p>
        </w:tc>
        <w:tc>
          <w:tcPr>
            <w:tcW w:w="1410" w:type="dxa"/>
          </w:tcPr>
          <w:p w14:paraId="20313891" w14:textId="77777777" w:rsidR="00FA3E8A" w:rsidRPr="00265FD0" w:rsidRDefault="00FA3E8A" w:rsidP="00A36865">
            <w:pPr>
              <w:snapToGrid w:val="0"/>
              <w:jc w:val="both"/>
              <w:cnfStyle w:val="000000000000" w:firstRow="0" w:lastRow="0" w:firstColumn="0" w:lastColumn="0" w:oddVBand="0" w:evenVBand="0" w:oddHBand="0" w:evenHBand="0" w:firstRowFirstColumn="0" w:firstRowLastColumn="0" w:lastRowFirstColumn="0" w:lastRowLastColumn="0"/>
            </w:pPr>
          </w:p>
        </w:tc>
      </w:tr>
      <w:tr w:rsidR="00FA3E8A" w:rsidRPr="00265FD0" w14:paraId="4F04DA47" w14:textId="77777777" w:rsidTr="00B202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8" w:type="dxa"/>
          </w:tcPr>
          <w:p w14:paraId="357C709F" w14:textId="67BD6267" w:rsidR="00FA3E8A" w:rsidRPr="00265FD0" w:rsidRDefault="00FA3E8A" w:rsidP="00A36865">
            <w:pPr>
              <w:snapToGrid w:val="0"/>
              <w:jc w:val="both"/>
            </w:pPr>
            <w:r w:rsidRPr="00265FD0">
              <w:rPr>
                <w:rFonts w:hint="eastAsia"/>
              </w:rPr>
              <w:t>r</w:t>
            </w:r>
            <w:r w:rsidRPr="00265FD0">
              <w:t>emind</w:t>
            </w:r>
          </w:p>
        </w:tc>
        <w:tc>
          <w:tcPr>
            <w:tcW w:w="4535" w:type="dxa"/>
          </w:tcPr>
          <w:p w14:paraId="01F964DF" w14:textId="53BB7B80" w:rsidR="00FA3E8A" w:rsidRPr="00265FD0" w:rsidRDefault="00F165D4" w:rsidP="00A36865">
            <w:pPr>
              <w:snapToGrid w:val="0"/>
              <w:jc w:val="both"/>
              <w:cnfStyle w:val="000000100000" w:firstRow="0" w:lastRow="0" w:firstColumn="0" w:lastColumn="0" w:oddVBand="0" w:evenVBand="0" w:oddHBand="1" w:evenHBand="0" w:firstRowFirstColumn="0" w:firstRowLastColumn="0" w:lastRowFirstColumn="0" w:lastRowLastColumn="0"/>
            </w:pPr>
            <w:r w:rsidRPr="00265FD0">
              <w:rPr>
                <w:rFonts w:hint="eastAsia"/>
              </w:rPr>
              <w:t>任務</w:t>
            </w:r>
            <w:r w:rsidR="001B4306" w:rsidRPr="00265FD0">
              <w:rPr>
                <w:rFonts w:hint="eastAsia"/>
              </w:rPr>
              <w:t>提醒</w:t>
            </w:r>
          </w:p>
        </w:tc>
        <w:tc>
          <w:tcPr>
            <w:tcW w:w="1701" w:type="dxa"/>
          </w:tcPr>
          <w:p w14:paraId="579F8212" w14:textId="5D5B3310" w:rsidR="00FA3E8A" w:rsidRPr="00265FD0" w:rsidRDefault="00261376" w:rsidP="00A36865">
            <w:pPr>
              <w:snapToGrid w:val="0"/>
              <w:jc w:val="both"/>
              <w:cnfStyle w:val="000000100000" w:firstRow="0" w:lastRow="0" w:firstColumn="0" w:lastColumn="0" w:oddVBand="0" w:evenVBand="0" w:oddHBand="1" w:evenHBand="0" w:firstRowFirstColumn="0" w:firstRowLastColumn="0" w:lastRowFirstColumn="0" w:lastRowLastColumn="0"/>
            </w:pPr>
            <w:r w:rsidRPr="00265FD0">
              <w:rPr>
                <w:rFonts w:hint="eastAsia"/>
              </w:rPr>
              <w:t>i</w:t>
            </w:r>
            <w:r w:rsidRPr="00265FD0">
              <w:t>nt</w:t>
            </w:r>
          </w:p>
        </w:tc>
        <w:tc>
          <w:tcPr>
            <w:tcW w:w="1410" w:type="dxa"/>
          </w:tcPr>
          <w:p w14:paraId="1D4DDC30" w14:textId="77777777" w:rsidR="00FA3E8A" w:rsidRPr="00265FD0" w:rsidRDefault="00FA3E8A" w:rsidP="00A36865">
            <w:pPr>
              <w:snapToGrid w:val="0"/>
              <w:jc w:val="both"/>
              <w:cnfStyle w:val="000000100000" w:firstRow="0" w:lastRow="0" w:firstColumn="0" w:lastColumn="0" w:oddVBand="0" w:evenVBand="0" w:oddHBand="1" w:evenHBand="0" w:firstRowFirstColumn="0" w:firstRowLastColumn="0" w:lastRowFirstColumn="0" w:lastRowLastColumn="0"/>
            </w:pPr>
          </w:p>
        </w:tc>
      </w:tr>
      <w:tr w:rsidR="00FA3E8A" w:rsidRPr="00265FD0" w14:paraId="68F7CA63" w14:textId="77777777" w:rsidTr="00B20268">
        <w:tc>
          <w:tcPr>
            <w:cnfStyle w:val="001000000000" w:firstRow="0" w:lastRow="0" w:firstColumn="1" w:lastColumn="0" w:oddVBand="0" w:evenVBand="0" w:oddHBand="0" w:evenHBand="0" w:firstRowFirstColumn="0" w:firstRowLastColumn="0" w:lastRowFirstColumn="0" w:lastRowLastColumn="0"/>
            <w:tcW w:w="2548" w:type="dxa"/>
          </w:tcPr>
          <w:p w14:paraId="5083B7D4" w14:textId="4A74C08F" w:rsidR="00FA3E8A" w:rsidRPr="00265FD0" w:rsidRDefault="00FA3E8A" w:rsidP="00A36865">
            <w:pPr>
              <w:snapToGrid w:val="0"/>
              <w:jc w:val="both"/>
            </w:pPr>
            <w:r w:rsidRPr="00265FD0">
              <w:rPr>
                <w:rFonts w:hint="eastAsia"/>
              </w:rPr>
              <w:t>r</w:t>
            </w:r>
            <w:r w:rsidRPr="00265FD0">
              <w:t>epeat</w:t>
            </w:r>
          </w:p>
        </w:tc>
        <w:tc>
          <w:tcPr>
            <w:tcW w:w="4535" w:type="dxa"/>
          </w:tcPr>
          <w:p w14:paraId="683027B7" w14:textId="596109CF" w:rsidR="00FA3E8A" w:rsidRPr="00265FD0" w:rsidRDefault="00F165D4" w:rsidP="00A36865">
            <w:pPr>
              <w:snapToGrid w:val="0"/>
              <w:jc w:val="both"/>
              <w:cnfStyle w:val="000000000000" w:firstRow="0" w:lastRow="0" w:firstColumn="0" w:lastColumn="0" w:oddVBand="0" w:evenVBand="0" w:oddHBand="0" w:evenHBand="0" w:firstRowFirstColumn="0" w:firstRowLastColumn="0" w:lastRowFirstColumn="0" w:lastRowLastColumn="0"/>
            </w:pPr>
            <w:r w:rsidRPr="00265FD0">
              <w:rPr>
                <w:rFonts w:hint="eastAsia"/>
              </w:rPr>
              <w:t>任務</w:t>
            </w:r>
            <w:r w:rsidR="001B4306" w:rsidRPr="00265FD0">
              <w:rPr>
                <w:rFonts w:hint="eastAsia"/>
              </w:rPr>
              <w:t>重複</w:t>
            </w:r>
          </w:p>
        </w:tc>
        <w:tc>
          <w:tcPr>
            <w:tcW w:w="1701" w:type="dxa"/>
          </w:tcPr>
          <w:p w14:paraId="1A70804F" w14:textId="48AB4C57" w:rsidR="00FA3E8A" w:rsidRPr="00265FD0" w:rsidRDefault="00261376" w:rsidP="00A36865">
            <w:pPr>
              <w:snapToGrid w:val="0"/>
              <w:jc w:val="both"/>
              <w:cnfStyle w:val="000000000000" w:firstRow="0" w:lastRow="0" w:firstColumn="0" w:lastColumn="0" w:oddVBand="0" w:evenVBand="0" w:oddHBand="0" w:evenHBand="0" w:firstRowFirstColumn="0" w:firstRowLastColumn="0" w:lastRowFirstColumn="0" w:lastRowLastColumn="0"/>
            </w:pPr>
            <w:r w:rsidRPr="00265FD0">
              <w:rPr>
                <w:rFonts w:hint="eastAsia"/>
              </w:rPr>
              <w:t>s</w:t>
            </w:r>
            <w:r w:rsidRPr="00265FD0">
              <w:t>tring</w:t>
            </w:r>
          </w:p>
        </w:tc>
        <w:tc>
          <w:tcPr>
            <w:tcW w:w="1410" w:type="dxa"/>
          </w:tcPr>
          <w:p w14:paraId="68F70E98" w14:textId="77777777" w:rsidR="00FA3E8A" w:rsidRPr="00265FD0" w:rsidRDefault="00FA3E8A" w:rsidP="00A36865">
            <w:pPr>
              <w:snapToGrid w:val="0"/>
              <w:jc w:val="both"/>
              <w:cnfStyle w:val="000000000000" w:firstRow="0" w:lastRow="0" w:firstColumn="0" w:lastColumn="0" w:oddVBand="0" w:evenVBand="0" w:oddHBand="0" w:evenHBand="0" w:firstRowFirstColumn="0" w:firstRowLastColumn="0" w:lastRowFirstColumn="0" w:lastRowLastColumn="0"/>
            </w:pPr>
          </w:p>
        </w:tc>
      </w:tr>
    </w:tbl>
    <w:p w14:paraId="0DF38675" w14:textId="7C0C18CB" w:rsidR="00AA46CA" w:rsidRPr="00265FD0" w:rsidRDefault="00AA46CA" w:rsidP="00E511F9"/>
    <w:p w14:paraId="75485DBC" w14:textId="6A6031B9" w:rsidR="00B02E73" w:rsidRPr="00265FD0" w:rsidRDefault="00B02E73" w:rsidP="00B02E73">
      <w:pPr>
        <w:pStyle w:val="ac"/>
        <w:keepNext/>
      </w:pPr>
      <w:bookmarkStart w:id="119" w:name="_Toc151314165"/>
      <w:r w:rsidRPr="00265FD0">
        <w:rPr>
          <w:rFonts w:hint="eastAsia"/>
          <w:lang w:eastAsia="zh-CN"/>
        </w:rPr>
        <w:t>▼</w:t>
      </w:r>
      <w:r w:rsidRPr="00265FD0">
        <w:rPr>
          <w:rFonts w:hint="eastAsia"/>
        </w:rPr>
        <w:t>表</w:t>
      </w:r>
      <w:r w:rsidR="000820A3" w:rsidRPr="00265FD0">
        <w:fldChar w:fldCharType="begin"/>
      </w:r>
      <w:r w:rsidR="000820A3" w:rsidRPr="00265FD0">
        <w:instrText xml:space="preserve"> </w:instrText>
      </w:r>
      <w:r w:rsidR="000820A3" w:rsidRPr="00265FD0">
        <w:rPr>
          <w:rFonts w:hint="eastAsia"/>
        </w:rPr>
        <w:instrText>STYLEREF 2 \s</w:instrText>
      </w:r>
      <w:r w:rsidR="000820A3" w:rsidRPr="00265FD0">
        <w:instrText xml:space="preserve"> </w:instrText>
      </w:r>
      <w:r w:rsidR="000820A3" w:rsidRPr="00265FD0">
        <w:fldChar w:fldCharType="separate"/>
      </w:r>
      <w:r w:rsidR="00F239B7">
        <w:rPr>
          <w:noProof/>
        </w:rPr>
        <w:t>8-2</w:t>
      </w:r>
      <w:r w:rsidR="000820A3" w:rsidRPr="00265FD0">
        <w:fldChar w:fldCharType="end"/>
      </w:r>
      <w:r w:rsidR="000820A3" w:rsidRPr="00265FD0">
        <w:noBreakHyphen/>
      </w:r>
      <w:r w:rsidR="000820A3" w:rsidRPr="00265FD0">
        <w:fldChar w:fldCharType="begin"/>
      </w:r>
      <w:r w:rsidR="000820A3" w:rsidRPr="00265FD0">
        <w:instrText xml:space="preserve"> </w:instrText>
      </w:r>
      <w:r w:rsidR="000820A3" w:rsidRPr="00265FD0">
        <w:rPr>
          <w:rFonts w:hint="eastAsia"/>
        </w:rPr>
        <w:instrText xml:space="preserve">SEQ </w:instrText>
      </w:r>
      <w:r w:rsidR="000820A3" w:rsidRPr="00265FD0">
        <w:rPr>
          <w:rFonts w:hint="eastAsia"/>
        </w:rPr>
        <w:instrText>表</w:instrText>
      </w:r>
      <w:r w:rsidR="000820A3" w:rsidRPr="00265FD0">
        <w:rPr>
          <w:rFonts w:hint="eastAsia"/>
        </w:rPr>
        <w:instrText xml:space="preserve"> \* ARABIC \s 2</w:instrText>
      </w:r>
      <w:r w:rsidR="000820A3" w:rsidRPr="00265FD0">
        <w:instrText xml:space="preserve"> </w:instrText>
      </w:r>
      <w:r w:rsidR="000820A3" w:rsidRPr="00265FD0">
        <w:fldChar w:fldCharType="separate"/>
      </w:r>
      <w:r w:rsidR="00F239B7">
        <w:rPr>
          <w:noProof/>
        </w:rPr>
        <w:t>5</w:t>
      </w:r>
      <w:r w:rsidR="000820A3" w:rsidRPr="00265FD0">
        <w:fldChar w:fldCharType="end"/>
      </w:r>
      <w:r w:rsidRPr="00265FD0">
        <w:rPr>
          <w:rFonts w:hint="eastAsia"/>
        </w:rPr>
        <w:t>、</w:t>
      </w:r>
      <w:r w:rsidR="00FA3E8A" w:rsidRPr="00265FD0">
        <w:t>news</w:t>
      </w:r>
      <w:r w:rsidRPr="00265FD0">
        <w:t>-</w:t>
      </w:r>
      <w:r w:rsidR="00FA3E8A" w:rsidRPr="00265FD0">
        <w:rPr>
          <w:rFonts w:hint="eastAsia"/>
        </w:rPr>
        <w:t>新聞紀錄</w:t>
      </w:r>
      <w:r w:rsidRPr="00265FD0">
        <w:rPr>
          <w:rFonts w:hint="eastAsia"/>
        </w:rPr>
        <w:t>表</w:t>
      </w:r>
      <w:bookmarkEnd w:id="119"/>
    </w:p>
    <w:tbl>
      <w:tblPr>
        <w:tblStyle w:val="111"/>
        <w:tblW w:w="0" w:type="auto"/>
        <w:tblLook w:val="04A0" w:firstRow="1" w:lastRow="0" w:firstColumn="1" w:lastColumn="0" w:noHBand="0" w:noVBand="1"/>
      </w:tblPr>
      <w:tblGrid>
        <w:gridCol w:w="2548"/>
        <w:gridCol w:w="4535"/>
        <w:gridCol w:w="1701"/>
        <w:gridCol w:w="1410"/>
      </w:tblGrid>
      <w:tr w:rsidR="00B02E73" w:rsidRPr="00265FD0" w14:paraId="1F0F5C53" w14:textId="77777777" w:rsidTr="00B20268">
        <w:trPr>
          <w:cnfStyle w:val="100000000000" w:firstRow="1" w:lastRow="0" w:firstColumn="0" w:lastColumn="0" w:oddVBand="0" w:evenVBand="0" w:oddHBand="0" w:evenHBand="0" w:firstRowFirstColumn="0" w:firstRowLastColumn="0" w:lastRowFirstColumn="0" w:lastRowLastColumn="0"/>
          <w:trHeight w:val="191"/>
        </w:trPr>
        <w:tc>
          <w:tcPr>
            <w:cnfStyle w:val="001000000000" w:firstRow="0" w:lastRow="0" w:firstColumn="1" w:lastColumn="0" w:oddVBand="0" w:evenVBand="0" w:oddHBand="0" w:evenHBand="0" w:firstRowFirstColumn="0" w:firstRowLastColumn="0" w:lastRowFirstColumn="0" w:lastRowLastColumn="0"/>
            <w:tcW w:w="2548" w:type="dxa"/>
          </w:tcPr>
          <w:p w14:paraId="0FC27B3C" w14:textId="77777777" w:rsidR="00B02E73" w:rsidRPr="00265FD0" w:rsidRDefault="00B02E73" w:rsidP="00A36865">
            <w:pPr>
              <w:snapToGrid w:val="0"/>
              <w:jc w:val="center"/>
              <w:rPr>
                <w:b w:val="0"/>
              </w:rPr>
            </w:pPr>
            <w:r w:rsidRPr="00265FD0">
              <w:rPr>
                <w:b w:val="0"/>
              </w:rPr>
              <w:t>欄位名稱</w:t>
            </w:r>
          </w:p>
        </w:tc>
        <w:tc>
          <w:tcPr>
            <w:tcW w:w="4535" w:type="dxa"/>
          </w:tcPr>
          <w:p w14:paraId="32FE5436" w14:textId="77777777" w:rsidR="00B02E73" w:rsidRPr="00265FD0" w:rsidRDefault="00B02E73" w:rsidP="00A36865">
            <w:pPr>
              <w:snapToGrid w:val="0"/>
              <w:jc w:val="center"/>
              <w:cnfStyle w:val="100000000000" w:firstRow="1" w:lastRow="0" w:firstColumn="0" w:lastColumn="0" w:oddVBand="0" w:evenVBand="0" w:oddHBand="0" w:evenHBand="0" w:firstRowFirstColumn="0" w:firstRowLastColumn="0" w:lastRowFirstColumn="0" w:lastRowLastColumn="0"/>
              <w:rPr>
                <w:b w:val="0"/>
              </w:rPr>
            </w:pPr>
            <w:r w:rsidRPr="00265FD0">
              <w:rPr>
                <w:b w:val="0"/>
              </w:rPr>
              <w:t>意義</w:t>
            </w:r>
          </w:p>
        </w:tc>
        <w:tc>
          <w:tcPr>
            <w:tcW w:w="1701" w:type="dxa"/>
          </w:tcPr>
          <w:p w14:paraId="61F163EC" w14:textId="77777777" w:rsidR="00B02E73" w:rsidRPr="00265FD0" w:rsidRDefault="00B02E73" w:rsidP="00A36865">
            <w:pPr>
              <w:snapToGrid w:val="0"/>
              <w:jc w:val="center"/>
              <w:cnfStyle w:val="100000000000" w:firstRow="1" w:lastRow="0" w:firstColumn="0" w:lastColumn="0" w:oddVBand="0" w:evenVBand="0" w:oddHBand="0" w:evenHBand="0" w:firstRowFirstColumn="0" w:firstRowLastColumn="0" w:lastRowFirstColumn="0" w:lastRowLastColumn="0"/>
              <w:rPr>
                <w:b w:val="0"/>
              </w:rPr>
            </w:pPr>
            <w:r w:rsidRPr="00265FD0">
              <w:rPr>
                <w:b w:val="0"/>
              </w:rPr>
              <w:t>資料型態</w:t>
            </w:r>
          </w:p>
        </w:tc>
        <w:tc>
          <w:tcPr>
            <w:tcW w:w="1410" w:type="dxa"/>
          </w:tcPr>
          <w:p w14:paraId="04933971" w14:textId="77777777" w:rsidR="00B02E73" w:rsidRPr="00265FD0" w:rsidRDefault="00B02E73" w:rsidP="00A36865">
            <w:pPr>
              <w:snapToGrid w:val="0"/>
              <w:jc w:val="center"/>
              <w:cnfStyle w:val="100000000000" w:firstRow="1" w:lastRow="0" w:firstColumn="0" w:lastColumn="0" w:oddVBand="0" w:evenVBand="0" w:oddHBand="0" w:evenHBand="0" w:firstRowFirstColumn="0" w:firstRowLastColumn="0" w:lastRowFirstColumn="0" w:lastRowLastColumn="0"/>
              <w:rPr>
                <w:b w:val="0"/>
              </w:rPr>
            </w:pPr>
            <w:r w:rsidRPr="00265FD0">
              <w:rPr>
                <w:b w:val="0"/>
              </w:rPr>
              <w:t>預設值</w:t>
            </w:r>
          </w:p>
        </w:tc>
      </w:tr>
      <w:tr w:rsidR="00B02E73" w:rsidRPr="00265FD0" w14:paraId="4129DAFF" w14:textId="77777777" w:rsidTr="00B20268">
        <w:trPr>
          <w:cnfStyle w:val="000000100000" w:firstRow="0" w:lastRow="0" w:firstColumn="0" w:lastColumn="0" w:oddVBand="0" w:evenVBand="0" w:oddHBand="1" w:evenHBand="0" w:firstRowFirstColumn="0" w:firstRowLastColumn="0" w:lastRowFirstColumn="0" w:lastRowLastColumn="0"/>
          <w:trHeight w:val="58"/>
        </w:trPr>
        <w:tc>
          <w:tcPr>
            <w:cnfStyle w:val="001000000000" w:firstRow="0" w:lastRow="0" w:firstColumn="1" w:lastColumn="0" w:oddVBand="0" w:evenVBand="0" w:oddHBand="0" w:evenHBand="0" w:firstRowFirstColumn="0" w:firstRowLastColumn="0" w:lastRowFirstColumn="0" w:lastRowLastColumn="0"/>
            <w:tcW w:w="2548" w:type="dxa"/>
          </w:tcPr>
          <w:p w14:paraId="2B559F71" w14:textId="47DF8635" w:rsidR="00B02E73" w:rsidRPr="00265FD0" w:rsidRDefault="00FA3E8A" w:rsidP="00A36865">
            <w:pPr>
              <w:snapToGrid w:val="0"/>
              <w:jc w:val="both"/>
            </w:pPr>
            <w:r w:rsidRPr="00265FD0">
              <w:rPr>
                <w:rFonts w:hint="eastAsia"/>
              </w:rPr>
              <w:t>t</w:t>
            </w:r>
            <w:r w:rsidRPr="00265FD0">
              <w:t>itle</w:t>
            </w:r>
          </w:p>
        </w:tc>
        <w:tc>
          <w:tcPr>
            <w:tcW w:w="4535" w:type="dxa"/>
          </w:tcPr>
          <w:p w14:paraId="0ED269E0" w14:textId="4C821F6A" w:rsidR="00B02E73" w:rsidRPr="00265FD0" w:rsidRDefault="00FA3E8A" w:rsidP="00A36865">
            <w:pPr>
              <w:snapToGrid w:val="0"/>
              <w:jc w:val="both"/>
              <w:cnfStyle w:val="000000100000" w:firstRow="0" w:lastRow="0" w:firstColumn="0" w:lastColumn="0" w:oddVBand="0" w:evenVBand="0" w:oddHBand="1" w:evenHBand="0" w:firstRowFirstColumn="0" w:firstRowLastColumn="0" w:lastRowFirstColumn="0" w:lastRowLastColumn="0"/>
            </w:pPr>
            <w:r w:rsidRPr="00265FD0">
              <w:rPr>
                <w:rFonts w:hint="eastAsia"/>
              </w:rPr>
              <w:t>新聞標題</w:t>
            </w:r>
          </w:p>
        </w:tc>
        <w:tc>
          <w:tcPr>
            <w:tcW w:w="1701" w:type="dxa"/>
          </w:tcPr>
          <w:p w14:paraId="39347637" w14:textId="77777777" w:rsidR="00B02E73" w:rsidRPr="00265FD0" w:rsidRDefault="00B02E73" w:rsidP="00A36865">
            <w:pPr>
              <w:snapToGrid w:val="0"/>
              <w:jc w:val="both"/>
              <w:cnfStyle w:val="000000100000" w:firstRow="0" w:lastRow="0" w:firstColumn="0" w:lastColumn="0" w:oddVBand="0" w:evenVBand="0" w:oddHBand="1" w:evenHBand="0" w:firstRowFirstColumn="0" w:firstRowLastColumn="0" w:lastRowFirstColumn="0" w:lastRowLastColumn="0"/>
            </w:pPr>
            <w:r w:rsidRPr="00265FD0">
              <w:t>string</w:t>
            </w:r>
          </w:p>
        </w:tc>
        <w:tc>
          <w:tcPr>
            <w:tcW w:w="1410" w:type="dxa"/>
          </w:tcPr>
          <w:p w14:paraId="2CA7EC88" w14:textId="77777777" w:rsidR="00B02E73" w:rsidRPr="00265FD0" w:rsidRDefault="00B02E73" w:rsidP="00A36865">
            <w:pPr>
              <w:snapToGrid w:val="0"/>
              <w:jc w:val="both"/>
              <w:cnfStyle w:val="000000100000" w:firstRow="0" w:lastRow="0" w:firstColumn="0" w:lastColumn="0" w:oddVBand="0" w:evenVBand="0" w:oddHBand="1" w:evenHBand="0" w:firstRowFirstColumn="0" w:firstRowLastColumn="0" w:lastRowFirstColumn="0" w:lastRowLastColumn="0"/>
            </w:pPr>
          </w:p>
        </w:tc>
      </w:tr>
      <w:tr w:rsidR="00B02E73" w:rsidRPr="00265FD0" w14:paraId="70019699" w14:textId="77777777" w:rsidTr="00B20268">
        <w:tc>
          <w:tcPr>
            <w:cnfStyle w:val="001000000000" w:firstRow="0" w:lastRow="0" w:firstColumn="1" w:lastColumn="0" w:oddVBand="0" w:evenVBand="0" w:oddHBand="0" w:evenHBand="0" w:firstRowFirstColumn="0" w:firstRowLastColumn="0" w:lastRowFirstColumn="0" w:lastRowLastColumn="0"/>
            <w:tcW w:w="2548" w:type="dxa"/>
          </w:tcPr>
          <w:p w14:paraId="7DC34E50" w14:textId="2C5EC587" w:rsidR="00B02E73" w:rsidRPr="00265FD0" w:rsidRDefault="00FA3E8A" w:rsidP="00A36865">
            <w:pPr>
              <w:snapToGrid w:val="0"/>
              <w:jc w:val="both"/>
            </w:pPr>
            <w:r w:rsidRPr="00265FD0">
              <w:t>description</w:t>
            </w:r>
          </w:p>
        </w:tc>
        <w:tc>
          <w:tcPr>
            <w:tcW w:w="4535" w:type="dxa"/>
          </w:tcPr>
          <w:p w14:paraId="48A03F8F" w14:textId="0F8A1B0D" w:rsidR="00B02E73" w:rsidRPr="00265FD0" w:rsidRDefault="00FA3E8A" w:rsidP="00A36865">
            <w:pPr>
              <w:snapToGrid w:val="0"/>
              <w:jc w:val="both"/>
              <w:cnfStyle w:val="000000000000" w:firstRow="0" w:lastRow="0" w:firstColumn="0" w:lastColumn="0" w:oddVBand="0" w:evenVBand="0" w:oddHBand="0" w:evenHBand="0" w:firstRowFirstColumn="0" w:firstRowLastColumn="0" w:lastRowFirstColumn="0" w:lastRowLastColumn="0"/>
            </w:pPr>
            <w:r w:rsidRPr="00265FD0">
              <w:rPr>
                <w:rFonts w:hint="eastAsia"/>
              </w:rPr>
              <w:t>新聞描述</w:t>
            </w:r>
          </w:p>
        </w:tc>
        <w:tc>
          <w:tcPr>
            <w:tcW w:w="1701" w:type="dxa"/>
          </w:tcPr>
          <w:p w14:paraId="46B32B63" w14:textId="14167324" w:rsidR="00B02E73" w:rsidRPr="00265FD0" w:rsidRDefault="00B02E73" w:rsidP="00A36865">
            <w:pPr>
              <w:snapToGrid w:val="0"/>
              <w:jc w:val="both"/>
              <w:cnfStyle w:val="000000000000" w:firstRow="0" w:lastRow="0" w:firstColumn="0" w:lastColumn="0" w:oddVBand="0" w:evenVBand="0" w:oddHBand="0" w:evenHBand="0" w:firstRowFirstColumn="0" w:firstRowLastColumn="0" w:lastRowFirstColumn="0" w:lastRowLastColumn="0"/>
            </w:pPr>
            <w:r w:rsidRPr="00265FD0">
              <w:rPr>
                <w:rFonts w:hint="eastAsia"/>
              </w:rPr>
              <w:t>s</w:t>
            </w:r>
            <w:r w:rsidRPr="00265FD0">
              <w:t>tring</w:t>
            </w:r>
          </w:p>
        </w:tc>
        <w:tc>
          <w:tcPr>
            <w:tcW w:w="1410" w:type="dxa"/>
          </w:tcPr>
          <w:p w14:paraId="62945805" w14:textId="77777777" w:rsidR="00B02E73" w:rsidRPr="00265FD0" w:rsidRDefault="00B02E73" w:rsidP="00A36865">
            <w:pPr>
              <w:snapToGrid w:val="0"/>
              <w:jc w:val="both"/>
              <w:cnfStyle w:val="000000000000" w:firstRow="0" w:lastRow="0" w:firstColumn="0" w:lastColumn="0" w:oddVBand="0" w:evenVBand="0" w:oddHBand="0" w:evenHBand="0" w:firstRowFirstColumn="0" w:firstRowLastColumn="0" w:lastRowFirstColumn="0" w:lastRowLastColumn="0"/>
            </w:pPr>
          </w:p>
        </w:tc>
      </w:tr>
      <w:tr w:rsidR="00B02E73" w:rsidRPr="00265FD0" w14:paraId="08546D5D" w14:textId="77777777" w:rsidTr="00B202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8" w:type="dxa"/>
          </w:tcPr>
          <w:p w14:paraId="07FB632C" w14:textId="210955F7" w:rsidR="00B02E73" w:rsidRPr="00265FD0" w:rsidRDefault="00FA3E8A" w:rsidP="00A36865">
            <w:pPr>
              <w:snapToGrid w:val="0"/>
              <w:jc w:val="both"/>
            </w:pPr>
            <w:r w:rsidRPr="00265FD0">
              <w:rPr>
                <w:rFonts w:hint="eastAsia"/>
              </w:rPr>
              <w:t>u</w:t>
            </w:r>
            <w:r w:rsidRPr="00265FD0">
              <w:t>rl</w:t>
            </w:r>
          </w:p>
        </w:tc>
        <w:tc>
          <w:tcPr>
            <w:tcW w:w="4535" w:type="dxa"/>
          </w:tcPr>
          <w:p w14:paraId="52183E90" w14:textId="058ADC9F" w:rsidR="00B02E73" w:rsidRPr="00265FD0" w:rsidRDefault="00FA3E8A" w:rsidP="00A36865">
            <w:pPr>
              <w:snapToGrid w:val="0"/>
              <w:jc w:val="both"/>
              <w:cnfStyle w:val="000000100000" w:firstRow="0" w:lastRow="0" w:firstColumn="0" w:lastColumn="0" w:oddVBand="0" w:evenVBand="0" w:oddHBand="1" w:evenHBand="0" w:firstRowFirstColumn="0" w:firstRowLastColumn="0" w:lastRowFirstColumn="0" w:lastRowLastColumn="0"/>
            </w:pPr>
            <w:r w:rsidRPr="00265FD0">
              <w:rPr>
                <w:rFonts w:hint="eastAsia"/>
              </w:rPr>
              <w:t>新聞連結</w:t>
            </w:r>
          </w:p>
        </w:tc>
        <w:tc>
          <w:tcPr>
            <w:tcW w:w="1701" w:type="dxa"/>
          </w:tcPr>
          <w:p w14:paraId="07250145" w14:textId="77777777" w:rsidR="00B02E73" w:rsidRPr="00265FD0" w:rsidRDefault="00B02E73" w:rsidP="00A36865">
            <w:pPr>
              <w:snapToGrid w:val="0"/>
              <w:jc w:val="both"/>
              <w:cnfStyle w:val="000000100000" w:firstRow="0" w:lastRow="0" w:firstColumn="0" w:lastColumn="0" w:oddVBand="0" w:evenVBand="0" w:oddHBand="1" w:evenHBand="0" w:firstRowFirstColumn="0" w:firstRowLastColumn="0" w:lastRowFirstColumn="0" w:lastRowLastColumn="0"/>
            </w:pPr>
            <w:r w:rsidRPr="00265FD0">
              <w:rPr>
                <w:rFonts w:hint="eastAsia"/>
              </w:rPr>
              <w:t>s</w:t>
            </w:r>
            <w:r w:rsidRPr="00265FD0">
              <w:t>tring</w:t>
            </w:r>
          </w:p>
        </w:tc>
        <w:tc>
          <w:tcPr>
            <w:tcW w:w="1410" w:type="dxa"/>
          </w:tcPr>
          <w:p w14:paraId="31AE5735" w14:textId="77777777" w:rsidR="00B02E73" w:rsidRPr="00265FD0" w:rsidRDefault="00B02E73" w:rsidP="00A36865">
            <w:pPr>
              <w:snapToGrid w:val="0"/>
              <w:jc w:val="both"/>
              <w:cnfStyle w:val="000000100000" w:firstRow="0" w:lastRow="0" w:firstColumn="0" w:lastColumn="0" w:oddVBand="0" w:evenVBand="0" w:oddHBand="1" w:evenHBand="0" w:firstRowFirstColumn="0" w:firstRowLastColumn="0" w:lastRowFirstColumn="0" w:lastRowLastColumn="0"/>
            </w:pPr>
          </w:p>
        </w:tc>
      </w:tr>
      <w:tr w:rsidR="00B02E73" w:rsidRPr="00265FD0" w14:paraId="20DDE4E6" w14:textId="77777777" w:rsidTr="00B20268">
        <w:tc>
          <w:tcPr>
            <w:cnfStyle w:val="001000000000" w:firstRow="0" w:lastRow="0" w:firstColumn="1" w:lastColumn="0" w:oddVBand="0" w:evenVBand="0" w:oddHBand="0" w:evenHBand="0" w:firstRowFirstColumn="0" w:firstRowLastColumn="0" w:lastRowFirstColumn="0" w:lastRowLastColumn="0"/>
            <w:tcW w:w="2548" w:type="dxa"/>
          </w:tcPr>
          <w:p w14:paraId="461EEC6C" w14:textId="16EFB0A5" w:rsidR="00B02E73" w:rsidRPr="00265FD0" w:rsidRDefault="00FA3E8A" w:rsidP="00A36865">
            <w:pPr>
              <w:snapToGrid w:val="0"/>
              <w:jc w:val="both"/>
            </w:pPr>
            <w:r w:rsidRPr="00265FD0">
              <w:rPr>
                <w:rFonts w:hint="eastAsia"/>
              </w:rPr>
              <w:t>u</w:t>
            </w:r>
            <w:r w:rsidRPr="00265FD0">
              <w:t>rlToImage</w:t>
            </w:r>
          </w:p>
        </w:tc>
        <w:tc>
          <w:tcPr>
            <w:tcW w:w="4535" w:type="dxa"/>
          </w:tcPr>
          <w:p w14:paraId="2B60CDEB" w14:textId="386D5E0D" w:rsidR="00B02E73" w:rsidRPr="00265FD0" w:rsidRDefault="00FA3E8A" w:rsidP="00A36865">
            <w:pPr>
              <w:snapToGrid w:val="0"/>
              <w:jc w:val="both"/>
              <w:cnfStyle w:val="000000000000" w:firstRow="0" w:lastRow="0" w:firstColumn="0" w:lastColumn="0" w:oddVBand="0" w:evenVBand="0" w:oddHBand="0" w:evenHBand="0" w:firstRowFirstColumn="0" w:firstRowLastColumn="0" w:lastRowFirstColumn="0" w:lastRowLastColumn="0"/>
            </w:pPr>
            <w:r w:rsidRPr="00265FD0">
              <w:rPr>
                <w:rFonts w:hint="eastAsia"/>
              </w:rPr>
              <w:t>預覽圖片</w:t>
            </w:r>
          </w:p>
        </w:tc>
        <w:tc>
          <w:tcPr>
            <w:tcW w:w="1701" w:type="dxa"/>
          </w:tcPr>
          <w:p w14:paraId="3BC86C50" w14:textId="15635963" w:rsidR="00B02E73" w:rsidRPr="00265FD0" w:rsidRDefault="00B02E73" w:rsidP="00A36865">
            <w:pPr>
              <w:snapToGrid w:val="0"/>
              <w:jc w:val="both"/>
              <w:cnfStyle w:val="000000000000" w:firstRow="0" w:lastRow="0" w:firstColumn="0" w:lastColumn="0" w:oddVBand="0" w:evenVBand="0" w:oddHBand="0" w:evenHBand="0" w:firstRowFirstColumn="0" w:firstRowLastColumn="0" w:lastRowFirstColumn="0" w:lastRowLastColumn="0"/>
            </w:pPr>
            <w:r w:rsidRPr="00265FD0">
              <w:rPr>
                <w:rFonts w:hint="eastAsia"/>
              </w:rPr>
              <w:t>s</w:t>
            </w:r>
            <w:r w:rsidRPr="00265FD0">
              <w:t>tring</w:t>
            </w:r>
          </w:p>
        </w:tc>
        <w:tc>
          <w:tcPr>
            <w:tcW w:w="1410" w:type="dxa"/>
          </w:tcPr>
          <w:p w14:paraId="12F01EE5" w14:textId="77777777" w:rsidR="00B02E73" w:rsidRPr="00265FD0" w:rsidRDefault="00B02E73" w:rsidP="00A36865">
            <w:pPr>
              <w:snapToGrid w:val="0"/>
              <w:jc w:val="both"/>
              <w:cnfStyle w:val="000000000000" w:firstRow="0" w:lastRow="0" w:firstColumn="0" w:lastColumn="0" w:oddVBand="0" w:evenVBand="0" w:oddHBand="0" w:evenHBand="0" w:firstRowFirstColumn="0" w:firstRowLastColumn="0" w:lastRowFirstColumn="0" w:lastRowLastColumn="0"/>
            </w:pPr>
          </w:p>
        </w:tc>
      </w:tr>
      <w:tr w:rsidR="00FA3E8A" w:rsidRPr="00265FD0" w14:paraId="7DF7EFB4" w14:textId="77777777" w:rsidTr="00B202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8" w:type="dxa"/>
          </w:tcPr>
          <w:p w14:paraId="721BDE1B" w14:textId="740E4899" w:rsidR="00FA3E8A" w:rsidRPr="00265FD0" w:rsidRDefault="00FA3E8A" w:rsidP="00A36865">
            <w:pPr>
              <w:snapToGrid w:val="0"/>
              <w:jc w:val="both"/>
            </w:pPr>
            <w:r w:rsidRPr="00265FD0">
              <w:rPr>
                <w:rFonts w:hint="eastAsia"/>
              </w:rPr>
              <w:t>p</w:t>
            </w:r>
            <w:r w:rsidRPr="00265FD0">
              <w:t>ublishedAt</w:t>
            </w:r>
          </w:p>
        </w:tc>
        <w:tc>
          <w:tcPr>
            <w:tcW w:w="4535" w:type="dxa"/>
          </w:tcPr>
          <w:p w14:paraId="3224B8AE" w14:textId="79B8774B" w:rsidR="00FA3E8A" w:rsidRPr="00265FD0" w:rsidRDefault="00261376" w:rsidP="00A36865">
            <w:pPr>
              <w:snapToGrid w:val="0"/>
              <w:jc w:val="both"/>
              <w:cnfStyle w:val="000000100000" w:firstRow="0" w:lastRow="0" w:firstColumn="0" w:lastColumn="0" w:oddVBand="0" w:evenVBand="0" w:oddHBand="1" w:evenHBand="0" w:firstRowFirstColumn="0" w:firstRowLastColumn="0" w:lastRowFirstColumn="0" w:lastRowLastColumn="0"/>
            </w:pPr>
            <w:r w:rsidRPr="00265FD0">
              <w:rPr>
                <w:rFonts w:hint="eastAsia"/>
              </w:rPr>
              <w:t>發布時間</w:t>
            </w:r>
          </w:p>
        </w:tc>
        <w:tc>
          <w:tcPr>
            <w:tcW w:w="1701" w:type="dxa"/>
          </w:tcPr>
          <w:p w14:paraId="45CDC340" w14:textId="6540F1EA" w:rsidR="00FA3E8A" w:rsidRPr="00265FD0" w:rsidRDefault="00261376" w:rsidP="00A36865">
            <w:pPr>
              <w:snapToGrid w:val="0"/>
              <w:jc w:val="both"/>
              <w:cnfStyle w:val="000000100000" w:firstRow="0" w:lastRow="0" w:firstColumn="0" w:lastColumn="0" w:oddVBand="0" w:evenVBand="0" w:oddHBand="1" w:evenHBand="0" w:firstRowFirstColumn="0" w:firstRowLastColumn="0" w:lastRowFirstColumn="0" w:lastRowLastColumn="0"/>
            </w:pPr>
            <w:r w:rsidRPr="00265FD0">
              <w:t>string</w:t>
            </w:r>
          </w:p>
        </w:tc>
        <w:tc>
          <w:tcPr>
            <w:tcW w:w="1410" w:type="dxa"/>
          </w:tcPr>
          <w:p w14:paraId="01C85881" w14:textId="77777777" w:rsidR="00FA3E8A" w:rsidRPr="00265FD0" w:rsidRDefault="00FA3E8A" w:rsidP="00A36865">
            <w:pPr>
              <w:snapToGrid w:val="0"/>
              <w:jc w:val="both"/>
              <w:cnfStyle w:val="000000100000" w:firstRow="0" w:lastRow="0" w:firstColumn="0" w:lastColumn="0" w:oddVBand="0" w:evenVBand="0" w:oddHBand="1" w:evenHBand="0" w:firstRowFirstColumn="0" w:firstRowLastColumn="0" w:lastRowFirstColumn="0" w:lastRowLastColumn="0"/>
            </w:pPr>
          </w:p>
        </w:tc>
      </w:tr>
      <w:tr w:rsidR="00FA3E8A" w:rsidRPr="00265FD0" w14:paraId="54D2760C" w14:textId="77777777" w:rsidTr="00B20268">
        <w:tc>
          <w:tcPr>
            <w:cnfStyle w:val="001000000000" w:firstRow="0" w:lastRow="0" w:firstColumn="1" w:lastColumn="0" w:oddVBand="0" w:evenVBand="0" w:oddHBand="0" w:evenHBand="0" w:firstRowFirstColumn="0" w:firstRowLastColumn="0" w:lastRowFirstColumn="0" w:lastRowLastColumn="0"/>
            <w:tcW w:w="2548" w:type="dxa"/>
          </w:tcPr>
          <w:p w14:paraId="5CE09BAF" w14:textId="76D0866B" w:rsidR="00FA3E8A" w:rsidRPr="00265FD0" w:rsidRDefault="00FA3E8A" w:rsidP="00A36865">
            <w:pPr>
              <w:snapToGrid w:val="0"/>
              <w:jc w:val="both"/>
            </w:pPr>
            <w:r w:rsidRPr="00265FD0">
              <w:rPr>
                <w:rFonts w:hint="eastAsia"/>
              </w:rPr>
              <w:t>p</w:t>
            </w:r>
            <w:r w:rsidRPr="00265FD0">
              <w:t>aragraph</w:t>
            </w:r>
          </w:p>
        </w:tc>
        <w:tc>
          <w:tcPr>
            <w:tcW w:w="4535" w:type="dxa"/>
          </w:tcPr>
          <w:p w14:paraId="2FC161D1" w14:textId="76EE2B20" w:rsidR="00FA3E8A" w:rsidRPr="00265FD0" w:rsidRDefault="00261376" w:rsidP="00A36865">
            <w:pPr>
              <w:snapToGrid w:val="0"/>
              <w:jc w:val="both"/>
              <w:cnfStyle w:val="000000000000" w:firstRow="0" w:lastRow="0" w:firstColumn="0" w:lastColumn="0" w:oddVBand="0" w:evenVBand="0" w:oddHBand="0" w:evenHBand="0" w:firstRowFirstColumn="0" w:firstRowLastColumn="0" w:lastRowFirstColumn="0" w:lastRowLastColumn="0"/>
            </w:pPr>
            <w:r w:rsidRPr="00265FD0">
              <w:rPr>
                <w:rFonts w:hint="eastAsia"/>
              </w:rPr>
              <w:t>新聞</w:t>
            </w:r>
            <w:r w:rsidR="00FA3E8A" w:rsidRPr="00265FD0">
              <w:rPr>
                <w:rFonts w:hint="eastAsia"/>
              </w:rPr>
              <w:t>內文</w:t>
            </w:r>
          </w:p>
        </w:tc>
        <w:tc>
          <w:tcPr>
            <w:tcW w:w="1701" w:type="dxa"/>
          </w:tcPr>
          <w:p w14:paraId="28D24F37" w14:textId="078D9D04" w:rsidR="00FA3E8A" w:rsidRPr="00265FD0" w:rsidRDefault="00261376" w:rsidP="00A36865">
            <w:pPr>
              <w:snapToGrid w:val="0"/>
              <w:jc w:val="both"/>
              <w:cnfStyle w:val="000000000000" w:firstRow="0" w:lastRow="0" w:firstColumn="0" w:lastColumn="0" w:oddVBand="0" w:evenVBand="0" w:oddHBand="0" w:evenHBand="0" w:firstRowFirstColumn="0" w:firstRowLastColumn="0" w:lastRowFirstColumn="0" w:lastRowLastColumn="0"/>
            </w:pPr>
            <w:r w:rsidRPr="00265FD0">
              <w:t>string</w:t>
            </w:r>
          </w:p>
        </w:tc>
        <w:tc>
          <w:tcPr>
            <w:tcW w:w="1410" w:type="dxa"/>
          </w:tcPr>
          <w:p w14:paraId="2735C4FA" w14:textId="77777777" w:rsidR="00FA3E8A" w:rsidRPr="00265FD0" w:rsidRDefault="00FA3E8A" w:rsidP="00A36865">
            <w:pPr>
              <w:snapToGrid w:val="0"/>
              <w:jc w:val="both"/>
              <w:cnfStyle w:val="000000000000" w:firstRow="0" w:lastRow="0" w:firstColumn="0" w:lastColumn="0" w:oddVBand="0" w:evenVBand="0" w:oddHBand="0" w:evenHBand="0" w:firstRowFirstColumn="0" w:firstRowLastColumn="0" w:lastRowFirstColumn="0" w:lastRowLastColumn="0"/>
            </w:pPr>
          </w:p>
        </w:tc>
      </w:tr>
    </w:tbl>
    <w:p w14:paraId="2B6B0457" w14:textId="6FBBBD4B" w:rsidR="00B02E73" w:rsidRPr="00265FD0" w:rsidRDefault="00B02E73" w:rsidP="001C287D">
      <w:pPr>
        <w:tabs>
          <w:tab w:val="left" w:pos="2040"/>
        </w:tabs>
      </w:pPr>
    </w:p>
    <w:p w14:paraId="720796E7" w14:textId="4BC17671" w:rsidR="00B02E73" w:rsidRPr="00265FD0" w:rsidRDefault="00B02E73" w:rsidP="00B02E73">
      <w:pPr>
        <w:pStyle w:val="ac"/>
        <w:keepNext/>
      </w:pPr>
      <w:bookmarkStart w:id="120" w:name="_Toc151314166"/>
      <w:r w:rsidRPr="00265FD0">
        <w:rPr>
          <w:rFonts w:hint="eastAsia"/>
          <w:lang w:eastAsia="zh-CN"/>
        </w:rPr>
        <w:t>▼</w:t>
      </w:r>
      <w:r w:rsidRPr="00265FD0">
        <w:rPr>
          <w:rFonts w:hint="eastAsia"/>
        </w:rPr>
        <w:t>表</w:t>
      </w:r>
      <w:r w:rsidR="000820A3" w:rsidRPr="00265FD0">
        <w:fldChar w:fldCharType="begin"/>
      </w:r>
      <w:r w:rsidR="000820A3" w:rsidRPr="00265FD0">
        <w:instrText xml:space="preserve"> </w:instrText>
      </w:r>
      <w:r w:rsidR="000820A3" w:rsidRPr="00265FD0">
        <w:rPr>
          <w:rFonts w:hint="eastAsia"/>
        </w:rPr>
        <w:instrText>STYLEREF 2 \s</w:instrText>
      </w:r>
      <w:r w:rsidR="000820A3" w:rsidRPr="00265FD0">
        <w:instrText xml:space="preserve"> </w:instrText>
      </w:r>
      <w:r w:rsidR="000820A3" w:rsidRPr="00265FD0">
        <w:fldChar w:fldCharType="separate"/>
      </w:r>
      <w:r w:rsidR="00F239B7">
        <w:rPr>
          <w:noProof/>
        </w:rPr>
        <w:t>8-2</w:t>
      </w:r>
      <w:r w:rsidR="000820A3" w:rsidRPr="00265FD0">
        <w:fldChar w:fldCharType="end"/>
      </w:r>
      <w:r w:rsidR="000820A3" w:rsidRPr="00265FD0">
        <w:noBreakHyphen/>
      </w:r>
      <w:r w:rsidR="000820A3" w:rsidRPr="00265FD0">
        <w:fldChar w:fldCharType="begin"/>
      </w:r>
      <w:r w:rsidR="000820A3" w:rsidRPr="00265FD0">
        <w:instrText xml:space="preserve"> </w:instrText>
      </w:r>
      <w:r w:rsidR="000820A3" w:rsidRPr="00265FD0">
        <w:rPr>
          <w:rFonts w:hint="eastAsia"/>
        </w:rPr>
        <w:instrText xml:space="preserve">SEQ </w:instrText>
      </w:r>
      <w:r w:rsidR="000820A3" w:rsidRPr="00265FD0">
        <w:rPr>
          <w:rFonts w:hint="eastAsia"/>
        </w:rPr>
        <w:instrText>表</w:instrText>
      </w:r>
      <w:r w:rsidR="000820A3" w:rsidRPr="00265FD0">
        <w:rPr>
          <w:rFonts w:hint="eastAsia"/>
        </w:rPr>
        <w:instrText xml:space="preserve"> \* ARABIC \s 2</w:instrText>
      </w:r>
      <w:r w:rsidR="000820A3" w:rsidRPr="00265FD0">
        <w:instrText xml:space="preserve"> </w:instrText>
      </w:r>
      <w:r w:rsidR="000820A3" w:rsidRPr="00265FD0">
        <w:fldChar w:fldCharType="separate"/>
      </w:r>
      <w:r w:rsidR="00F239B7">
        <w:rPr>
          <w:noProof/>
        </w:rPr>
        <w:t>6</w:t>
      </w:r>
      <w:r w:rsidR="000820A3" w:rsidRPr="00265FD0">
        <w:fldChar w:fldCharType="end"/>
      </w:r>
      <w:r w:rsidRPr="00265FD0">
        <w:rPr>
          <w:rFonts w:hint="eastAsia"/>
        </w:rPr>
        <w:t>、</w:t>
      </w:r>
      <w:r w:rsidRPr="00265FD0">
        <w:rPr>
          <w:rFonts w:hint="eastAsia"/>
        </w:rPr>
        <w:t>s</w:t>
      </w:r>
      <w:r w:rsidRPr="00265FD0">
        <w:t>tandar</w:t>
      </w:r>
      <w:r w:rsidR="00F272C4" w:rsidRPr="00265FD0">
        <w:t>d</w:t>
      </w:r>
      <w:r w:rsidRPr="00265FD0">
        <w:t>-</w:t>
      </w:r>
      <w:r w:rsidRPr="00265FD0">
        <w:rPr>
          <w:rFonts w:hint="eastAsia"/>
        </w:rPr>
        <w:t>標準表</w:t>
      </w:r>
      <w:bookmarkEnd w:id="120"/>
    </w:p>
    <w:tbl>
      <w:tblPr>
        <w:tblStyle w:val="111"/>
        <w:tblW w:w="0" w:type="auto"/>
        <w:tblLook w:val="04A0" w:firstRow="1" w:lastRow="0" w:firstColumn="1" w:lastColumn="0" w:noHBand="0" w:noVBand="1"/>
      </w:tblPr>
      <w:tblGrid>
        <w:gridCol w:w="2548"/>
        <w:gridCol w:w="4535"/>
        <w:gridCol w:w="1701"/>
        <w:gridCol w:w="1410"/>
      </w:tblGrid>
      <w:tr w:rsidR="00B02E73" w:rsidRPr="00265FD0" w14:paraId="1E9ABF79" w14:textId="77777777" w:rsidTr="00B20268">
        <w:trPr>
          <w:cnfStyle w:val="100000000000" w:firstRow="1" w:lastRow="0" w:firstColumn="0" w:lastColumn="0" w:oddVBand="0" w:evenVBand="0" w:oddHBand="0" w:evenHBand="0" w:firstRowFirstColumn="0" w:firstRowLastColumn="0" w:lastRowFirstColumn="0" w:lastRowLastColumn="0"/>
          <w:trHeight w:val="191"/>
        </w:trPr>
        <w:tc>
          <w:tcPr>
            <w:cnfStyle w:val="001000000000" w:firstRow="0" w:lastRow="0" w:firstColumn="1" w:lastColumn="0" w:oddVBand="0" w:evenVBand="0" w:oddHBand="0" w:evenHBand="0" w:firstRowFirstColumn="0" w:firstRowLastColumn="0" w:lastRowFirstColumn="0" w:lastRowLastColumn="0"/>
            <w:tcW w:w="2548" w:type="dxa"/>
          </w:tcPr>
          <w:p w14:paraId="603BC5F1" w14:textId="77777777" w:rsidR="00B02E73" w:rsidRPr="00265FD0" w:rsidRDefault="00B02E73" w:rsidP="00A36865">
            <w:pPr>
              <w:snapToGrid w:val="0"/>
              <w:jc w:val="center"/>
              <w:rPr>
                <w:b w:val="0"/>
              </w:rPr>
            </w:pPr>
            <w:r w:rsidRPr="00265FD0">
              <w:rPr>
                <w:b w:val="0"/>
              </w:rPr>
              <w:t>欄位名稱</w:t>
            </w:r>
          </w:p>
        </w:tc>
        <w:tc>
          <w:tcPr>
            <w:tcW w:w="4535" w:type="dxa"/>
          </w:tcPr>
          <w:p w14:paraId="702597E6" w14:textId="77777777" w:rsidR="00B02E73" w:rsidRPr="00265FD0" w:rsidRDefault="00B02E73" w:rsidP="00A36865">
            <w:pPr>
              <w:snapToGrid w:val="0"/>
              <w:jc w:val="center"/>
              <w:cnfStyle w:val="100000000000" w:firstRow="1" w:lastRow="0" w:firstColumn="0" w:lastColumn="0" w:oddVBand="0" w:evenVBand="0" w:oddHBand="0" w:evenHBand="0" w:firstRowFirstColumn="0" w:firstRowLastColumn="0" w:lastRowFirstColumn="0" w:lastRowLastColumn="0"/>
              <w:rPr>
                <w:b w:val="0"/>
              </w:rPr>
            </w:pPr>
            <w:r w:rsidRPr="00265FD0">
              <w:rPr>
                <w:b w:val="0"/>
              </w:rPr>
              <w:t>意義</w:t>
            </w:r>
          </w:p>
        </w:tc>
        <w:tc>
          <w:tcPr>
            <w:tcW w:w="1701" w:type="dxa"/>
          </w:tcPr>
          <w:p w14:paraId="6D413B3A" w14:textId="77777777" w:rsidR="00B02E73" w:rsidRPr="00265FD0" w:rsidRDefault="00B02E73" w:rsidP="00A36865">
            <w:pPr>
              <w:snapToGrid w:val="0"/>
              <w:jc w:val="center"/>
              <w:cnfStyle w:val="100000000000" w:firstRow="1" w:lastRow="0" w:firstColumn="0" w:lastColumn="0" w:oddVBand="0" w:evenVBand="0" w:oddHBand="0" w:evenHBand="0" w:firstRowFirstColumn="0" w:firstRowLastColumn="0" w:lastRowFirstColumn="0" w:lastRowLastColumn="0"/>
              <w:rPr>
                <w:b w:val="0"/>
              </w:rPr>
            </w:pPr>
            <w:r w:rsidRPr="00265FD0">
              <w:rPr>
                <w:b w:val="0"/>
              </w:rPr>
              <w:t>資料型態</w:t>
            </w:r>
          </w:p>
        </w:tc>
        <w:tc>
          <w:tcPr>
            <w:tcW w:w="1410" w:type="dxa"/>
          </w:tcPr>
          <w:p w14:paraId="7A8A16D4" w14:textId="77777777" w:rsidR="00B02E73" w:rsidRPr="00265FD0" w:rsidRDefault="00B02E73" w:rsidP="00A36865">
            <w:pPr>
              <w:snapToGrid w:val="0"/>
              <w:jc w:val="center"/>
              <w:cnfStyle w:val="100000000000" w:firstRow="1" w:lastRow="0" w:firstColumn="0" w:lastColumn="0" w:oddVBand="0" w:evenVBand="0" w:oddHBand="0" w:evenHBand="0" w:firstRowFirstColumn="0" w:firstRowLastColumn="0" w:lastRowFirstColumn="0" w:lastRowLastColumn="0"/>
              <w:rPr>
                <w:b w:val="0"/>
              </w:rPr>
            </w:pPr>
            <w:r w:rsidRPr="00265FD0">
              <w:rPr>
                <w:b w:val="0"/>
              </w:rPr>
              <w:t>預設值</w:t>
            </w:r>
          </w:p>
        </w:tc>
      </w:tr>
      <w:tr w:rsidR="00B02E73" w:rsidRPr="00265FD0" w14:paraId="24B795E6" w14:textId="77777777" w:rsidTr="00B20268">
        <w:trPr>
          <w:cnfStyle w:val="000000100000" w:firstRow="0" w:lastRow="0" w:firstColumn="0" w:lastColumn="0" w:oddVBand="0" w:evenVBand="0" w:oddHBand="1" w:evenHBand="0" w:firstRowFirstColumn="0" w:firstRowLastColumn="0" w:lastRowFirstColumn="0" w:lastRowLastColumn="0"/>
          <w:trHeight w:val="58"/>
        </w:trPr>
        <w:tc>
          <w:tcPr>
            <w:cnfStyle w:val="001000000000" w:firstRow="0" w:lastRow="0" w:firstColumn="1" w:lastColumn="0" w:oddVBand="0" w:evenVBand="0" w:oddHBand="0" w:evenHBand="0" w:firstRowFirstColumn="0" w:firstRowLastColumn="0" w:lastRowFirstColumn="0" w:lastRowLastColumn="0"/>
            <w:tcW w:w="2548" w:type="dxa"/>
          </w:tcPr>
          <w:p w14:paraId="31B0538F" w14:textId="2A538411" w:rsidR="00B02E73" w:rsidRPr="00265FD0" w:rsidRDefault="00261376" w:rsidP="00A36865">
            <w:pPr>
              <w:snapToGrid w:val="0"/>
              <w:jc w:val="both"/>
            </w:pPr>
            <w:r w:rsidRPr="00265FD0">
              <w:rPr>
                <w:rFonts w:hint="eastAsia"/>
              </w:rPr>
              <w:t>b</w:t>
            </w:r>
            <w:r w:rsidR="00B02E73" w:rsidRPr="00265FD0">
              <w:t>lood</w:t>
            </w:r>
            <w:r w:rsidRPr="00265FD0">
              <w:rPr>
                <w:rFonts w:hint="eastAsia"/>
              </w:rPr>
              <w:t>_</w:t>
            </w:r>
            <w:r w:rsidRPr="00265FD0">
              <w:t>p</w:t>
            </w:r>
            <w:r w:rsidR="00B02E73" w:rsidRPr="00265FD0">
              <w:t>ressure</w:t>
            </w:r>
          </w:p>
        </w:tc>
        <w:tc>
          <w:tcPr>
            <w:tcW w:w="4535" w:type="dxa"/>
          </w:tcPr>
          <w:p w14:paraId="54825D2E" w14:textId="6D1A0725" w:rsidR="00B02E73" w:rsidRPr="00265FD0" w:rsidRDefault="00B02E73" w:rsidP="00A36865">
            <w:pPr>
              <w:snapToGrid w:val="0"/>
              <w:jc w:val="both"/>
              <w:cnfStyle w:val="000000100000" w:firstRow="0" w:lastRow="0" w:firstColumn="0" w:lastColumn="0" w:oddVBand="0" w:evenVBand="0" w:oddHBand="1" w:evenHBand="0" w:firstRowFirstColumn="0" w:firstRowLastColumn="0" w:lastRowFirstColumn="0" w:lastRowLastColumn="0"/>
            </w:pPr>
            <w:r w:rsidRPr="00265FD0">
              <w:rPr>
                <w:rFonts w:hint="eastAsia"/>
              </w:rPr>
              <w:t>血壓</w:t>
            </w:r>
          </w:p>
        </w:tc>
        <w:tc>
          <w:tcPr>
            <w:tcW w:w="1701" w:type="dxa"/>
          </w:tcPr>
          <w:p w14:paraId="283D8B73" w14:textId="602C8B4F" w:rsidR="00B02E73" w:rsidRPr="00265FD0" w:rsidRDefault="00B02E73" w:rsidP="00A36865">
            <w:pPr>
              <w:snapToGrid w:val="0"/>
              <w:jc w:val="both"/>
              <w:cnfStyle w:val="000000100000" w:firstRow="0" w:lastRow="0" w:firstColumn="0" w:lastColumn="0" w:oddVBand="0" w:evenVBand="0" w:oddHBand="1" w:evenHBand="0" w:firstRowFirstColumn="0" w:firstRowLastColumn="0" w:lastRowFirstColumn="0" w:lastRowLastColumn="0"/>
            </w:pPr>
            <w:r w:rsidRPr="00265FD0">
              <w:t>int</w:t>
            </w:r>
          </w:p>
        </w:tc>
        <w:tc>
          <w:tcPr>
            <w:tcW w:w="1410" w:type="dxa"/>
          </w:tcPr>
          <w:p w14:paraId="5C1B772B" w14:textId="77777777" w:rsidR="00B02E73" w:rsidRPr="00265FD0" w:rsidRDefault="00B02E73" w:rsidP="00A36865">
            <w:pPr>
              <w:snapToGrid w:val="0"/>
              <w:jc w:val="both"/>
              <w:cnfStyle w:val="000000100000" w:firstRow="0" w:lastRow="0" w:firstColumn="0" w:lastColumn="0" w:oddVBand="0" w:evenVBand="0" w:oddHBand="1" w:evenHBand="0" w:firstRowFirstColumn="0" w:firstRowLastColumn="0" w:lastRowFirstColumn="0" w:lastRowLastColumn="0"/>
            </w:pPr>
          </w:p>
        </w:tc>
      </w:tr>
      <w:tr w:rsidR="00B02E73" w:rsidRPr="00265FD0" w14:paraId="3E7FEF0D" w14:textId="77777777" w:rsidTr="00B20268">
        <w:tc>
          <w:tcPr>
            <w:cnfStyle w:val="001000000000" w:firstRow="0" w:lastRow="0" w:firstColumn="1" w:lastColumn="0" w:oddVBand="0" w:evenVBand="0" w:oddHBand="0" w:evenHBand="0" w:firstRowFirstColumn="0" w:firstRowLastColumn="0" w:lastRowFirstColumn="0" w:lastRowLastColumn="0"/>
            <w:tcW w:w="2548" w:type="dxa"/>
          </w:tcPr>
          <w:p w14:paraId="31FE53E6" w14:textId="29E401F0" w:rsidR="00B02E73" w:rsidRPr="00265FD0" w:rsidRDefault="00261376" w:rsidP="00A36865">
            <w:pPr>
              <w:snapToGrid w:val="0"/>
              <w:jc w:val="both"/>
            </w:pPr>
            <w:r w:rsidRPr="00265FD0">
              <w:t>h</w:t>
            </w:r>
            <w:r w:rsidR="00B02E73" w:rsidRPr="00265FD0">
              <w:t>ea</w:t>
            </w:r>
            <w:r w:rsidRPr="00265FD0">
              <w:t>rt_r</w:t>
            </w:r>
            <w:r w:rsidR="00B02E73" w:rsidRPr="00265FD0">
              <w:t>ate</w:t>
            </w:r>
          </w:p>
        </w:tc>
        <w:tc>
          <w:tcPr>
            <w:tcW w:w="4535" w:type="dxa"/>
          </w:tcPr>
          <w:p w14:paraId="04E57301" w14:textId="34EF1B87" w:rsidR="00B02E73" w:rsidRPr="00265FD0" w:rsidRDefault="00B02E73" w:rsidP="00A36865">
            <w:pPr>
              <w:snapToGrid w:val="0"/>
              <w:jc w:val="both"/>
              <w:cnfStyle w:val="000000000000" w:firstRow="0" w:lastRow="0" w:firstColumn="0" w:lastColumn="0" w:oddVBand="0" w:evenVBand="0" w:oddHBand="0" w:evenHBand="0" w:firstRowFirstColumn="0" w:firstRowLastColumn="0" w:lastRowFirstColumn="0" w:lastRowLastColumn="0"/>
            </w:pPr>
            <w:r w:rsidRPr="00265FD0">
              <w:rPr>
                <w:rFonts w:hint="eastAsia"/>
              </w:rPr>
              <w:t>心率</w:t>
            </w:r>
          </w:p>
        </w:tc>
        <w:tc>
          <w:tcPr>
            <w:tcW w:w="1701" w:type="dxa"/>
          </w:tcPr>
          <w:p w14:paraId="717995AC" w14:textId="4C8AA424" w:rsidR="00B02E73" w:rsidRPr="00265FD0" w:rsidRDefault="00C50AF9" w:rsidP="00A36865">
            <w:pPr>
              <w:snapToGrid w:val="0"/>
              <w:jc w:val="both"/>
              <w:cnfStyle w:val="000000000000" w:firstRow="0" w:lastRow="0" w:firstColumn="0" w:lastColumn="0" w:oddVBand="0" w:evenVBand="0" w:oddHBand="0" w:evenHBand="0" w:firstRowFirstColumn="0" w:firstRowLastColumn="0" w:lastRowFirstColumn="0" w:lastRowLastColumn="0"/>
            </w:pPr>
            <w:r w:rsidRPr="00265FD0">
              <w:rPr>
                <w:rFonts w:hint="eastAsia"/>
              </w:rPr>
              <w:t>f</w:t>
            </w:r>
            <w:r w:rsidRPr="00265FD0">
              <w:t>loat</w:t>
            </w:r>
          </w:p>
        </w:tc>
        <w:tc>
          <w:tcPr>
            <w:tcW w:w="1410" w:type="dxa"/>
          </w:tcPr>
          <w:p w14:paraId="606FDD0C" w14:textId="77777777" w:rsidR="00B02E73" w:rsidRPr="00265FD0" w:rsidRDefault="00B02E73" w:rsidP="00A36865">
            <w:pPr>
              <w:snapToGrid w:val="0"/>
              <w:jc w:val="both"/>
              <w:cnfStyle w:val="000000000000" w:firstRow="0" w:lastRow="0" w:firstColumn="0" w:lastColumn="0" w:oddVBand="0" w:evenVBand="0" w:oddHBand="0" w:evenHBand="0" w:firstRowFirstColumn="0" w:firstRowLastColumn="0" w:lastRowFirstColumn="0" w:lastRowLastColumn="0"/>
            </w:pPr>
          </w:p>
        </w:tc>
      </w:tr>
      <w:tr w:rsidR="00261376" w:rsidRPr="00265FD0" w14:paraId="4D5F8C12" w14:textId="77777777" w:rsidTr="00B202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8" w:type="dxa"/>
          </w:tcPr>
          <w:p w14:paraId="4E959EE0" w14:textId="5C485642" w:rsidR="00261376" w:rsidRPr="00265FD0" w:rsidRDefault="00261376" w:rsidP="00A36865">
            <w:pPr>
              <w:snapToGrid w:val="0"/>
              <w:jc w:val="both"/>
            </w:pPr>
            <w:r w:rsidRPr="00265FD0">
              <w:rPr>
                <w:rFonts w:hint="eastAsia"/>
              </w:rPr>
              <w:t>c</w:t>
            </w:r>
            <w:r w:rsidRPr="00265FD0">
              <w:t>alories</w:t>
            </w:r>
          </w:p>
        </w:tc>
        <w:tc>
          <w:tcPr>
            <w:tcW w:w="4535" w:type="dxa"/>
          </w:tcPr>
          <w:p w14:paraId="5CFCC646" w14:textId="2CEE1AFA" w:rsidR="00261376" w:rsidRPr="00265FD0" w:rsidRDefault="00261376" w:rsidP="00A36865">
            <w:pPr>
              <w:snapToGrid w:val="0"/>
              <w:jc w:val="both"/>
              <w:cnfStyle w:val="000000100000" w:firstRow="0" w:lastRow="0" w:firstColumn="0" w:lastColumn="0" w:oddVBand="0" w:evenVBand="0" w:oddHBand="1" w:evenHBand="0" w:firstRowFirstColumn="0" w:firstRowLastColumn="0" w:lastRowFirstColumn="0" w:lastRowLastColumn="0"/>
            </w:pPr>
            <w:r w:rsidRPr="00265FD0">
              <w:rPr>
                <w:rFonts w:hint="eastAsia"/>
              </w:rPr>
              <w:t>熱量</w:t>
            </w:r>
          </w:p>
        </w:tc>
        <w:tc>
          <w:tcPr>
            <w:tcW w:w="1701" w:type="dxa"/>
          </w:tcPr>
          <w:p w14:paraId="684F4F88" w14:textId="1603A735" w:rsidR="00261376" w:rsidRPr="00265FD0" w:rsidRDefault="00C50AF9" w:rsidP="00A36865">
            <w:pPr>
              <w:snapToGrid w:val="0"/>
              <w:jc w:val="both"/>
              <w:cnfStyle w:val="000000100000" w:firstRow="0" w:lastRow="0" w:firstColumn="0" w:lastColumn="0" w:oddVBand="0" w:evenVBand="0" w:oddHBand="1" w:evenHBand="0" w:firstRowFirstColumn="0" w:firstRowLastColumn="0" w:lastRowFirstColumn="0" w:lastRowLastColumn="0"/>
            </w:pPr>
            <w:r w:rsidRPr="00265FD0">
              <w:rPr>
                <w:rFonts w:hint="eastAsia"/>
              </w:rPr>
              <w:t>f</w:t>
            </w:r>
            <w:r w:rsidRPr="00265FD0">
              <w:t>loat</w:t>
            </w:r>
          </w:p>
        </w:tc>
        <w:tc>
          <w:tcPr>
            <w:tcW w:w="1410" w:type="dxa"/>
          </w:tcPr>
          <w:p w14:paraId="45AB0805" w14:textId="77777777" w:rsidR="00261376" w:rsidRPr="00265FD0" w:rsidRDefault="00261376" w:rsidP="00A36865">
            <w:pPr>
              <w:snapToGrid w:val="0"/>
              <w:jc w:val="both"/>
              <w:cnfStyle w:val="000000100000" w:firstRow="0" w:lastRow="0" w:firstColumn="0" w:lastColumn="0" w:oddVBand="0" w:evenVBand="0" w:oddHBand="1" w:evenHBand="0" w:firstRowFirstColumn="0" w:firstRowLastColumn="0" w:lastRowFirstColumn="0" w:lastRowLastColumn="0"/>
            </w:pPr>
          </w:p>
        </w:tc>
      </w:tr>
      <w:tr w:rsidR="00261376" w:rsidRPr="00265FD0" w14:paraId="35AFAD40" w14:textId="77777777" w:rsidTr="00B20268">
        <w:tc>
          <w:tcPr>
            <w:cnfStyle w:val="001000000000" w:firstRow="0" w:lastRow="0" w:firstColumn="1" w:lastColumn="0" w:oddVBand="0" w:evenVBand="0" w:oddHBand="0" w:evenHBand="0" w:firstRowFirstColumn="0" w:firstRowLastColumn="0" w:lastRowFirstColumn="0" w:lastRowLastColumn="0"/>
            <w:tcW w:w="2548" w:type="dxa"/>
          </w:tcPr>
          <w:p w14:paraId="48583C24" w14:textId="5243D16B" w:rsidR="00261376" w:rsidRPr="00265FD0" w:rsidRDefault="00261376" w:rsidP="00A36865">
            <w:pPr>
              <w:snapToGrid w:val="0"/>
              <w:jc w:val="both"/>
            </w:pPr>
            <w:r w:rsidRPr="00265FD0">
              <w:rPr>
                <w:rFonts w:hint="eastAsia"/>
              </w:rPr>
              <w:t>s</w:t>
            </w:r>
            <w:r w:rsidRPr="00265FD0">
              <w:t>leephour</w:t>
            </w:r>
          </w:p>
        </w:tc>
        <w:tc>
          <w:tcPr>
            <w:tcW w:w="4535" w:type="dxa"/>
          </w:tcPr>
          <w:p w14:paraId="7C07FA5B" w14:textId="3725C5A0" w:rsidR="00261376" w:rsidRPr="00265FD0" w:rsidRDefault="00261376" w:rsidP="00A36865">
            <w:pPr>
              <w:snapToGrid w:val="0"/>
              <w:jc w:val="both"/>
              <w:cnfStyle w:val="000000000000" w:firstRow="0" w:lastRow="0" w:firstColumn="0" w:lastColumn="0" w:oddVBand="0" w:evenVBand="0" w:oddHBand="0" w:evenHBand="0" w:firstRowFirstColumn="0" w:firstRowLastColumn="0" w:lastRowFirstColumn="0" w:lastRowLastColumn="0"/>
            </w:pPr>
            <w:r w:rsidRPr="00265FD0">
              <w:rPr>
                <w:rFonts w:hint="eastAsia"/>
              </w:rPr>
              <w:t>睡眠時間</w:t>
            </w:r>
          </w:p>
        </w:tc>
        <w:tc>
          <w:tcPr>
            <w:tcW w:w="1701" w:type="dxa"/>
          </w:tcPr>
          <w:p w14:paraId="591C679F" w14:textId="049A40BF" w:rsidR="00261376" w:rsidRPr="00265FD0" w:rsidRDefault="00C50AF9" w:rsidP="00A36865">
            <w:pPr>
              <w:snapToGrid w:val="0"/>
              <w:jc w:val="both"/>
              <w:cnfStyle w:val="000000000000" w:firstRow="0" w:lastRow="0" w:firstColumn="0" w:lastColumn="0" w:oddVBand="0" w:evenVBand="0" w:oddHBand="0" w:evenHBand="0" w:firstRowFirstColumn="0" w:firstRowLastColumn="0" w:lastRowFirstColumn="0" w:lastRowLastColumn="0"/>
            </w:pPr>
            <w:r w:rsidRPr="00265FD0">
              <w:rPr>
                <w:rFonts w:hint="eastAsia"/>
              </w:rPr>
              <w:t>s</w:t>
            </w:r>
            <w:r w:rsidRPr="00265FD0">
              <w:t>tring</w:t>
            </w:r>
          </w:p>
        </w:tc>
        <w:tc>
          <w:tcPr>
            <w:tcW w:w="1410" w:type="dxa"/>
          </w:tcPr>
          <w:p w14:paraId="31C034A0" w14:textId="77777777" w:rsidR="00261376" w:rsidRPr="00265FD0" w:rsidRDefault="00261376" w:rsidP="00A36865">
            <w:pPr>
              <w:snapToGrid w:val="0"/>
              <w:jc w:val="both"/>
              <w:cnfStyle w:val="000000000000" w:firstRow="0" w:lastRow="0" w:firstColumn="0" w:lastColumn="0" w:oddVBand="0" w:evenVBand="0" w:oddHBand="0" w:evenHBand="0" w:firstRowFirstColumn="0" w:firstRowLastColumn="0" w:lastRowFirstColumn="0" w:lastRowLastColumn="0"/>
            </w:pPr>
          </w:p>
        </w:tc>
      </w:tr>
      <w:tr w:rsidR="00261376" w:rsidRPr="00265FD0" w14:paraId="10041B6D" w14:textId="77777777" w:rsidTr="00B202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8" w:type="dxa"/>
          </w:tcPr>
          <w:p w14:paraId="7EC0D77B" w14:textId="43BF07EA" w:rsidR="00261376" w:rsidRPr="00265FD0" w:rsidRDefault="00261376" w:rsidP="00A36865">
            <w:pPr>
              <w:snapToGrid w:val="0"/>
              <w:jc w:val="both"/>
            </w:pPr>
            <w:r w:rsidRPr="00265FD0">
              <w:rPr>
                <w:rFonts w:hint="eastAsia"/>
              </w:rPr>
              <w:t>s</w:t>
            </w:r>
            <w:r w:rsidRPr="00265FD0">
              <w:t>tep</w:t>
            </w:r>
          </w:p>
        </w:tc>
        <w:tc>
          <w:tcPr>
            <w:tcW w:w="4535" w:type="dxa"/>
          </w:tcPr>
          <w:p w14:paraId="471776DB" w14:textId="464DD8A3" w:rsidR="00261376" w:rsidRPr="00265FD0" w:rsidRDefault="00261376" w:rsidP="00A36865">
            <w:pPr>
              <w:snapToGrid w:val="0"/>
              <w:jc w:val="both"/>
              <w:cnfStyle w:val="000000100000" w:firstRow="0" w:lastRow="0" w:firstColumn="0" w:lastColumn="0" w:oddVBand="0" w:evenVBand="0" w:oddHBand="1" w:evenHBand="0" w:firstRowFirstColumn="0" w:firstRowLastColumn="0" w:lastRowFirstColumn="0" w:lastRowLastColumn="0"/>
            </w:pPr>
            <w:r w:rsidRPr="00265FD0">
              <w:rPr>
                <w:rFonts w:hint="eastAsia"/>
              </w:rPr>
              <w:t>步數</w:t>
            </w:r>
          </w:p>
        </w:tc>
        <w:tc>
          <w:tcPr>
            <w:tcW w:w="1701" w:type="dxa"/>
          </w:tcPr>
          <w:p w14:paraId="6A377C0F" w14:textId="13B51746" w:rsidR="00261376" w:rsidRPr="00265FD0" w:rsidRDefault="001B4306" w:rsidP="00A36865">
            <w:pPr>
              <w:snapToGrid w:val="0"/>
              <w:jc w:val="both"/>
              <w:cnfStyle w:val="000000100000" w:firstRow="0" w:lastRow="0" w:firstColumn="0" w:lastColumn="0" w:oddVBand="0" w:evenVBand="0" w:oddHBand="1" w:evenHBand="0" w:firstRowFirstColumn="0" w:firstRowLastColumn="0" w:lastRowFirstColumn="0" w:lastRowLastColumn="0"/>
            </w:pPr>
            <w:r w:rsidRPr="00265FD0">
              <w:t>int</w:t>
            </w:r>
          </w:p>
        </w:tc>
        <w:tc>
          <w:tcPr>
            <w:tcW w:w="1410" w:type="dxa"/>
          </w:tcPr>
          <w:p w14:paraId="6D9F36BE" w14:textId="77777777" w:rsidR="00261376" w:rsidRPr="00265FD0" w:rsidRDefault="00261376" w:rsidP="00A36865">
            <w:pPr>
              <w:snapToGrid w:val="0"/>
              <w:jc w:val="both"/>
              <w:cnfStyle w:val="000000100000" w:firstRow="0" w:lastRow="0" w:firstColumn="0" w:lastColumn="0" w:oddVBand="0" w:evenVBand="0" w:oddHBand="1" w:evenHBand="0" w:firstRowFirstColumn="0" w:firstRowLastColumn="0" w:lastRowFirstColumn="0" w:lastRowLastColumn="0"/>
            </w:pPr>
          </w:p>
        </w:tc>
      </w:tr>
    </w:tbl>
    <w:p w14:paraId="1059CDE0" w14:textId="77777777" w:rsidR="00B02E73" w:rsidRPr="00265FD0" w:rsidRDefault="00B02E73" w:rsidP="001C287D">
      <w:pPr>
        <w:tabs>
          <w:tab w:val="left" w:pos="2040"/>
        </w:tabs>
      </w:pPr>
    </w:p>
    <w:p w14:paraId="15AF5DDE" w14:textId="03B0C480" w:rsidR="001C287D" w:rsidRPr="00265FD0" w:rsidRDefault="00AA46CA" w:rsidP="00AA46CA">
      <w:r w:rsidRPr="00265FD0">
        <w:br w:type="page"/>
      </w:r>
    </w:p>
    <w:p w14:paraId="7AA677DA" w14:textId="45733EB6" w:rsidR="001C287D" w:rsidRPr="00265FD0" w:rsidRDefault="001C287D" w:rsidP="001C287D">
      <w:pPr>
        <w:pStyle w:val="1"/>
      </w:pPr>
      <w:bookmarkStart w:id="121" w:name="_Toc149829339"/>
      <w:r w:rsidRPr="00265FD0">
        <w:rPr>
          <w:rFonts w:hint="eastAsia"/>
        </w:rPr>
        <w:lastRenderedPageBreak/>
        <w:t>程式</w:t>
      </w:r>
      <w:bookmarkEnd w:id="121"/>
    </w:p>
    <w:p w14:paraId="5A2CDE78" w14:textId="1CCBA17F" w:rsidR="00893764" w:rsidRPr="00265FD0" w:rsidRDefault="001C287D" w:rsidP="00893764">
      <w:pPr>
        <w:pStyle w:val="2"/>
        <w:rPr>
          <w:szCs w:val="28"/>
        </w:rPr>
      </w:pPr>
      <w:bookmarkStart w:id="122" w:name="_Hlk149308369"/>
      <w:bookmarkStart w:id="123" w:name="_Toc149829340"/>
      <w:r w:rsidRPr="00265FD0">
        <w:rPr>
          <w:szCs w:val="28"/>
        </w:rPr>
        <w:t>元件清單及其規格描述</w:t>
      </w:r>
      <w:bookmarkEnd w:id="122"/>
      <w:bookmarkEnd w:id="123"/>
    </w:p>
    <w:p w14:paraId="245B5CF5" w14:textId="4B640D97" w:rsidR="00893764" w:rsidRPr="00265FD0" w:rsidRDefault="00893764" w:rsidP="00893764">
      <w:pPr>
        <w:pStyle w:val="ac"/>
        <w:keepNext/>
      </w:pPr>
      <w:bookmarkStart w:id="124" w:name="_Toc151314167"/>
      <w:r w:rsidRPr="00265FD0">
        <w:rPr>
          <w:rFonts w:hint="eastAsia"/>
          <w:lang w:eastAsia="zh-CN"/>
        </w:rPr>
        <w:t>▼</w:t>
      </w:r>
      <w:r w:rsidRPr="00265FD0">
        <w:rPr>
          <w:rFonts w:hint="eastAsia"/>
        </w:rPr>
        <w:t>表</w:t>
      </w:r>
      <w:r w:rsidR="000820A3" w:rsidRPr="00265FD0">
        <w:fldChar w:fldCharType="begin"/>
      </w:r>
      <w:r w:rsidR="000820A3" w:rsidRPr="00265FD0">
        <w:instrText xml:space="preserve"> </w:instrText>
      </w:r>
      <w:r w:rsidR="000820A3" w:rsidRPr="00265FD0">
        <w:rPr>
          <w:rFonts w:hint="eastAsia"/>
        </w:rPr>
        <w:instrText>STYLEREF 2 \s</w:instrText>
      </w:r>
      <w:r w:rsidR="000820A3" w:rsidRPr="00265FD0">
        <w:instrText xml:space="preserve"> </w:instrText>
      </w:r>
      <w:r w:rsidR="000820A3" w:rsidRPr="00265FD0">
        <w:fldChar w:fldCharType="separate"/>
      </w:r>
      <w:r w:rsidR="00F239B7">
        <w:rPr>
          <w:noProof/>
        </w:rPr>
        <w:t>9-1</w:t>
      </w:r>
      <w:r w:rsidR="000820A3" w:rsidRPr="00265FD0">
        <w:fldChar w:fldCharType="end"/>
      </w:r>
      <w:r w:rsidR="000820A3" w:rsidRPr="00265FD0">
        <w:noBreakHyphen/>
      </w:r>
      <w:r w:rsidR="000820A3" w:rsidRPr="00265FD0">
        <w:fldChar w:fldCharType="begin"/>
      </w:r>
      <w:r w:rsidR="000820A3" w:rsidRPr="00265FD0">
        <w:instrText xml:space="preserve"> </w:instrText>
      </w:r>
      <w:r w:rsidR="000820A3" w:rsidRPr="00265FD0">
        <w:rPr>
          <w:rFonts w:hint="eastAsia"/>
        </w:rPr>
        <w:instrText xml:space="preserve">SEQ </w:instrText>
      </w:r>
      <w:r w:rsidR="000820A3" w:rsidRPr="00265FD0">
        <w:rPr>
          <w:rFonts w:hint="eastAsia"/>
        </w:rPr>
        <w:instrText>表</w:instrText>
      </w:r>
      <w:r w:rsidR="000820A3" w:rsidRPr="00265FD0">
        <w:rPr>
          <w:rFonts w:hint="eastAsia"/>
        </w:rPr>
        <w:instrText xml:space="preserve"> \* ARABIC \s 2</w:instrText>
      </w:r>
      <w:r w:rsidR="000820A3" w:rsidRPr="00265FD0">
        <w:instrText xml:space="preserve"> </w:instrText>
      </w:r>
      <w:r w:rsidR="000820A3" w:rsidRPr="00265FD0">
        <w:fldChar w:fldCharType="separate"/>
      </w:r>
      <w:r w:rsidR="00F239B7">
        <w:rPr>
          <w:noProof/>
        </w:rPr>
        <w:t>1</w:t>
      </w:r>
      <w:r w:rsidR="000820A3" w:rsidRPr="00265FD0">
        <w:fldChar w:fldCharType="end"/>
      </w:r>
      <w:r w:rsidRPr="00265FD0">
        <w:rPr>
          <w:rFonts w:hint="eastAsia"/>
          <w:lang w:eastAsia="zh-CN"/>
        </w:rPr>
        <w:t>、</w:t>
      </w:r>
      <w:r w:rsidR="001A47DC" w:rsidRPr="00265FD0">
        <w:rPr>
          <w:lang w:eastAsia="zh-CN"/>
        </w:rPr>
        <w:t>App</w:t>
      </w:r>
      <w:r w:rsidRPr="00265FD0">
        <w:rPr>
          <w:rFonts w:hint="eastAsia"/>
          <w:lang w:eastAsia="zh-CN"/>
        </w:rPr>
        <w:t>端元件清單及其規格描述表</w:t>
      </w:r>
      <w:bookmarkEnd w:id="124"/>
    </w:p>
    <w:tbl>
      <w:tblPr>
        <w:tblStyle w:val="111"/>
        <w:tblW w:w="10268" w:type="dxa"/>
        <w:tblLook w:val="04A0" w:firstRow="1" w:lastRow="0" w:firstColumn="1" w:lastColumn="0" w:noHBand="0" w:noVBand="1"/>
      </w:tblPr>
      <w:tblGrid>
        <w:gridCol w:w="2835"/>
        <w:gridCol w:w="3515"/>
        <w:gridCol w:w="3918"/>
      </w:tblGrid>
      <w:tr w:rsidR="004151ED" w:rsidRPr="00265FD0" w14:paraId="42C84DC4" w14:textId="77777777" w:rsidTr="00001DE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hideMark/>
          </w:tcPr>
          <w:p w14:paraId="25458A60" w14:textId="77777777" w:rsidR="004151ED" w:rsidRPr="00265FD0" w:rsidRDefault="004151ED">
            <w:pPr>
              <w:pStyle w:val="afb"/>
              <w:ind w:firstLineChars="0" w:firstLine="0"/>
            </w:pPr>
            <w:r w:rsidRPr="00265FD0">
              <w:rPr>
                <w:rFonts w:hint="eastAsia"/>
              </w:rPr>
              <w:t>程式資料夾</w:t>
            </w:r>
          </w:p>
        </w:tc>
        <w:tc>
          <w:tcPr>
            <w:tcW w:w="3515" w:type="dxa"/>
            <w:hideMark/>
          </w:tcPr>
          <w:p w14:paraId="77DA4B61" w14:textId="77777777" w:rsidR="004151ED" w:rsidRPr="00265FD0" w:rsidRDefault="004151ED">
            <w:pPr>
              <w:pStyle w:val="afb"/>
              <w:ind w:firstLineChars="0" w:firstLine="0"/>
              <w:cnfStyle w:val="100000000000" w:firstRow="1" w:lastRow="0" w:firstColumn="0" w:lastColumn="0" w:oddVBand="0" w:evenVBand="0" w:oddHBand="0" w:evenHBand="0" w:firstRowFirstColumn="0" w:firstRowLastColumn="0" w:lastRowFirstColumn="0" w:lastRowLastColumn="0"/>
            </w:pPr>
            <w:r w:rsidRPr="00265FD0">
              <w:rPr>
                <w:rFonts w:hint="eastAsia"/>
              </w:rPr>
              <w:t>程式名稱</w:t>
            </w:r>
          </w:p>
        </w:tc>
        <w:tc>
          <w:tcPr>
            <w:tcW w:w="0" w:type="auto"/>
            <w:hideMark/>
          </w:tcPr>
          <w:p w14:paraId="0C8AC586" w14:textId="77777777" w:rsidR="004151ED" w:rsidRPr="00265FD0" w:rsidRDefault="004151ED">
            <w:pPr>
              <w:pStyle w:val="afb"/>
              <w:ind w:firstLineChars="0" w:firstLine="0"/>
              <w:cnfStyle w:val="100000000000" w:firstRow="1" w:lastRow="0" w:firstColumn="0" w:lastColumn="0" w:oddVBand="0" w:evenVBand="0" w:oddHBand="0" w:evenHBand="0" w:firstRowFirstColumn="0" w:firstRowLastColumn="0" w:lastRowFirstColumn="0" w:lastRowLastColumn="0"/>
            </w:pPr>
            <w:r w:rsidRPr="00265FD0">
              <w:rPr>
                <w:rFonts w:hint="eastAsia"/>
              </w:rPr>
              <w:t>功能說明</w:t>
            </w:r>
          </w:p>
        </w:tc>
      </w:tr>
      <w:tr w:rsidR="004151ED" w:rsidRPr="00265FD0" w14:paraId="4B445045" w14:textId="77777777" w:rsidTr="00001D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vAlign w:val="center"/>
            <w:hideMark/>
          </w:tcPr>
          <w:p w14:paraId="195C38DD" w14:textId="77777777" w:rsidR="004151ED" w:rsidRPr="00265FD0" w:rsidRDefault="004151ED" w:rsidP="00001DE6">
            <w:pPr>
              <w:jc w:val="both"/>
            </w:pPr>
          </w:p>
        </w:tc>
        <w:tc>
          <w:tcPr>
            <w:tcW w:w="3515" w:type="dxa"/>
            <w:vAlign w:val="center"/>
            <w:hideMark/>
          </w:tcPr>
          <w:p w14:paraId="01FE35E7" w14:textId="77777777" w:rsidR="004151ED" w:rsidRPr="00265FD0" w:rsidRDefault="004151ED" w:rsidP="00001DE6">
            <w:pPr>
              <w:pStyle w:val="afb"/>
              <w:ind w:firstLineChars="61" w:firstLine="171"/>
              <w:jc w:val="both"/>
              <w:cnfStyle w:val="000000100000" w:firstRow="0" w:lastRow="0" w:firstColumn="0" w:lastColumn="0" w:oddVBand="0" w:evenVBand="0" w:oddHBand="1" w:evenHBand="0" w:firstRowFirstColumn="0" w:firstRowLastColumn="0" w:lastRowFirstColumn="0" w:lastRowLastColumn="0"/>
            </w:pPr>
            <w:r w:rsidRPr="00265FD0">
              <w:t>main.dart</w:t>
            </w:r>
          </w:p>
        </w:tc>
        <w:tc>
          <w:tcPr>
            <w:tcW w:w="0" w:type="auto"/>
            <w:vAlign w:val="center"/>
            <w:hideMark/>
          </w:tcPr>
          <w:p w14:paraId="10669A90" w14:textId="77777777" w:rsidR="004151ED" w:rsidRPr="00265FD0" w:rsidRDefault="004151ED" w:rsidP="00001DE6">
            <w:pPr>
              <w:pStyle w:val="afb"/>
              <w:ind w:firstLineChars="30" w:firstLine="84"/>
              <w:jc w:val="both"/>
              <w:cnfStyle w:val="000000100000" w:firstRow="0" w:lastRow="0" w:firstColumn="0" w:lastColumn="0" w:oddVBand="0" w:evenVBand="0" w:oddHBand="1" w:evenHBand="0" w:firstRowFirstColumn="0" w:firstRowLastColumn="0" w:lastRowFirstColumn="0" w:lastRowLastColumn="0"/>
            </w:pPr>
            <w:r w:rsidRPr="00265FD0">
              <w:rPr>
                <w:rFonts w:hint="eastAsia"/>
              </w:rPr>
              <w:t>啟動程式</w:t>
            </w:r>
          </w:p>
        </w:tc>
      </w:tr>
      <w:tr w:rsidR="004151ED" w:rsidRPr="00265FD0" w14:paraId="4D88538F" w14:textId="77777777" w:rsidTr="00001DE6">
        <w:tc>
          <w:tcPr>
            <w:cnfStyle w:val="001000000000" w:firstRow="0" w:lastRow="0" w:firstColumn="1" w:lastColumn="0" w:oddVBand="0" w:evenVBand="0" w:oddHBand="0" w:evenHBand="0" w:firstRowFirstColumn="0" w:firstRowLastColumn="0" w:lastRowFirstColumn="0" w:lastRowLastColumn="0"/>
            <w:tcW w:w="2835" w:type="dxa"/>
            <w:shd w:val="clear" w:color="auto" w:fill="F2F2F2" w:themeFill="background1" w:themeFillShade="F2"/>
            <w:vAlign w:val="center"/>
            <w:hideMark/>
          </w:tcPr>
          <w:p w14:paraId="16C83C43" w14:textId="77777777" w:rsidR="004151ED" w:rsidRPr="00265FD0" w:rsidRDefault="004151ED" w:rsidP="00001DE6">
            <w:pPr>
              <w:jc w:val="both"/>
            </w:pPr>
          </w:p>
        </w:tc>
        <w:tc>
          <w:tcPr>
            <w:tcW w:w="3515" w:type="dxa"/>
            <w:vAlign w:val="center"/>
            <w:hideMark/>
          </w:tcPr>
          <w:p w14:paraId="1ABC9DF9" w14:textId="29C331DE" w:rsidR="004151ED" w:rsidRPr="00265FD0" w:rsidRDefault="004151ED" w:rsidP="00001DE6">
            <w:pPr>
              <w:pStyle w:val="afb"/>
              <w:ind w:firstLineChars="61" w:firstLine="171"/>
              <w:jc w:val="both"/>
              <w:cnfStyle w:val="000000000000" w:firstRow="0" w:lastRow="0" w:firstColumn="0" w:lastColumn="0" w:oddVBand="0" w:evenVBand="0" w:oddHBand="0" w:evenHBand="0" w:firstRowFirstColumn="0" w:firstRowLastColumn="0" w:lastRowFirstColumn="0" w:lastRowLastColumn="0"/>
            </w:pPr>
            <w:r w:rsidRPr="00265FD0">
              <w:rPr>
                <w:rFonts w:hint="eastAsia"/>
              </w:rPr>
              <w:t>g</w:t>
            </w:r>
            <w:r w:rsidRPr="00265FD0">
              <w:t>lobal.dart</w:t>
            </w:r>
          </w:p>
        </w:tc>
        <w:tc>
          <w:tcPr>
            <w:tcW w:w="0" w:type="auto"/>
            <w:vAlign w:val="center"/>
            <w:hideMark/>
          </w:tcPr>
          <w:p w14:paraId="510525CF" w14:textId="771DB46F" w:rsidR="004151ED" w:rsidRPr="00265FD0" w:rsidRDefault="004151ED" w:rsidP="00001DE6">
            <w:pPr>
              <w:pStyle w:val="afb"/>
              <w:ind w:firstLineChars="30" w:firstLine="84"/>
              <w:jc w:val="both"/>
              <w:cnfStyle w:val="000000000000" w:firstRow="0" w:lastRow="0" w:firstColumn="0" w:lastColumn="0" w:oddVBand="0" w:evenVBand="0" w:oddHBand="0" w:evenHBand="0" w:firstRowFirstColumn="0" w:firstRowLastColumn="0" w:lastRowFirstColumn="0" w:lastRowLastColumn="0"/>
            </w:pPr>
            <w:r w:rsidRPr="00265FD0">
              <w:rPr>
                <w:rFonts w:hint="eastAsia"/>
              </w:rPr>
              <w:t>程式初始化</w:t>
            </w:r>
          </w:p>
        </w:tc>
      </w:tr>
      <w:tr w:rsidR="003F60B8" w:rsidRPr="00265FD0" w14:paraId="72994E33" w14:textId="77777777" w:rsidTr="00001D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vMerge w:val="restart"/>
            <w:vAlign w:val="center"/>
            <w:hideMark/>
          </w:tcPr>
          <w:p w14:paraId="01FA7B3B" w14:textId="77777777" w:rsidR="003F60B8" w:rsidRPr="00265FD0" w:rsidRDefault="003F60B8" w:rsidP="00001DE6">
            <w:pPr>
              <w:pStyle w:val="afb"/>
              <w:ind w:firstLineChars="92" w:firstLine="258"/>
              <w:jc w:val="both"/>
            </w:pPr>
            <w:r w:rsidRPr="00265FD0">
              <w:t>home</w:t>
            </w:r>
          </w:p>
        </w:tc>
        <w:tc>
          <w:tcPr>
            <w:tcW w:w="3515" w:type="dxa"/>
            <w:vAlign w:val="center"/>
            <w:hideMark/>
          </w:tcPr>
          <w:p w14:paraId="01563797" w14:textId="1D30C110" w:rsidR="003F60B8" w:rsidRPr="00265FD0" w:rsidRDefault="003F60B8" w:rsidP="00001DE6">
            <w:pPr>
              <w:pStyle w:val="afb"/>
              <w:ind w:firstLineChars="61" w:firstLine="171"/>
              <w:jc w:val="both"/>
              <w:cnfStyle w:val="000000100000" w:firstRow="0" w:lastRow="0" w:firstColumn="0" w:lastColumn="0" w:oddVBand="0" w:evenVBand="0" w:oddHBand="1" w:evenHBand="0" w:firstRowFirstColumn="0" w:firstRowLastColumn="0" w:lastRowFirstColumn="0" w:lastRowLastColumn="0"/>
            </w:pPr>
            <w:r w:rsidRPr="00265FD0">
              <w:t>home</w:t>
            </w:r>
            <w:r w:rsidRPr="00265FD0">
              <w:rPr>
                <w:rFonts w:hint="eastAsia"/>
              </w:rPr>
              <w:t>_i</w:t>
            </w:r>
            <w:r w:rsidRPr="00265FD0">
              <w:t>ndex</w:t>
            </w:r>
          </w:p>
        </w:tc>
        <w:tc>
          <w:tcPr>
            <w:tcW w:w="0" w:type="auto"/>
            <w:vAlign w:val="center"/>
            <w:hideMark/>
          </w:tcPr>
          <w:p w14:paraId="639F5553" w14:textId="184C712A" w:rsidR="003F60B8" w:rsidRPr="00265FD0" w:rsidRDefault="003F60B8" w:rsidP="00001DE6">
            <w:pPr>
              <w:pStyle w:val="afb"/>
              <w:ind w:firstLineChars="30" w:firstLine="84"/>
              <w:jc w:val="both"/>
              <w:cnfStyle w:val="000000100000" w:firstRow="0" w:lastRow="0" w:firstColumn="0" w:lastColumn="0" w:oddVBand="0" w:evenVBand="0" w:oddHBand="1" w:evenHBand="0" w:firstRowFirstColumn="0" w:firstRowLastColumn="0" w:lastRowFirstColumn="0" w:lastRowLastColumn="0"/>
            </w:pPr>
            <w:r w:rsidRPr="00265FD0">
              <w:rPr>
                <w:rFonts w:hint="eastAsia"/>
              </w:rPr>
              <w:t>主頁畫面首頁</w:t>
            </w:r>
          </w:p>
        </w:tc>
      </w:tr>
      <w:tr w:rsidR="003F60B8" w:rsidRPr="00265FD0" w14:paraId="03DB1CCF" w14:textId="77777777" w:rsidTr="00001DE6">
        <w:tc>
          <w:tcPr>
            <w:cnfStyle w:val="001000000000" w:firstRow="0" w:lastRow="0" w:firstColumn="1" w:lastColumn="0" w:oddVBand="0" w:evenVBand="0" w:oddHBand="0" w:evenHBand="0" w:firstRowFirstColumn="0" w:firstRowLastColumn="0" w:lastRowFirstColumn="0" w:lastRowLastColumn="0"/>
            <w:tcW w:w="2835" w:type="dxa"/>
            <w:vMerge/>
            <w:shd w:val="clear" w:color="auto" w:fill="F2F2F2" w:themeFill="background1" w:themeFillShade="F2"/>
            <w:vAlign w:val="center"/>
          </w:tcPr>
          <w:p w14:paraId="419AF58D" w14:textId="77777777" w:rsidR="003F60B8" w:rsidRPr="00265FD0" w:rsidRDefault="003F60B8" w:rsidP="00001DE6">
            <w:pPr>
              <w:pStyle w:val="afb"/>
              <w:ind w:firstLineChars="92" w:firstLine="258"/>
              <w:jc w:val="both"/>
            </w:pPr>
          </w:p>
        </w:tc>
        <w:tc>
          <w:tcPr>
            <w:tcW w:w="3515" w:type="dxa"/>
            <w:vAlign w:val="center"/>
          </w:tcPr>
          <w:p w14:paraId="70CAF5B1" w14:textId="19297D3E" w:rsidR="003F60B8" w:rsidRPr="00265FD0" w:rsidRDefault="003F60B8" w:rsidP="00001DE6">
            <w:pPr>
              <w:pStyle w:val="afb"/>
              <w:ind w:firstLineChars="61" w:firstLine="171"/>
              <w:jc w:val="both"/>
              <w:cnfStyle w:val="000000000000" w:firstRow="0" w:lastRow="0" w:firstColumn="0" w:lastColumn="0" w:oddVBand="0" w:evenVBand="0" w:oddHBand="0" w:evenHBand="0" w:firstRowFirstColumn="0" w:firstRowLastColumn="0" w:lastRowFirstColumn="0" w:lastRowLastColumn="0"/>
            </w:pPr>
            <w:r w:rsidRPr="00265FD0">
              <w:rPr>
                <w:rFonts w:hint="eastAsia"/>
              </w:rPr>
              <w:t>h</w:t>
            </w:r>
            <w:r w:rsidRPr="00265FD0">
              <w:t>eart_rate</w:t>
            </w:r>
          </w:p>
        </w:tc>
        <w:tc>
          <w:tcPr>
            <w:tcW w:w="0" w:type="auto"/>
            <w:vAlign w:val="center"/>
          </w:tcPr>
          <w:p w14:paraId="35406E7A" w14:textId="6B36C080" w:rsidR="003F60B8" w:rsidRPr="00265FD0" w:rsidRDefault="003F60B8" w:rsidP="00001DE6">
            <w:pPr>
              <w:pStyle w:val="afb"/>
              <w:ind w:firstLineChars="30" w:firstLine="84"/>
              <w:jc w:val="both"/>
              <w:cnfStyle w:val="000000000000" w:firstRow="0" w:lastRow="0" w:firstColumn="0" w:lastColumn="0" w:oddVBand="0" w:evenVBand="0" w:oddHBand="0" w:evenHBand="0" w:firstRowFirstColumn="0" w:firstRowLastColumn="0" w:lastRowFirstColumn="0" w:lastRowLastColumn="0"/>
            </w:pPr>
            <w:r w:rsidRPr="00265FD0">
              <w:rPr>
                <w:rFonts w:hint="eastAsia"/>
              </w:rPr>
              <w:t>心跳圖表</w:t>
            </w:r>
          </w:p>
        </w:tc>
      </w:tr>
      <w:tr w:rsidR="003F60B8" w:rsidRPr="00265FD0" w14:paraId="6B531849" w14:textId="77777777" w:rsidTr="00001D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vMerge/>
            <w:vAlign w:val="center"/>
          </w:tcPr>
          <w:p w14:paraId="1F2FFE2C" w14:textId="77777777" w:rsidR="003F60B8" w:rsidRPr="00265FD0" w:rsidRDefault="003F60B8" w:rsidP="00001DE6">
            <w:pPr>
              <w:pStyle w:val="afb"/>
              <w:ind w:firstLineChars="92" w:firstLine="258"/>
              <w:jc w:val="both"/>
            </w:pPr>
          </w:p>
        </w:tc>
        <w:tc>
          <w:tcPr>
            <w:tcW w:w="3515" w:type="dxa"/>
            <w:vAlign w:val="center"/>
          </w:tcPr>
          <w:p w14:paraId="0F36AD09" w14:textId="1692EA3C" w:rsidR="003F60B8" w:rsidRPr="00265FD0" w:rsidRDefault="003F60B8" w:rsidP="00001DE6">
            <w:pPr>
              <w:pStyle w:val="afb"/>
              <w:ind w:firstLineChars="61" w:firstLine="171"/>
              <w:jc w:val="both"/>
              <w:cnfStyle w:val="000000100000" w:firstRow="0" w:lastRow="0" w:firstColumn="0" w:lastColumn="0" w:oddVBand="0" w:evenVBand="0" w:oddHBand="1" w:evenHBand="0" w:firstRowFirstColumn="0" w:firstRowLastColumn="0" w:lastRowFirstColumn="0" w:lastRowLastColumn="0"/>
            </w:pPr>
            <w:r w:rsidRPr="00265FD0">
              <w:rPr>
                <w:rFonts w:hint="eastAsia"/>
              </w:rPr>
              <w:t>b</w:t>
            </w:r>
            <w:r w:rsidRPr="00265FD0">
              <w:t>lood_pressure</w:t>
            </w:r>
            <w:r w:rsidRPr="00265FD0">
              <w:rPr>
                <w:rFonts w:hint="eastAsia"/>
              </w:rPr>
              <w:t>_d</w:t>
            </w:r>
            <w:r w:rsidRPr="00265FD0">
              <w:t>iastolic</w:t>
            </w:r>
          </w:p>
        </w:tc>
        <w:tc>
          <w:tcPr>
            <w:tcW w:w="0" w:type="auto"/>
            <w:vAlign w:val="center"/>
          </w:tcPr>
          <w:p w14:paraId="3F98FDF3" w14:textId="7B9AB42A" w:rsidR="003F60B8" w:rsidRPr="00265FD0" w:rsidRDefault="003F60B8" w:rsidP="00001DE6">
            <w:pPr>
              <w:pStyle w:val="afb"/>
              <w:ind w:firstLineChars="30" w:firstLine="84"/>
              <w:jc w:val="both"/>
              <w:cnfStyle w:val="000000100000" w:firstRow="0" w:lastRow="0" w:firstColumn="0" w:lastColumn="0" w:oddVBand="0" w:evenVBand="0" w:oddHBand="1" w:evenHBand="0" w:firstRowFirstColumn="0" w:firstRowLastColumn="0" w:lastRowFirstColumn="0" w:lastRowLastColumn="0"/>
            </w:pPr>
            <w:r w:rsidRPr="00265FD0">
              <w:rPr>
                <w:rFonts w:hint="eastAsia"/>
              </w:rPr>
              <w:t>舒張壓圖表</w:t>
            </w:r>
          </w:p>
        </w:tc>
      </w:tr>
      <w:tr w:rsidR="003F60B8" w:rsidRPr="00265FD0" w14:paraId="216C3DCA" w14:textId="77777777" w:rsidTr="00001DE6">
        <w:tc>
          <w:tcPr>
            <w:cnfStyle w:val="001000000000" w:firstRow="0" w:lastRow="0" w:firstColumn="1" w:lastColumn="0" w:oddVBand="0" w:evenVBand="0" w:oddHBand="0" w:evenHBand="0" w:firstRowFirstColumn="0" w:firstRowLastColumn="0" w:lastRowFirstColumn="0" w:lastRowLastColumn="0"/>
            <w:tcW w:w="2835" w:type="dxa"/>
            <w:vMerge/>
            <w:shd w:val="clear" w:color="auto" w:fill="F2F2F2" w:themeFill="background1" w:themeFillShade="F2"/>
            <w:vAlign w:val="center"/>
          </w:tcPr>
          <w:p w14:paraId="26A60394" w14:textId="77777777" w:rsidR="003F60B8" w:rsidRPr="00265FD0" w:rsidRDefault="003F60B8" w:rsidP="00001DE6">
            <w:pPr>
              <w:pStyle w:val="afb"/>
              <w:ind w:firstLineChars="92" w:firstLine="258"/>
              <w:jc w:val="both"/>
            </w:pPr>
          </w:p>
        </w:tc>
        <w:tc>
          <w:tcPr>
            <w:tcW w:w="3515" w:type="dxa"/>
            <w:vAlign w:val="center"/>
          </w:tcPr>
          <w:p w14:paraId="49E414DD" w14:textId="0658C53A" w:rsidR="003F60B8" w:rsidRPr="00265FD0" w:rsidRDefault="003F60B8" w:rsidP="00001DE6">
            <w:pPr>
              <w:pStyle w:val="afb"/>
              <w:ind w:firstLineChars="61" w:firstLine="171"/>
              <w:jc w:val="both"/>
              <w:cnfStyle w:val="000000000000" w:firstRow="0" w:lastRow="0" w:firstColumn="0" w:lastColumn="0" w:oddVBand="0" w:evenVBand="0" w:oddHBand="0" w:evenHBand="0" w:firstRowFirstColumn="0" w:firstRowLastColumn="0" w:lastRowFirstColumn="0" w:lastRowLastColumn="0"/>
            </w:pPr>
            <w:r w:rsidRPr="00265FD0">
              <w:rPr>
                <w:rFonts w:hint="eastAsia"/>
              </w:rPr>
              <w:t>b</w:t>
            </w:r>
            <w:r w:rsidRPr="00265FD0">
              <w:t>lood_pre</w:t>
            </w:r>
            <w:r w:rsidRPr="00265FD0">
              <w:rPr>
                <w:rFonts w:hint="eastAsia"/>
              </w:rPr>
              <w:t>s</w:t>
            </w:r>
            <w:r w:rsidRPr="00265FD0">
              <w:t>sure_systolic</w:t>
            </w:r>
          </w:p>
        </w:tc>
        <w:tc>
          <w:tcPr>
            <w:tcW w:w="0" w:type="auto"/>
            <w:vAlign w:val="center"/>
          </w:tcPr>
          <w:p w14:paraId="4E0142CB" w14:textId="36010BD3" w:rsidR="003F60B8" w:rsidRPr="00265FD0" w:rsidRDefault="003F60B8" w:rsidP="00001DE6">
            <w:pPr>
              <w:pStyle w:val="afb"/>
              <w:ind w:firstLineChars="30" w:firstLine="84"/>
              <w:jc w:val="both"/>
              <w:cnfStyle w:val="000000000000" w:firstRow="0" w:lastRow="0" w:firstColumn="0" w:lastColumn="0" w:oddVBand="0" w:evenVBand="0" w:oddHBand="0" w:evenHBand="0" w:firstRowFirstColumn="0" w:firstRowLastColumn="0" w:lastRowFirstColumn="0" w:lastRowLastColumn="0"/>
            </w:pPr>
            <w:r w:rsidRPr="00265FD0">
              <w:rPr>
                <w:rFonts w:hint="eastAsia"/>
              </w:rPr>
              <w:t>收縮壓圖表</w:t>
            </w:r>
          </w:p>
        </w:tc>
      </w:tr>
      <w:tr w:rsidR="004151ED" w:rsidRPr="00265FD0" w14:paraId="365CFFBC" w14:textId="77777777" w:rsidTr="00001D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vAlign w:val="center"/>
            <w:hideMark/>
          </w:tcPr>
          <w:p w14:paraId="7E59EDB0" w14:textId="77777777" w:rsidR="004151ED" w:rsidRPr="00265FD0" w:rsidRDefault="004151ED" w:rsidP="00001DE6">
            <w:pPr>
              <w:pStyle w:val="afb"/>
              <w:ind w:firstLineChars="92" w:firstLine="258"/>
              <w:jc w:val="both"/>
            </w:pPr>
            <w:r w:rsidRPr="00265FD0">
              <w:t>other</w:t>
            </w:r>
          </w:p>
        </w:tc>
        <w:tc>
          <w:tcPr>
            <w:tcW w:w="3515" w:type="dxa"/>
            <w:vAlign w:val="center"/>
            <w:hideMark/>
          </w:tcPr>
          <w:p w14:paraId="5B00802F" w14:textId="1C1C5796" w:rsidR="004151ED" w:rsidRPr="00265FD0" w:rsidRDefault="004151ED" w:rsidP="00001DE6">
            <w:pPr>
              <w:pStyle w:val="afb"/>
              <w:ind w:firstLineChars="61" w:firstLine="171"/>
              <w:jc w:val="both"/>
              <w:cnfStyle w:val="000000100000" w:firstRow="0" w:lastRow="0" w:firstColumn="0" w:lastColumn="0" w:oddVBand="0" w:evenVBand="0" w:oddHBand="1" w:evenHBand="0" w:firstRowFirstColumn="0" w:firstRowLastColumn="0" w:lastRowFirstColumn="0" w:lastRowLastColumn="0"/>
            </w:pPr>
            <w:r w:rsidRPr="00265FD0">
              <w:t>other_page</w:t>
            </w:r>
          </w:p>
        </w:tc>
        <w:tc>
          <w:tcPr>
            <w:tcW w:w="0" w:type="auto"/>
            <w:vAlign w:val="center"/>
            <w:hideMark/>
          </w:tcPr>
          <w:p w14:paraId="3D425FAB" w14:textId="77777777" w:rsidR="004151ED" w:rsidRPr="00265FD0" w:rsidRDefault="004151ED" w:rsidP="00001DE6">
            <w:pPr>
              <w:pStyle w:val="afb"/>
              <w:ind w:firstLineChars="30" w:firstLine="84"/>
              <w:jc w:val="both"/>
              <w:cnfStyle w:val="000000100000" w:firstRow="0" w:lastRow="0" w:firstColumn="0" w:lastColumn="0" w:oddVBand="0" w:evenVBand="0" w:oddHBand="1" w:evenHBand="0" w:firstRowFirstColumn="0" w:firstRowLastColumn="0" w:lastRowFirstColumn="0" w:lastRowLastColumn="0"/>
            </w:pPr>
            <w:r w:rsidRPr="00265FD0">
              <w:rPr>
                <w:rFonts w:hint="eastAsia"/>
              </w:rPr>
              <w:t>其他頁畫面</w:t>
            </w:r>
          </w:p>
        </w:tc>
      </w:tr>
      <w:tr w:rsidR="00A01682" w:rsidRPr="00265FD0" w14:paraId="0B04EE31" w14:textId="77777777" w:rsidTr="00001DE6">
        <w:tc>
          <w:tcPr>
            <w:cnfStyle w:val="001000000000" w:firstRow="0" w:lastRow="0" w:firstColumn="1" w:lastColumn="0" w:oddVBand="0" w:evenVBand="0" w:oddHBand="0" w:evenHBand="0" w:firstRowFirstColumn="0" w:firstRowLastColumn="0" w:lastRowFirstColumn="0" w:lastRowLastColumn="0"/>
            <w:tcW w:w="2835" w:type="dxa"/>
            <w:vMerge w:val="restart"/>
            <w:shd w:val="clear" w:color="auto" w:fill="F2F2F2" w:themeFill="background1" w:themeFillShade="F2"/>
            <w:vAlign w:val="center"/>
            <w:hideMark/>
          </w:tcPr>
          <w:p w14:paraId="28CB9641" w14:textId="01A94786" w:rsidR="00A01682" w:rsidRPr="00265FD0" w:rsidRDefault="00A01682" w:rsidP="00001DE6">
            <w:pPr>
              <w:pStyle w:val="afb"/>
              <w:ind w:firstLineChars="92" w:firstLine="258"/>
              <w:jc w:val="both"/>
            </w:pPr>
            <w:r w:rsidRPr="00265FD0">
              <w:rPr>
                <w:rFonts w:hint="eastAsia"/>
              </w:rPr>
              <w:t>s</w:t>
            </w:r>
            <w:r w:rsidRPr="00265FD0">
              <w:t>ettings</w:t>
            </w:r>
          </w:p>
        </w:tc>
        <w:tc>
          <w:tcPr>
            <w:tcW w:w="3515" w:type="dxa"/>
            <w:vAlign w:val="center"/>
            <w:hideMark/>
          </w:tcPr>
          <w:p w14:paraId="255015FB" w14:textId="78DEF2FA" w:rsidR="00A01682" w:rsidRPr="00265FD0" w:rsidRDefault="00A01682" w:rsidP="00001DE6">
            <w:pPr>
              <w:pStyle w:val="afb"/>
              <w:ind w:firstLineChars="61" w:firstLine="171"/>
              <w:jc w:val="both"/>
              <w:cnfStyle w:val="000000000000" w:firstRow="0" w:lastRow="0" w:firstColumn="0" w:lastColumn="0" w:oddVBand="0" w:evenVBand="0" w:oddHBand="0" w:evenHBand="0" w:firstRowFirstColumn="0" w:firstRowLastColumn="0" w:lastRowFirstColumn="0" w:lastRowLastColumn="0"/>
            </w:pPr>
            <w:r w:rsidRPr="00265FD0">
              <w:t>my_account</w:t>
            </w:r>
          </w:p>
        </w:tc>
        <w:tc>
          <w:tcPr>
            <w:tcW w:w="0" w:type="auto"/>
            <w:vAlign w:val="center"/>
            <w:hideMark/>
          </w:tcPr>
          <w:p w14:paraId="0C67F3E9" w14:textId="77777777" w:rsidR="00A01682" w:rsidRPr="00265FD0" w:rsidRDefault="00A01682" w:rsidP="00001DE6">
            <w:pPr>
              <w:pStyle w:val="afb"/>
              <w:ind w:firstLineChars="30" w:firstLine="84"/>
              <w:jc w:val="both"/>
              <w:cnfStyle w:val="000000000000" w:firstRow="0" w:lastRow="0" w:firstColumn="0" w:lastColumn="0" w:oddVBand="0" w:evenVBand="0" w:oddHBand="0" w:evenHBand="0" w:firstRowFirstColumn="0" w:firstRowLastColumn="0" w:lastRowFirstColumn="0" w:lastRowLastColumn="0"/>
            </w:pPr>
            <w:r w:rsidRPr="00265FD0">
              <w:rPr>
                <w:rFonts w:hint="eastAsia"/>
              </w:rPr>
              <w:t>使用者資訊頁畫面</w:t>
            </w:r>
          </w:p>
        </w:tc>
      </w:tr>
      <w:tr w:rsidR="00A01682" w:rsidRPr="00265FD0" w14:paraId="54E8A1A7" w14:textId="77777777" w:rsidTr="00001D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57327849" w14:textId="77777777" w:rsidR="00A01682" w:rsidRPr="00265FD0" w:rsidRDefault="00A01682" w:rsidP="00001DE6">
            <w:pPr>
              <w:jc w:val="both"/>
              <w:rPr>
                <w:szCs w:val="28"/>
              </w:rPr>
            </w:pPr>
          </w:p>
        </w:tc>
        <w:tc>
          <w:tcPr>
            <w:tcW w:w="3515" w:type="dxa"/>
            <w:vAlign w:val="center"/>
            <w:hideMark/>
          </w:tcPr>
          <w:p w14:paraId="463D61FC" w14:textId="18A12396" w:rsidR="00A01682" w:rsidRPr="00265FD0" w:rsidRDefault="00A01682" w:rsidP="00001DE6">
            <w:pPr>
              <w:pStyle w:val="afb"/>
              <w:ind w:firstLineChars="61" w:firstLine="171"/>
              <w:jc w:val="both"/>
              <w:cnfStyle w:val="000000100000" w:firstRow="0" w:lastRow="0" w:firstColumn="0" w:lastColumn="0" w:oddVBand="0" w:evenVBand="0" w:oddHBand="1" w:evenHBand="0" w:firstRowFirstColumn="0" w:firstRowLastColumn="0" w:lastRowFirstColumn="0" w:lastRowLastColumn="0"/>
            </w:pPr>
            <w:r w:rsidRPr="00265FD0">
              <w:t>notification</w:t>
            </w:r>
          </w:p>
        </w:tc>
        <w:tc>
          <w:tcPr>
            <w:tcW w:w="0" w:type="auto"/>
            <w:vAlign w:val="center"/>
            <w:hideMark/>
          </w:tcPr>
          <w:p w14:paraId="3BE4D5BE" w14:textId="39D22F20" w:rsidR="00A01682" w:rsidRPr="00265FD0" w:rsidRDefault="00A01682" w:rsidP="00001DE6">
            <w:pPr>
              <w:pStyle w:val="afb"/>
              <w:ind w:firstLineChars="30" w:firstLine="84"/>
              <w:jc w:val="both"/>
              <w:cnfStyle w:val="000000100000" w:firstRow="0" w:lastRow="0" w:firstColumn="0" w:lastColumn="0" w:oddVBand="0" w:evenVBand="0" w:oddHBand="1" w:evenHBand="0" w:firstRowFirstColumn="0" w:firstRowLastColumn="0" w:lastRowFirstColumn="0" w:lastRowLastColumn="0"/>
            </w:pPr>
            <w:r w:rsidRPr="00265FD0">
              <w:rPr>
                <w:rFonts w:hint="eastAsia"/>
              </w:rPr>
              <w:t>通知設定畫面</w:t>
            </w:r>
          </w:p>
        </w:tc>
      </w:tr>
      <w:tr w:rsidR="00A01682" w:rsidRPr="00265FD0" w14:paraId="791BA462" w14:textId="77777777" w:rsidTr="00001DE6">
        <w:tc>
          <w:tcPr>
            <w:cnfStyle w:val="001000000000" w:firstRow="0" w:lastRow="0" w:firstColumn="1" w:lastColumn="0" w:oddVBand="0" w:evenVBand="0" w:oddHBand="0" w:evenHBand="0" w:firstRowFirstColumn="0" w:firstRowLastColumn="0" w:lastRowFirstColumn="0" w:lastRowLastColumn="0"/>
            <w:tcW w:w="0" w:type="auto"/>
            <w:vMerge/>
            <w:shd w:val="clear" w:color="auto" w:fill="F2F2F2" w:themeFill="background1" w:themeFillShade="F2"/>
            <w:vAlign w:val="center"/>
          </w:tcPr>
          <w:p w14:paraId="7A125947" w14:textId="77777777" w:rsidR="00A01682" w:rsidRPr="00265FD0" w:rsidRDefault="00A01682" w:rsidP="00001DE6">
            <w:pPr>
              <w:jc w:val="both"/>
              <w:rPr>
                <w:b w:val="0"/>
                <w:bCs w:val="0"/>
                <w:szCs w:val="28"/>
              </w:rPr>
            </w:pPr>
          </w:p>
        </w:tc>
        <w:tc>
          <w:tcPr>
            <w:tcW w:w="3515" w:type="dxa"/>
            <w:vAlign w:val="center"/>
          </w:tcPr>
          <w:p w14:paraId="2CF7E584" w14:textId="0201C8CD" w:rsidR="00A01682" w:rsidRPr="00265FD0" w:rsidRDefault="00A01682" w:rsidP="00001DE6">
            <w:pPr>
              <w:pStyle w:val="afb"/>
              <w:ind w:firstLineChars="61" w:firstLine="171"/>
              <w:jc w:val="both"/>
              <w:cnfStyle w:val="000000000000" w:firstRow="0" w:lastRow="0" w:firstColumn="0" w:lastColumn="0" w:oddVBand="0" w:evenVBand="0" w:oddHBand="0" w:evenHBand="0" w:firstRowFirstColumn="0" w:firstRowLastColumn="0" w:lastRowFirstColumn="0" w:lastRowLastColumn="0"/>
            </w:pPr>
            <w:r w:rsidRPr="00265FD0">
              <w:rPr>
                <w:rFonts w:hint="eastAsia"/>
              </w:rPr>
              <w:t>p</w:t>
            </w:r>
            <w:r w:rsidRPr="00265FD0">
              <w:t>ersonal_information</w:t>
            </w:r>
          </w:p>
        </w:tc>
        <w:tc>
          <w:tcPr>
            <w:tcW w:w="0" w:type="auto"/>
            <w:vAlign w:val="center"/>
          </w:tcPr>
          <w:p w14:paraId="3D2CC202" w14:textId="793B0CC3" w:rsidR="00A01682" w:rsidRPr="00265FD0" w:rsidRDefault="00A01682" w:rsidP="00001DE6">
            <w:pPr>
              <w:pStyle w:val="afb"/>
              <w:ind w:firstLineChars="30" w:firstLine="84"/>
              <w:jc w:val="both"/>
              <w:cnfStyle w:val="000000000000" w:firstRow="0" w:lastRow="0" w:firstColumn="0" w:lastColumn="0" w:oddVBand="0" w:evenVBand="0" w:oddHBand="0" w:evenHBand="0" w:firstRowFirstColumn="0" w:firstRowLastColumn="0" w:lastRowFirstColumn="0" w:lastRowLastColumn="0"/>
            </w:pPr>
            <w:r w:rsidRPr="00265FD0">
              <w:rPr>
                <w:rFonts w:hint="eastAsia"/>
              </w:rPr>
              <w:t>使用者個人資料畫面</w:t>
            </w:r>
          </w:p>
        </w:tc>
      </w:tr>
      <w:tr w:rsidR="00A23935" w:rsidRPr="00265FD0" w14:paraId="7C058985" w14:textId="77777777" w:rsidTr="00001D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val="restart"/>
            <w:vAlign w:val="center"/>
          </w:tcPr>
          <w:p w14:paraId="2552D49D" w14:textId="1D3717BD" w:rsidR="00A23935" w:rsidRPr="00265FD0" w:rsidRDefault="00A23935" w:rsidP="00001DE6">
            <w:pPr>
              <w:pStyle w:val="afb"/>
              <w:ind w:firstLineChars="92" w:firstLine="258"/>
              <w:jc w:val="both"/>
              <w:rPr>
                <w:b w:val="0"/>
                <w:bCs w:val="0"/>
              </w:rPr>
            </w:pPr>
            <w:r w:rsidRPr="00265FD0">
              <w:rPr>
                <w:rFonts w:hint="eastAsia"/>
              </w:rPr>
              <w:t>t</w:t>
            </w:r>
            <w:r w:rsidRPr="00265FD0">
              <w:t>racker</w:t>
            </w:r>
          </w:p>
        </w:tc>
        <w:tc>
          <w:tcPr>
            <w:tcW w:w="3515" w:type="dxa"/>
            <w:vAlign w:val="center"/>
          </w:tcPr>
          <w:p w14:paraId="75B356A3" w14:textId="009EA674" w:rsidR="00A23935" w:rsidRPr="00265FD0" w:rsidRDefault="00A23935" w:rsidP="00001DE6">
            <w:pPr>
              <w:pStyle w:val="afb"/>
              <w:ind w:firstLineChars="61" w:firstLine="171"/>
              <w:jc w:val="both"/>
              <w:cnfStyle w:val="000000100000" w:firstRow="0" w:lastRow="0" w:firstColumn="0" w:lastColumn="0" w:oddVBand="0" w:evenVBand="0" w:oddHBand="1" w:evenHBand="0" w:firstRowFirstColumn="0" w:firstRowLastColumn="0" w:lastRowFirstColumn="0" w:lastRowLastColumn="0"/>
            </w:pPr>
            <w:r w:rsidRPr="00265FD0">
              <w:rPr>
                <w:rFonts w:hint="eastAsia"/>
              </w:rPr>
              <w:t>t</w:t>
            </w:r>
            <w:r w:rsidRPr="00265FD0">
              <w:t>ask</w:t>
            </w:r>
            <w:r w:rsidRPr="00265FD0">
              <w:rPr>
                <w:rFonts w:hint="eastAsia"/>
              </w:rPr>
              <w:t>_a</w:t>
            </w:r>
            <w:r w:rsidRPr="00265FD0">
              <w:t>dd</w:t>
            </w:r>
          </w:p>
        </w:tc>
        <w:tc>
          <w:tcPr>
            <w:tcW w:w="0" w:type="auto"/>
            <w:vAlign w:val="center"/>
          </w:tcPr>
          <w:p w14:paraId="7C0F8F9E" w14:textId="0C3C91C2" w:rsidR="00A23935" w:rsidRPr="00265FD0" w:rsidRDefault="00A23935" w:rsidP="00001DE6">
            <w:pPr>
              <w:pStyle w:val="afb"/>
              <w:ind w:firstLineChars="30" w:firstLine="84"/>
              <w:jc w:val="both"/>
              <w:cnfStyle w:val="000000100000" w:firstRow="0" w:lastRow="0" w:firstColumn="0" w:lastColumn="0" w:oddVBand="0" w:evenVBand="0" w:oddHBand="1" w:evenHBand="0" w:firstRowFirstColumn="0" w:firstRowLastColumn="0" w:lastRowFirstColumn="0" w:lastRowLastColumn="0"/>
            </w:pPr>
            <w:r w:rsidRPr="00265FD0">
              <w:rPr>
                <w:rFonts w:hint="eastAsia"/>
              </w:rPr>
              <w:t>新增提醒事項</w:t>
            </w:r>
          </w:p>
        </w:tc>
      </w:tr>
      <w:tr w:rsidR="00A23935" w:rsidRPr="00265FD0" w14:paraId="53AC4069" w14:textId="77777777" w:rsidTr="00001DE6">
        <w:tc>
          <w:tcPr>
            <w:cnfStyle w:val="001000000000" w:firstRow="0" w:lastRow="0" w:firstColumn="1" w:lastColumn="0" w:oddVBand="0" w:evenVBand="0" w:oddHBand="0" w:evenHBand="0" w:firstRowFirstColumn="0" w:firstRowLastColumn="0" w:lastRowFirstColumn="0" w:lastRowLastColumn="0"/>
            <w:tcW w:w="0" w:type="auto"/>
            <w:vMerge/>
            <w:vAlign w:val="center"/>
          </w:tcPr>
          <w:p w14:paraId="27F74650" w14:textId="77777777" w:rsidR="00A23935" w:rsidRPr="00265FD0" w:rsidRDefault="00A23935" w:rsidP="00001DE6">
            <w:pPr>
              <w:pStyle w:val="afb"/>
              <w:ind w:firstLineChars="92" w:firstLine="258"/>
              <w:jc w:val="both"/>
            </w:pPr>
          </w:p>
        </w:tc>
        <w:tc>
          <w:tcPr>
            <w:tcW w:w="3515" w:type="dxa"/>
            <w:vAlign w:val="center"/>
          </w:tcPr>
          <w:p w14:paraId="54513923" w14:textId="3D7EDC6F" w:rsidR="00A23935" w:rsidRPr="00265FD0" w:rsidRDefault="00A23935" w:rsidP="00001DE6">
            <w:pPr>
              <w:pStyle w:val="afb"/>
              <w:ind w:firstLineChars="61" w:firstLine="171"/>
              <w:jc w:val="both"/>
              <w:cnfStyle w:val="000000000000" w:firstRow="0" w:lastRow="0" w:firstColumn="0" w:lastColumn="0" w:oddVBand="0" w:evenVBand="0" w:oddHBand="0" w:evenHBand="0" w:firstRowFirstColumn="0" w:firstRowLastColumn="0" w:lastRowFirstColumn="0" w:lastRowLastColumn="0"/>
            </w:pPr>
            <w:r w:rsidRPr="00265FD0">
              <w:rPr>
                <w:rFonts w:hint="eastAsia"/>
              </w:rPr>
              <w:t>t</w:t>
            </w:r>
            <w:r w:rsidRPr="00265FD0">
              <w:t>racker_index</w:t>
            </w:r>
          </w:p>
        </w:tc>
        <w:tc>
          <w:tcPr>
            <w:tcW w:w="0" w:type="auto"/>
            <w:vAlign w:val="center"/>
          </w:tcPr>
          <w:p w14:paraId="4B09D7E5" w14:textId="671C1161" w:rsidR="00A23935" w:rsidRPr="00265FD0" w:rsidRDefault="00A23935" w:rsidP="00001DE6">
            <w:pPr>
              <w:pStyle w:val="afb"/>
              <w:ind w:firstLineChars="30" w:firstLine="84"/>
              <w:jc w:val="both"/>
              <w:cnfStyle w:val="000000000000" w:firstRow="0" w:lastRow="0" w:firstColumn="0" w:lastColumn="0" w:oddVBand="0" w:evenVBand="0" w:oddHBand="0" w:evenHBand="0" w:firstRowFirstColumn="0" w:firstRowLastColumn="0" w:lastRowFirstColumn="0" w:lastRowLastColumn="0"/>
            </w:pPr>
            <w:r w:rsidRPr="00265FD0">
              <w:rPr>
                <w:rFonts w:hint="eastAsia"/>
              </w:rPr>
              <w:t>行事曆提醒頁</w:t>
            </w:r>
          </w:p>
        </w:tc>
      </w:tr>
      <w:tr w:rsidR="00A23935" w:rsidRPr="00265FD0" w14:paraId="6ED2E9D6" w14:textId="77777777" w:rsidTr="00001D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val="restart"/>
            <w:vAlign w:val="center"/>
          </w:tcPr>
          <w:p w14:paraId="5EF056C0" w14:textId="5F5AAF77" w:rsidR="00A23935" w:rsidRPr="00265FD0" w:rsidRDefault="00A23935" w:rsidP="00001DE6">
            <w:pPr>
              <w:pStyle w:val="afb"/>
              <w:ind w:firstLineChars="92" w:firstLine="258"/>
              <w:jc w:val="both"/>
            </w:pPr>
            <w:r w:rsidRPr="00265FD0">
              <w:rPr>
                <w:rFonts w:hint="eastAsia"/>
              </w:rPr>
              <w:t>w</w:t>
            </w:r>
            <w:r w:rsidRPr="00265FD0">
              <w:t>ellness</w:t>
            </w:r>
          </w:p>
        </w:tc>
        <w:tc>
          <w:tcPr>
            <w:tcW w:w="3515" w:type="dxa"/>
            <w:vAlign w:val="center"/>
          </w:tcPr>
          <w:p w14:paraId="453CDBF1" w14:textId="501023BE" w:rsidR="00A23935" w:rsidRPr="00265FD0" w:rsidRDefault="00A23935" w:rsidP="00001DE6">
            <w:pPr>
              <w:pStyle w:val="afb"/>
              <w:ind w:firstLineChars="61" w:firstLine="171"/>
              <w:jc w:val="both"/>
              <w:cnfStyle w:val="000000100000" w:firstRow="0" w:lastRow="0" w:firstColumn="0" w:lastColumn="0" w:oddVBand="0" w:evenVBand="0" w:oddHBand="1" w:evenHBand="0" w:firstRowFirstColumn="0" w:firstRowLastColumn="0" w:lastRowFirstColumn="0" w:lastRowLastColumn="0"/>
            </w:pPr>
            <w:r w:rsidRPr="00265FD0">
              <w:rPr>
                <w:rFonts w:hint="eastAsia"/>
              </w:rPr>
              <w:t>w</w:t>
            </w:r>
            <w:r w:rsidRPr="00265FD0">
              <w:t>ellness_content</w:t>
            </w:r>
          </w:p>
        </w:tc>
        <w:tc>
          <w:tcPr>
            <w:tcW w:w="0" w:type="auto"/>
            <w:vAlign w:val="center"/>
          </w:tcPr>
          <w:p w14:paraId="4ACE7E5F" w14:textId="33B07763" w:rsidR="00A23935" w:rsidRPr="00265FD0" w:rsidRDefault="00A23935" w:rsidP="00001DE6">
            <w:pPr>
              <w:pStyle w:val="afb"/>
              <w:ind w:firstLineChars="30" w:firstLine="84"/>
              <w:jc w:val="both"/>
              <w:cnfStyle w:val="000000100000" w:firstRow="0" w:lastRow="0" w:firstColumn="0" w:lastColumn="0" w:oddVBand="0" w:evenVBand="0" w:oddHBand="1" w:evenHBand="0" w:firstRowFirstColumn="0" w:firstRowLastColumn="0" w:lastRowFirstColumn="0" w:lastRowLastColumn="0"/>
            </w:pPr>
            <w:r w:rsidRPr="00265FD0">
              <w:rPr>
                <w:rFonts w:hint="eastAsia"/>
              </w:rPr>
              <w:t>健康新聞內頁</w:t>
            </w:r>
          </w:p>
        </w:tc>
      </w:tr>
      <w:tr w:rsidR="00A23935" w:rsidRPr="00265FD0" w14:paraId="1C3E31D8" w14:textId="77777777" w:rsidTr="00001DE6">
        <w:tc>
          <w:tcPr>
            <w:cnfStyle w:val="001000000000" w:firstRow="0" w:lastRow="0" w:firstColumn="1" w:lastColumn="0" w:oddVBand="0" w:evenVBand="0" w:oddHBand="0" w:evenHBand="0" w:firstRowFirstColumn="0" w:firstRowLastColumn="0" w:lastRowFirstColumn="0" w:lastRowLastColumn="0"/>
            <w:tcW w:w="0" w:type="auto"/>
            <w:vMerge/>
            <w:vAlign w:val="center"/>
          </w:tcPr>
          <w:p w14:paraId="7A8D5ECD" w14:textId="77777777" w:rsidR="00A23935" w:rsidRPr="00265FD0" w:rsidRDefault="00A23935" w:rsidP="00001DE6">
            <w:pPr>
              <w:pStyle w:val="afb"/>
              <w:ind w:firstLineChars="92" w:firstLine="258"/>
              <w:jc w:val="both"/>
            </w:pPr>
          </w:p>
        </w:tc>
        <w:tc>
          <w:tcPr>
            <w:tcW w:w="3515" w:type="dxa"/>
            <w:vAlign w:val="center"/>
          </w:tcPr>
          <w:p w14:paraId="1C7AD65C" w14:textId="795C4583" w:rsidR="00A23935" w:rsidRPr="00265FD0" w:rsidRDefault="00A23935" w:rsidP="00001DE6">
            <w:pPr>
              <w:pStyle w:val="afb"/>
              <w:ind w:firstLineChars="61" w:firstLine="171"/>
              <w:jc w:val="both"/>
              <w:cnfStyle w:val="000000000000" w:firstRow="0" w:lastRow="0" w:firstColumn="0" w:lastColumn="0" w:oddVBand="0" w:evenVBand="0" w:oddHBand="0" w:evenHBand="0" w:firstRowFirstColumn="0" w:firstRowLastColumn="0" w:lastRowFirstColumn="0" w:lastRowLastColumn="0"/>
            </w:pPr>
            <w:r w:rsidRPr="00265FD0">
              <w:rPr>
                <w:rFonts w:hint="eastAsia"/>
              </w:rPr>
              <w:t>w</w:t>
            </w:r>
            <w:r w:rsidRPr="00265FD0">
              <w:t>ellness_index</w:t>
            </w:r>
          </w:p>
        </w:tc>
        <w:tc>
          <w:tcPr>
            <w:tcW w:w="0" w:type="auto"/>
            <w:vAlign w:val="center"/>
          </w:tcPr>
          <w:p w14:paraId="2F7E52E0" w14:textId="4CD6F05B" w:rsidR="00A23935" w:rsidRPr="00265FD0" w:rsidRDefault="00A23935" w:rsidP="00001DE6">
            <w:pPr>
              <w:pStyle w:val="afb"/>
              <w:ind w:firstLineChars="30" w:firstLine="84"/>
              <w:jc w:val="both"/>
              <w:cnfStyle w:val="000000000000" w:firstRow="0" w:lastRow="0" w:firstColumn="0" w:lastColumn="0" w:oddVBand="0" w:evenVBand="0" w:oddHBand="0" w:evenHBand="0" w:firstRowFirstColumn="0" w:firstRowLastColumn="0" w:lastRowFirstColumn="0" w:lastRowLastColumn="0"/>
            </w:pPr>
            <w:r w:rsidRPr="00265FD0">
              <w:rPr>
                <w:rFonts w:hint="eastAsia"/>
              </w:rPr>
              <w:t>健康新聞選擇頁</w:t>
            </w:r>
          </w:p>
        </w:tc>
      </w:tr>
      <w:tr w:rsidR="00A01682" w:rsidRPr="00265FD0" w14:paraId="6A266232" w14:textId="77777777" w:rsidTr="00001D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vMerge w:val="restart"/>
            <w:vAlign w:val="center"/>
            <w:hideMark/>
          </w:tcPr>
          <w:p w14:paraId="7B8E7661" w14:textId="0A69716D" w:rsidR="00A01682" w:rsidRPr="00265FD0" w:rsidRDefault="00A01682" w:rsidP="00001DE6">
            <w:pPr>
              <w:pStyle w:val="afb"/>
              <w:ind w:firstLineChars="92" w:firstLine="258"/>
              <w:jc w:val="both"/>
              <w:rPr>
                <w:b w:val="0"/>
                <w:bCs w:val="0"/>
              </w:rPr>
            </w:pPr>
            <w:r w:rsidRPr="00265FD0">
              <w:t>s</w:t>
            </w:r>
            <w:r w:rsidRPr="00265FD0">
              <w:rPr>
                <w:rFonts w:hint="eastAsia"/>
              </w:rPr>
              <w:t>y</w:t>
            </w:r>
            <w:r w:rsidRPr="00265FD0">
              <w:t>stem</w:t>
            </w:r>
          </w:p>
        </w:tc>
        <w:tc>
          <w:tcPr>
            <w:tcW w:w="3515" w:type="dxa"/>
            <w:vAlign w:val="center"/>
            <w:hideMark/>
          </w:tcPr>
          <w:p w14:paraId="23606AF7" w14:textId="7CD1D6C7" w:rsidR="00A01682" w:rsidRPr="00265FD0" w:rsidRDefault="00A01682" w:rsidP="00001DE6">
            <w:pPr>
              <w:pStyle w:val="afb"/>
              <w:ind w:firstLineChars="61" w:firstLine="171"/>
              <w:jc w:val="both"/>
              <w:cnfStyle w:val="000000100000" w:firstRow="0" w:lastRow="0" w:firstColumn="0" w:lastColumn="0" w:oddVBand="0" w:evenVBand="0" w:oddHBand="1" w:evenHBand="0" w:firstRowFirstColumn="0" w:firstRowLastColumn="0" w:lastRowFirstColumn="0" w:lastRowLastColumn="0"/>
            </w:pPr>
            <w:r w:rsidRPr="00265FD0">
              <w:t>main</w:t>
            </w:r>
          </w:p>
        </w:tc>
        <w:tc>
          <w:tcPr>
            <w:tcW w:w="0" w:type="auto"/>
            <w:vAlign w:val="center"/>
            <w:hideMark/>
          </w:tcPr>
          <w:p w14:paraId="44F445CB" w14:textId="06E56F14" w:rsidR="00A01682" w:rsidRPr="00265FD0" w:rsidRDefault="00A01682" w:rsidP="00001DE6">
            <w:pPr>
              <w:pStyle w:val="afb"/>
              <w:ind w:firstLineChars="30" w:firstLine="84"/>
              <w:jc w:val="both"/>
              <w:cnfStyle w:val="000000100000" w:firstRow="0" w:lastRow="0" w:firstColumn="0" w:lastColumn="0" w:oddVBand="0" w:evenVBand="0" w:oddHBand="1" w:evenHBand="0" w:firstRowFirstColumn="0" w:firstRowLastColumn="0" w:lastRowFirstColumn="0" w:lastRowLastColumn="0"/>
            </w:pPr>
            <w:r w:rsidRPr="00265FD0">
              <w:rPr>
                <w:rFonts w:hint="eastAsia"/>
              </w:rPr>
              <w:t>主介面</w:t>
            </w:r>
          </w:p>
        </w:tc>
      </w:tr>
      <w:tr w:rsidR="00A01682" w:rsidRPr="00265FD0" w14:paraId="6799BF5A" w14:textId="77777777" w:rsidTr="00001DE6">
        <w:tc>
          <w:tcPr>
            <w:cnfStyle w:val="001000000000" w:firstRow="0" w:lastRow="0" w:firstColumn="1" w:lastColumn="0" w:oddVBand="0" w:evenVBand="0" w:oddHBand="0" w:evenHBand="0" w:firstRowFirstColumn="0" w:firstRowLastColumn="0" w:lastRowFirstColumn="0" w:lastRowLastColumn="0"/>
            <w:tcW w:w="2835" w:type="dxa"/>
            <w:vMerge/>
            <w:vAlign w:val="center"/>
            <w:hideMark/>
          </w:tcPr>
          <w:p w14:paraId="5D92161E" w14:textId="04507FDF" w:rsidR="00A01682" w:rsidRPr="00265FD0" w:rsidRDefault="00A01682" w:rsidP="00001DE6">
            <w:pPr>
              <w:pStyle w:val="afb"/>
              <w:ind w:firstLineChars="92" w:firstLine="258"/>
              <w:jc w:val="both"/>
            </w:pPr>
          </w:p>
        </w:tc>
        <w:tc>
          <w:tcPr>
            <w:tcW w:w="3515" w:type="dxa"/>
            <w:vAlign w:val="center"/>
            <w:hideMark/>
          </w:tcPr>
          <w:p w14:paraId="486763B3" w14:textId="174218B8" w:rsidR="00A01682" w:rsidRPr="00265FD0" w:rsidRDefault="00A01682" w:rsidP="00001DE6">
            <w:pPr>
              <w:pStyle w:val="afb"/>
              <w:ind w:firstLineChars="61" w:firstLine="171"/>
              <w:jc w:val="both"/>
              <w:cnfStyle w:val="000000000000" w:firstRow="0" w:lastRow="0" w:firstColumn="0" w:lastColumn="0" w:oddVBand="0" w:evenVBand="0" w:oddHBand="0" w:evenHBand="0" w:firstRowFirstColumn="0" w:firstRowLastColumn="0" w:lastRowFirstColumn="0" w:lastRowLastColumn="0"/>
            </w:pPr>
            <w:r w:rsidRPr="00265FD0">
              <w:rPr>
                <w:rFonts w:hint="eastAsia"/>
              </w:rPr>
              <w:t>s</w:t>
            </w:r>
            <w:r w:rsidRPr="00265FD0">
              <w:t>ignin</w:t>
            </w:r>
          </w:p>
        </w:tc>
        <w:tc>
          <w:tcPr>
            <w:tcW w:w="0" w:type="auto"/>
            <w:vAlign w:val="center"/>
            <w:hideMark/>
          </w:tcPr>
          <w:p w14:paraId="4168ABF5" w14:textId="243762FA" w:rsidR="00A01682" w:rsidRPr="00265FD0" w:rsidRDefault="000845F0" w:rsidP="00001DE6">
            <w:pPr>
              <w:pStyle w:val="afb"/>
              <w:ind w:firstLineChars="30" w:firstLine="84"/>
              <w:jc w:val="both"/>
              <w:cnfStyle w:val="000000000000" w:firstRow="0" w:lastRow="0" w:firstColumn="0" w:lastColumn="0" w:oddVBand="0" w:evenVBand="0" w:oddHBand="0" w:evenHBand="0" w:firstRowFirstColumn="0" w:firstRowLastColumn="0" w:lastRowFirstColumn="0" w:lastRowLastColumn="0"/>
            </w:pPr>
            <w:r w:rsidRPr="00265FD0">
              <w:rPr>
                <w:rFonts w:hint="eastAsia"/>
              </w:rPr>
              <w:t>登入</w:t>
            </w:r>
            <w:r w:rsidR="00A01682" w:rsidRPr="00265FD0">
              <w:rPr>
                <w:rFonts w:hint="eastAsia"/>
              </w:rPr>
              <w:t>頁畫面</w:t>
            </w:r>
          </w:p>
        </w:tc>
      </w:tr>
      <w:tr w:rsidR="00A01682" w:rsidRPr="00265FD0" w14:paraId="0B46799C" w14:textId="77777777" w:rsidTr="00001D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vMerge/>
            <w:vAlign w:val="center"/>
            <w:hideMark/>
          </w:tcPr>
          <w:p w14:paraId="3969B4D6" w14:textId="1081A9AF" w:rsidR="00A01682" w:rsidRPr="00265FD0" w:rsidRDefault="00A01682" w:rsidP="00001DE6">
            <w:pPr>
              <w:pStyle w:val="afb"/>
              <w:ind w:firstLineChars="92" w:firstLine="258"/>
              <w:jc w:val="both"/>
            </w:pPr>
          </w:p>
        </w:tc>
        <w:tc>
          <w:tcPr>
            <w:tcW w:w="3515" w:type="dxa"/>
            <w:vAlign w:val="center"/>
            <w:hideMark/>
          </w:tcPr>
          <w:p w14:paraId="274B44CB" w14:textId="5DBB115A" w:rsidR="00A01682" w:rsidRPr="00265FD0" w:rsidRDefault="00A01682" w:rsidP="00001DE6">
            <w:pPr>
              <w:pStyle w:val="afb"/>
              <w:ind w:firstLineChars="61" w:firstLine="171"/>
              <w:jc w:val="both"/>
              <w:cnfStyle w:val="000000100000" w:firstRow="0" w:lastRow="0" w:firstColumn="0" w:lastColumn="0" w:oddVBand="0" w:evenVBand="0" w:oddHBand="1" w:evenHBand="0" w:firstRowFirstColumn="0" w:firstRowLastColumn="0" w:lastRowFirstColumn="0" w:lastRowLastColumn="0"/>
            </w:pPr>
            <w:r w:rsidRPr="00265FD0">
              <w:rPr>
                <w:rFonts w:hint="eastAsia"/>
              </w:rPr>
              <w:t>s</w:t>
            </w:r>
            <w:r w:rsidRPr="00265FD0">
              <w:t>ignup</w:t>
            </w:r>
          </w:p>
        </w:tc>
        <w:tc>
          <w:tcPr>
            <w:tcW w:w="0" w:type="auto"/>
            <w:vAlign w:val="center"/>
            <w:hideMark/>
          </w:tcPr>
          <w:p w14:paraId="0D9AEB6D" w14:textId="34C28BEC" w:rsidR="00A01682" w:rsidRPr="00265FD0" w:rsidRDefault="000845F0" w:rsidP="00001DE6">
            <w:pPr>
              <w:pStyle w:val="afb"/>
              <w:ind w:firstLineChars="30" w:firstLine="84"/>
              <w:jc w:val="both"/>
              <w:cnfStyle w:val="000000100000" w:firstRow="0" w:lastRow="0" w:firstColumn="0" w:lastColumn="0" w:oddVBand="0" w:evenVBand="0" w:oddHBand="1" w:evenHBand="0" w:firstRowFirstColumn="0" w:firstRowLastColumn="0" w:lastRowFirstColumn="0" w:lastRowLastColumn="0"/>
            </w:pPr>
            <w:r w:rsidRPr="00265FD0">
              <w:rPr>
                <w:rFonts w:hint="eastAsia"/>
              </w:rPr>
              <w:t>註冊頁畫面</w:t>
            </w:r>
          </w:p>
        </w:tc>
      </w:tr>
      <w:tr w:rsidR="00A01682" w:rsidRPr="00265FD0" w14:paraId="0B93C7B5" w14:textId="77777777" w:rsidTr="00001DE6">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29B41450" w14:textId="77777777" w:rsidR="00A01682" w:rsidRPr="00265FD0" w:rsidRDefault="00A01682" w:rsidP="00001DE6">
            <w:pPr>
              <w:jc w:val="both"/>
              <w:rPr>
                <w:szCs w:val="28"/>
              </w:rPr>
            </w:pPr>
          </w:p>
        </w:tc>
        <w:tc>
          <w:tcPr>
            <w:tcW w:w="3515" w:type="dxa"/>
            <w:vAlign w:val="center"/>
            <w:hideMark/>
          </w:tcPr>
          <w:p w14:paraId="7C7C1534" w14:textId="6C95809C" w:rsidR="00A01682" w:rsidRPr="00265FD0" w:rsidRDefault="00A01682" w:rsidP="00001DE6">
            <w:pPr>
              <w:pStyle w:val="afb"/>
              <w:ind w:firstLineChars="61" w:firstLine="171"/>
              <w:jc w:val="both"/>
              <w:cnfStyle w:val="000000000000" w:firstRow="0" w:lastRow="0" w:firstColumn="0" w:lastColumn="0" w:oddVBand="0" w:evenVBand="0" w:oddHBand="0" w:evenHBand="0" w:firstRowFirstColumn="0" w:firstRowLastColumn="0" w:lastRowFirstColumn="0" w:lastRowLastColumn="0"/>
            </w:pPr>
            <w:r w:rsidRPr="00265FD0">
              <w:t>splash</w:t>
            </w:r>
          </w:p>
        </w:tc>
        <w:tc>
          <w:tcPr>
            <w:tcW w:w="0" w:type="auto"/>
            <w:vAlign w:val="center"/>
            <w:hideMark/>
          </w:tcPr>
          <w:p w14:paraId="3F466B6B" w14:textId="5AC8CF9B" w:rsidR="00A01682" w:rsidRPr="00265FD0" w:rsidRDefault="00A01682" w:rsidP="00001DE6">
            <w:pPr>
              <w:pStyle w:val="afb"/>
              <w:ind w:firstLineChars="30" w:firstLine="84"/>
              <w:jc w:val="both"/>
              <w:cnfStyle w:val="000000000000" w:firstRow="0" w:lastRow="0" w:firstColumn="0" w:lastColumn="0" w:oddVBand="0" w:evenVBand="0" w:oddHBand="0" w:evenHBand="0" w:firstRowFirstColumn="0" w:firstRowLastColumn="0" w:lastRowFirstColumn="0" w:lastRowLastColumn="0"/>
            </w:pPr>
            <w:r w:rsidRPr="00265FD0">
              <w:rPr>
                <w:rFonts w:hint="eastAsia"/>
              </w:rPr>
              <w:t>跳轉加載頁</w:t>
            </w:r>
          </w:p>
        </w:tc>
      </w:tr>
      <w:tr w:rsidR="00A01682" w:rsidRPr="00265FD0" w14:paraId="3AE8FBCE" w14:textId="77777777" w:rsidTr="00001D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3F612A71" w14:textId="77777777" w:rsidR="00A01682" w:rsidRPr="00265FD0" w:rsidRDefault="00A01682" w:rsidP="00001DE6">
            <w:pPr>
              <w:jc w:val="both"/>
              <w:rPr>
                <w:szCs w:val="28"/>
              </w:rPr>
            </w:pPr>
          </w:p>
        </w:tc>
        <w:tc>
          <w:tcPr>
            <w:tcW w:w="3515" w:type="dxa"/>
            <w:vAlign w:val="center"/>
            <w:hideMark/>
          </w:tcPr>
          <w:p w14:paraId="0DA61A07" w14:textId="3E73D57C" w:rsidR="00A01682" w:rsidRPr="00265FD0" w:rsidRDefault="00A01682" w:rsidP="00001DE6">
            <w:pPr>
              <w:pStyle w:val="afb"/>
              <w:ind w:firstLineChars="61" w:firstLine="171"/>
              <w:jc w:val="both"/>
              <w:cnfStyle w:val="000000100000" w:firstRow="0" w:lastRow="0" w:firstColumn="0" w:lastColumn="0" w:oddVBand="0" w:evenVBand="0" w:oddHBand="1" w:evenHBand="0" w:firstRowFirstColumn="0" w:firstRowLastColumn="0" w:lastRowFirstColumn="0" w:lastRowLastColumn="0"/>
            </w:pPr>
            <w:r w:rsidRPr="00265FD0">
              <w:t>welcome</w:t>
            </w:r>
          </w:p>
        </w:tc>
        <w:tc>
          <w:tcPr>
            <w:tcW w:w="0" w:type="auto"/>
            <w:vAlign w:val="center"/>
            <w:hideMark/>
          </w:tcPr>
          <w:p w14:paraId="38414460" w14:textId="52118AAA" w:rsidR="00A01682" w:rsidRPr="00265FD0" w:rsidRDefault="00A01682" w:rsidP="00001DE6">
            <w:pPr>
              <w:pStyle w:val="afb"/>
              <w:ind w:firstLineChars="30" w:firstLine="84"/>
              <w:jc w:val="both"/>
              <w:cnfStyle w:val="000000100000" w:firstRow="0" w:lastRow="0" w:firstColumn="0" w:lastColumn="0" w:oddVBand="0" w:evenVBand="0" w:oddHBand="1" w:evenHBand="0" w:firstRowFirstColumn="0" w:firstRowLastColumn="0" w:lastRowFirstColumn="0" w:lastRowLastColumn="0"/>
            </w:pPr>
            <w:r w:rsidRPr="00265FD0">
              <w:rPr>
                <w:rFonts w:hint="eastAsia"/>
              </w:rPr>
              <w:t>歡迎頁面</w:t>
            </w:r>
          </w:p>
        </w:tc>
      </w:tr>
    </w:tbl>
    <w:p w14:paraId="379683FB" w14:textId="3880FA21" w:rsidR="007B5371" w:rsidRPr="00265FD0" w:rsidRDefault="007B5371" w:rsidP="004151ED"/>
    <w:p w14:paraId="291DABFE" w14:textId="76911F33" w:rsidR="001A2693" w:rsidRPr="00265FD0" w:rsidRDefault="001A2693" w:rsidP="001A2693">
      <w:r w:rsidRPr="00265FD0">
        <w:br w:type="page"/>
      </w:r>
    </w:p>
    <w:p w14:paraId="35A0FAEA" w14:textId="4A9D4897" w:rsidR="001A2693" w:rsidRPr="00265FD0" w:rsidRDefault="001A2693" w:rsidP="001A2693">
      <w:pPr>
        <w:pStyle w:val="ac"/>
        <w:keepNext/>
      </w:pPr>
      <w:bookmarkStart w:id="125" w:name="_Toc151314168"/>
      <w:r w:rsidRPr="00265FD0">
        <w:rPr>
          <w:rFonts w:hint="eastAsia"/>
          <w:lang w:eastAsia="zh-CN"/>
        </w:rPr>
        <w:lastRenderedPageBreak/>
        <w:t>▼</w:t>
      </w:r>
      <w:r w:rsidRPr="00265FD0">
        <w:rPr>
          <w:rFonts w:hint="eastAsia"/>
        </w:rPr>
        <w:t>表</w:t>
      </w:r>
      <w:r w:rsidR="000820A3" w:rsidRPr="00265FD0">
        <w:fldChar w:fldCharType="begin"/>
      </w:r>
      <w:r w:rsidR="000820A3" w:rsidRPr="00265FD0">
        <w:instrText xml:space="preserve"> </w:instrText>
      </w:r>
      <w:r w:rsidR="000820A3" w:rsidRPr="00265FD0">
        <w:rPr>
          <w:rFonts w:hint="eastAsia"/>
        </w:rPr>
        <w:instrText>STYLEREF 2 \s</w:instrText>
      </w:r>
      <w:r w:rsidR="000820A3" w:rsidRPr="00265FD0">
        <w:instrText xml:space="preserve"> </w:instrText>
      </w:r>
      <w:r w:rsidR="000820A3" w:rsidRPr="00265FD0">
        <w:fldChar w:fldCharType="separate"/>
      </w:r>
      <w:r w:rsidR="00F239B7">
        <w:rPr>
          <w:noProof/>
        </w:rPr>
        <w:t>9-1</w:t>
      </w:r>
      <w:r w:rsidR="000820A3" w:rsidRPr="00265FD0">
        <w:fldChar w:fldCharType="end"/>
      </w:r>
      <w:r w:rsidR="000820A3" w:rsidRPr="00265FD0">
        <w:noBreakHyphen/>
      </w:r>
      <w:r w:rsidR="000820A3" w:rsidRPr="00265FD0">
        <w:fldChar w:fldCharType="begin"/>
      </w:r>
      <w:r w:rsidR="000820A3" w:rsidRPr="00265FD0">
        <w:instrText xml:space="preserve"> </w:instrText>
      </w:r>
      <w:r w:rsidR="000820A3" w:rsidRPr="00265FD0">
        <w:rPr>
          <w:rFonts w:hint="eastAsia"/>
        </w:rPr>
        <w:instrText xml:space="preserve">SEQ </w:instrText>
      </w:r>
      <w:r w:rsidR="000820A3" w:rsidRPr="00265FD0">
        <w:rPr>
          <w:rFonts w:hint="eastAsia"/>
        </w:rPr>
        <w:instrText>表</w:instrText>
      </w:r>
      <w:r w:rsidR="000820A3" w:rsidRPr="00265FD0">
        <w:rPr>
          <w:rFonts w:hint="eastAsia"/>
        </w:rPr>
        <w:instrText xml:space="preserve"> \* ARABIC \s 2</w:instrText>
      </w:r>
      <w:r w:rsidR="000820A3" w:rsidRPr="00265FD0">
        <w:instrText xml:space="preserve"> </w:instrText>
      </w:r>
      <w:r w:rsidR="000820A3" w:rsidRPr="00265FD0">
        <w:fldChar w:fldCharType="separate"/>
      </w:r>
      <w:r w:rsidR="00F239B7">
        <w:rPr>
          <w:noProof/>
        </w:rPr>
        <w:t>2</w:t>
      </w:r>
      <w:r w:rsidR="000820A3" w:rsidRPr="00265FD0">
        <w:fldChar w:fldCharType="end"/>
      </w:r>
      <w:r w:rsidRPr="00265FD0">
        <w:rPr>
          <w:rFonts w:hint="eastAsia"/>
          <w:lang w:eastAsia="zh-CN"/>
        </w:rPr>
        <w:t>、</w:t>
      </w:r>
      <w:r w:rsidR="001A47DC" w:rsidRPr="00265FD0">
        <w:rPr>
          <w:lang w:eastAsia="zh-CN"/>
        </w:rPr>
        <w:t>App</w:t>
      </w:r>
      <w:r w:rsidRPr="00265FD0">
        <w:rPr>
          <w:rFonts w:hint="eastAsia"/>
          <w:lang w:eastAsia="zh-CN"/>
        </w:rPr>
        <w:t>端元件清單及其規格描述表</w:t>
      </w:r>
      <w:r w:rsidRPr="00265FD0">
        <w:rPr>
          <w:lang w:eastAsia="zh-CN"/>
        </w:rPr>
        <w:t>(</w:t>
      </w:r>
      <w:r w:rsidRPr="00265FD0">
        <w:rPr>
          <w:rFonts w:hint="eastAsia"/>
          <w:lang w:eastAsia="zh-CN"/>
        </w:rPr>
        <w:t>續</w:t>
      </w:r>
      <w:r w:rsidRPr="00265FD0">
        <w:rPr>
          <w:lang w:eastAsia="zh-CN"/>
        </w:rPr>
        <w:t>)</w:t>
      </w:r>
      <w:bookmarkEnd w:id="125"/>
    </w:p>
    <w:tbl>
      <w:tblPr>
        <w:tblStyle w:val="111"/>
        <w:tblW w:w="10268" w:type="dxa"/>
        <w:jc w:val="center"/>
        <w:tblLook w:val="04A0" w:firstRow="1" w:lastRow="0" w:firstColumn="1" w:lastColumn="0" w:noHBand="0" w:noVBand="1"/>
      </w:tblPr>
      <w:tblGrid>
        <w:gridCol w:w="2835"/>
        <w:gridCol w:w="3515"/>
        <w:gridCol w:w="3918"/>
      </w:tblGrid>
      <w:tr w:rsidR="004151ED" w:rsidRPr="00265FD0" w14:paraId="252B21F8" w14:textId="77777777" w:rsidTr="004151E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B86B457" w14:textId="77777777" w:rsidR="004151ED" w:rsidRPr="00265FD0" w:rsidRDefault="004151ED">
            <w:pPr>
              <w:pStyle w:val="afb"/>
              <w:ind w:firstLineChars="0" w:firstLine="0"/>
            </w:pPr>
            <w:r w:rsidRPr="00265FD0">
              <w:rPr>
                <w:rFonts w:hint="eastAsia"/>
              </w:rPr>
              <w:t>程式資料夾</w:t>
            </w:r>
          </w:p>
        </w:tc>
        <w:tc>
          <w:tcPr>
            <w:tcW w:w="351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9C15203" w14:textId="77777777" w:rsidR="004151ED" w:rsidRPr="00265FD0" w:rsidRDefault="004151ED">
            <w:pPr>
              <w:pStyle w:val="afb"/>
              <w:ind w:firstLineChars="0" w:firstLine="0"/>
              <w:cnfStyle w:val="100000000000" w:firstRow="1" w:lastRow="0" w:firstColumn="0" w:lastColumn="0" w:oddVBand="0" w:evenVBand="0" w:oddHBand="0" w:evenHBand="0" w:firstRowFirstColumn="0" w:firstRowLastColumn="0" w:lastRowFirstColumn="0" w:lastRowLastColumn="0"/>
            </w:pPr>
            <w:r w:rsidRPr="00265FD0">
              <w:rPr>
                <w:rFonts w:hint="eastAsia"/>
              </w:rPr>
              <w:t>程式名稱</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873FFDA" w14:textId="77777777" w:rsidR="004151ED" w:rsidRPr="00265FD0" w:rsidRDefault="004151ED">
            <w:pPr>
              <w:pStyle w:val="afb"/>
              <w:ind w:firstLineChars="0" w:firstLine="0"/>
              <w:cnfStyle w:val="100000000000" w:firstRow="1" w:lastRow="0" w:firstColumn="0" w:lastColumn="0" w:oddVBand="0" w:evenVBand="0" w:oddHBand="0" w:evenHBand="0" w:firstRowFirstColumn="0" w:firstRowLastColumn="0" w:lastRowFirstColumn="0" w:lastRowLastColumn="0"/>
            </w:pPr>
            <w:r w:rsidRPr="00265FD0">
              <w:rPr>
                <w:rFonts w:hint="eastAsia"/>
              </w:rPr>
              <w:t>功能說明</w:t>
            </w:r>
          </w:p>
        </w:tc>
      </w:tr>
      <w:tr w:rsidR="004151ED" w:rsidRPr="00265FD0" w14:paraId="1A678F27" w14:textId="77777777" w:rsidTr="004151E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5" w:type="dxa"/>
            <w:vMerge w:val="restar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02C2DD6C" w14:textId="77777777" w:rsidR="004151ED" w:rsidRPr="00265FD0" w:rsidRDefault="004151ED">
            <w:pPr>
              <w:pStyle w:val="afb"/>
              <w:ind w:firstLineChars="92" w:firstLine="258"/>
              <w:jc w:val="both"/>
            </w:pPr>
            <w:r w:rsidRPr="00265FD0">
              <w:t>components</w:t>
            </w:r>
          </w:p>
        </w:tc>
        <w:tc>
          <w:tcPr>
            <w:tcW w:w="351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8B51FCD" w14:textId="298A0987" w:rsidR="004151ED" w:rsidRPr="00265FD0" w:rsidRDefault="000845F0">
            <w:pPr>
              <w:pStyle w:val="afb"/>
              <w:ind w:firstLineChars="61" w:firstLine="171"/>
              <w:jc w:val="left"/>
              <w:cnfStyle w:val="000000100000" w:firstRow="0" w:lastRow="0" w:firstColumn="0" w:lastColumn="0" w:oddVBand="0" w:evenVBand="0" w:oddHBand="1" w:evenHBand="0" w:firstRowFirstColumn="0" w:firstRowLastColumn="0" w:lastRowFirstColumn="0" w:lastRowLastColumn="0"/>
            </w:pPr>
            <w:r w:rsidRPr="00265FD0">
              <w:rPr>
                <w:rFonts w:hint="eastAsia"/>
              </w:rPr>
              <w:t>d</w:t>
            </w:r>
            <w:r w:rsidRPr="00265FD0">
              <w:t>ecorated_input</w:t>
            </w:r>
            <w:r w:rsidRPr="00265FD0">
              <w:rPr>
                <w:rFonts w:hint="eastAsia"/>
              </w:rPr>
              <w:t>b</w:t>
            </w:r>
            <w:r w:rsidRPr="00265FD0">
              <w:t>order</w:t>
            </w:r>
            <w:r w:rsidR="004151ED" w:rsidRPr="00265FD0">
              <w:t>.dart</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791AB5B" w14:textId="5A255416" w:rsidR="004151ED" w:rsidRPr="00265FD0" w:rsidRDefault="000845F0">
            <w:pPr>
              <w:pStyle w:val="afb"/>
              <w:ind w:firstLineChars="30" w:firstLine="84"/>
              <w:jc w:val="left"/>
              <w:cnfStyle w:val="000000100000" w:firstRow="0" w:lastRow="0" w:firstColumn="0" w:lastColumn="0" w:oddVBand="0" w:evenVBand="0" w:oddHBand="1" w:evenHBand="0" w:firstRowFirstColumn="0" w:firstRowLastColumn="0" w:lastRowFirstColumn="0" w:lastRowLastColumn="0"/>
            </w:pPr>
            <w:r w:rsidRPr="00265FD0">
              <w:rPr>
                <w:rFonts w:hint="eastAsia"/>
              </w:rPr>
              <w:t>輸入</w:t>
            </w:r>
            <w:r w:rsidR="004151ED" w:rsidRPr="00265FD0">
              <w:rPr>
                <w:rFonts w:hint="eastAsia"/>
              </w:rPr>
              <w:t>元件</w:t>
            </w:r>
            <w:r w:rsidRPr="00265FD0">
              <w:rPr>
                <w:rFonts w:hint="eastAsia"/>
              </w:rPr>
              <w:t>外框裝飾</w:t>
            </w:r>
          </w:p>
        </w:tc>
      </w:tr>
      <w:tr w:rsidR="004151ED" w:rsidRPr="00265FD0" w14:paraId="672A89D8" w14:textId="77777777" w:rsidTr="004151ED">
        <w:trPr>
          <w:jc w:val="center"/>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11EB923E" w14:textId="77777777" w:rsidR="004151ED" w:rsidRPr="00265FD0" w:rsidRDefault="004151ED">
            <w:pPr>
              <w:rPr>
                <w:szCs w:val="28"/>
              </w:rPr>
            </w:pPr>
          </w:p>
        </w:tc>
        <w:tc>
          <w:tcPr>
            <w:tcW w:w="351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555FFCC" w14:textId="22EE3315" w:rsidR="004151ED" w:rsidRPr="00265FD0" w:rsidRDefault="000845F0">
            <w:pPr>
              <w:pStyle w:val="afb"/>
              <w:ind w:firstLineChars="61" w:firstLine="171"/>
              <w:jc w:val="left"/>
              <w:cnfStyle w:val="000000000000" w:firstRow="0" w:lastRow="0" w:firstColumn="0" w:lastColumn="0" w:oddVBand="0" w:evenVBand="0" w:oddHBand="0" w:evenHBand="0" w:firstRowFirstColumn="0" w:firstRowLastColumn="0" w:lastRowFirstColumn="0" w:lastRowLastColumn="0"/>
            </w:pPr>
            <w:r w:rsidRPr="00265FD0">
              <w:t>Function_card</w:t>
            </w:r>
            <w:r w:rsidR="004151ED" w:rsidRPr="00265FD0">
              <w:t>.dart</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F42F7D6" w14:textId="5488D3A7" w:rsidR="004151ED" w:rsidRPr="00265FD0" w:rsidRDefault="000845F0">
            <w:pPr>
              <w:pStyle w:val="afb"/>
              <w:ind w:firstLineChars="30" w:firstLine="84"/>
              <w:jc w:val="left"/>
              <w:cnfStyle w:val="000000000000" w:firstRow="0" w:lastRow="0" w:firstColumn="0" w:lastColumn="0" w:oddVBand="0" w:evenVBand="0" w:oddHBand="0" w:evenHBand="0" w:firstRowFirstColumn="0" w:firstRowLastColumn="0" w:lastRowFirstColumn="0" w:lastRowLastColumn="0"/>
            </w:pPr>
            <w:r w:rsidRPr="00265FD0">
              <w:rPr>
                <w:rFonts w:hint="eastAsia"/>
              </w:rPr>
              <w:t>卡片</w:t>
            </w:r>
            <w:r w:rsidR="004151ED" w:rsidRPr="00265FD0">
              <w:rPr>
                <w:rFonts w:hint="eastAsia"/>
              </w:rPr>
              <w:t>元件</w:t>
            </w:r>
          </w:p>
        </w:tc>
      </w:tr>
      <w:tr w:rsidR="004151ED" w:rsidRPr="00265FD0" w14:paraId="617CD447" w14:textId="77777777" w:rsidTr="004151E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65F71565" w14:textId="77777777" w:rsidR="004151ED" w:rsidRPr="00265FD0" w:rsidRDefault="004151ED">
            <w:pPr>
              <w:rPr>
                <w:szCs w:val="28"/>
              </w:rPr>
            </w:pPr>
          </w:p>
        </w:tc>
        <w:tc>
          <w:tcPr>
            <w:tcW w:w="351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2FCB7D4" w14:textId="77777777" w:rsidR="004151ED" w:rsidRPr="00265FD0" w:rsidRDefault="004151ED">
            <w:pPr>
              <w:pStyle w:val="afb"/>
              <w:ind w:firstLineChars="61" w:firstLine="171"/>
              <w:jc w:val="left"/>
              <w:cnfStyle w:val="000000100000" w:firstRow="0" w:lastRow="0" w:firstColumn="0" w:lastColumn="0" w:oddVBand="0" w:evenVBand="0" w:oddHBand="1" w:evenHBand="0" w:firstRowFirstColumn="0" w:firstRowLastColumn="0" w:lastRowFirstColumn="0" w:lastRowLastColumn="0"/>
            </w:pPr>
            <w:r w:rsidRPr="00265FD0">
              <w:t>page_title.dart</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4252EAF" w14:textId="77777777" w:rsidR="004151ED" w:rsidRPr="00265FD0" w:rsidRDefault="004151ED">
            <w:pPr>
              <w:pStyle w:val="afb"/>
              <w:ind w:firstLineChars="30" w:firstLine="84"/>
              <w:jc w:val="left"/>
              <w:cnfStyle w:val="000000100000" w:firstRow="0" w:lastRow="0" w:firstColumn="0" w:lastColumn="0" w:oddVBand="0" w:evenVBand="0" w:oddHBand="1" w:evenHBand="0" w:firstRowFirstColumn="0" w:firstRowLastColumn="0" w:lastRowFirstColumn="0" w:lastRowLastColumn="0"/>
            </w:pPr>
            <w:r w:rsidRPr="00265FD0">
              <w:rPr>
                <w:rFonts w:hint="eastAsia"/>
              </w:rPr>
              <w:t>標題元件</w:t>
            </w:r>
          </w:p>
        </w:tc>
      </w:tr>
      <w:tr w:rsidR="004151ED" w:rsidRPr="00265FD0" w14:paraId="7F9860BD" w14:textId="77777777" w:rsidTr="004151ED">
        <w:trPr>
          <w:jc w:val="center"/>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0CE8866E" w14:textId="77777777" w:rsidR="004151ED" w:rsidRPr="00265FD0" w:rsidRDefault="004151ED">
            <w:pPr>
              <w:rPr>
                <w:szCs w:val="28"/>
              </w:rPr>
            </w:pPr>
          </w:p>
        </w:tc>
        <w:tc>
          <w:tcPr>
            <w:tcW w:w="351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F79ED3F" w14:textId="59DBB3B2" w:rsidR="004151ED" w:rsidRPr="00265FD0" w:rsidRDefault="000845F0">
            <w:pPr>
              <w:pStyle w:val="afb"/>
              <w:ind w:firstLineChars="61" w:firstLine="171"/>
              <w:jc w:val="left"/>
              <w:cnfStyle w:val="000000000000" w:firstRow="0" w:lastRow="0" w:firstColumn="0" w:lastColumn="0" w:oddVBand="0" w:evenVBand="0" w:oddHBand="0" w:evenHBand="0" w:firstRowFirstColumn="0" w:firstRowLastColumn="0" w:lastRowFirstColumn="0" w:lastRowLastColumn="0"/>
            </w:pPr>
            <w:r w:rsidRPr="00265FD0">
              <w:rPr>
                <w:rFonts w:hint="eastAsia"/>
              </w:rPr>
              <w:t>w</w:t>
            </w:r>
            <w:r w:rsidRPr="00265FD0">
              <w:t>elcome_slider</w:t>
            </w:r>
            <w:r w:rsidR="004151ED" w:rsidRPr="00265FD0">
              <w:t>.dart</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38F6813" w14:textId="4305BB9A" w:rsidR="004151ED" w:rsidRPr="00265FD0" w:rsidRDefault="000845F0">
            <w:pPr>
              <w:pStyle w:val="afb"/>
              <w:ind w:firstLineChars="30" w:firstLine="84"/>
              <w:jc w:val="left"/>
              <w:cnfStyle w:val="000000000000" w:firstRow="0" w:lastRow="0" w:firstColumn="0" w:lastColumn="0" w:oddVBand="0" w:evenVBand="0" w:oddHBand="0" w:evenHBand="0" w:firstRowFirstColumn="0" w:firstRowLastColumn="0" w:lastRowFirstColumn="0" w:lastRowLastColumn="0"/>
            </w:pPr>
            <w:r w:rsidRPr="00265FD0">
              <w:rPr>
                <w:rFonts w:hint="eastAsia"/>
              </w:rPr>
              <w:t>歡迎頁</w:t>
            </w:r>
            <w:r w:rsidR="004151ED" w:rsidRPr="00265FD0">
              <w:rPr>
                <w:rFonts w:hint="eastAsia"/>
              </w:rPr>
              <w:t>元件</w:t>
            </w:r>
          </w:p>
        </w:tc>
      </w:tr>
      <w:tr w:rsidR="000845F0" w:rsidRPr="00265FD0" w14:paraId="1E3572AB" w14:textId="77777777" w:rsidTr="00AC61F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5" w:type="dxa"/>
            <w:vMerge w:val="restart"/>
            <w:tcBorders>
              <w:top w:val="single" w:sz="4" w:space="0" w:color="BFBFBF" w:themeColor="background1" w:themeShade="BF"/>
              <w:left w:val="single" w:sz="4" w:space="0" w:color="BFBFBF" w:themeColor="background1" w:themeShade="BF"/>
              <w:right w:val="single" w:sz="4" w:space="0" w:color="BFBFBF" w:themeColor="background1" w:themeShade="BF"/>
            </w:tcBorders>
            <w:vAlign w:val="center"/>
            <w:hideMark/>
          </w:tcPr>
          <w:p w14:paraId="13C42993" w14:textId="388B7250" w:rsidR="000845F0" w:rsidRPr="00265FD0" w:rsidRDefault="000845F0">
            <w:pPr>
              <w:pStyle w:val="afb"/>
              <w:ind w:firstLineChars="92" w:firstLine="258"/>
              <w:jc w:val="both"/>
            </w:pPr>
            <w:r w:rsidRPr="00265FD0">
              <w:t>e</w:t>
            </w:r>
            <w:r w:rsidRPr="00265FD0">
              <w:rPr>
                <w:rFonts w:hint="eastAsia"/>
              </w:rPr>
              <w:t>x</w:t>
            </w:r>
            <w:r w:rsidRPr="00265FD0">
              <w:t>tension</w:t>
            </w:r>
          </w:p>
        </w:tc>
        <w:tc>
          <w:tcPr>
            <w:tcW w:w="351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77BAA11" w14:textId="50BCF083" w:rsidR="000845F0" w:rsidRPr="00265FD0" w:rsidRDefault="000845F0">
            <w:pPr>
              <w:pStyle w:val="afb"/>
              <w:ind w:firstLineChars="61" w:firstLine="171"/>
              <w:jc w:val="left"/>
              <w:cnfStyle w:val="000000100000" w:firstRow="0" w:lastRow="0" w:firstColumn="0" w:lastColumn="0" w:oddVBand="0" w:evenVBand="0" w:oddHBand="1" w:evenHBand="0" w:firstRowFirstColumn="0" w:firstRowLastColumn="0" w:lastRowFirstColumn="0" w:lastRowLastColumn="0"/>
            </w:pPr>
            <w:r w:rsidRPr="00265FD0">
              <w:t>ex</w:t>
            </w:r>
            <w:r w:rsidRPr="00265FD0">
              <w:rPr>
                <w:rFonts w:hint="eastAsia"/>
              </w:rPr>
              <w:t>_c</w:t>
            </w:r>
            <w:r w:rsidRPr="00265FD0">
              <w:t>olor.dart</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E383AD3" w14:textId="34181D1C" w:rsidR="000845F0" w:rsidRPr="00265FD0" w:rsidRDefault="000845F0">
            <w:pPr>
              <w:pStyle w:val="afb"/>
              <w:ind w:firstLineChars="30" w:firstLine="84"/>
              <w:jc w:val="left"/>
              <w:cnfStyle w:val="000000100000" w:firstRow="0" w:lastRow="0" w:firstColumn="0" w:lastColumn="0" w:oddVBand="0" w:evenVBand="0" w:oddHBand="1" w:evenHBand="0" w:firstRowFirstColumn="0" w:firstRowLastColumn="0" w:lastRowFirstColumn="0" w:lastRowLastColumn="0"/>
            </w:pPr>
            <w:r w:rsidRPr="00265FD0">
              <w:rPr>
                <w:rFonts w:hint="eastAsia"/>
              </w:rPr>
              <w:t>顏色拓展元件</w:t>
            </w:r>
          </w:p>
        </w:tc>
      </w:tr>
      <w:tr w:rsidR="000845F0" w:rsidRPr="00265FD0" w14:paraId="77B78A39" w14:textId="77777777" w:rsidTr="00AC61F2">
        <w:trPr>
          <w:jc w:val="center"/>
        </w:trPr>
        <w:tc>
          <w:tcPr>
            <w:cnfStyle w:val="001000000000" w:firstRow="0" w:lastRow="0" w:firstColumn="1" w:lastColumn="0" w:oddVBand="0" w:evenVBand="0" w:oddHBand="0" w:evenHBand="0" w:firstRowFirstColumn="0" w:firstRowLastColumn="0" w:lastRowFirstColumn="0" w:lastRowLastColumn="0"/>
            <w:tcW w:w="0" w:type="auto"/>
            <w:vMerge/>
            <w:tcBorders>
              <w:left w:val="single" w:sz="4" w:space="0" w:color="BFBFBF" w:themeColor="background1" w:themeShade="BF"/>
              <w:right w:val="single" w:sz="4" w:space="0" w:color="BFBFBF" w:themeColor="background1" w:themeShade="BF"/>
            </w:tcBorders>
            <w:shd w:val="clear" w:color="auto" w:fill="F2F2F2" w:themeFill="background1" w:themeFillShade="F2"/>
            <w:vAlign w:val="center"/>
            <w:hideMark/>
          </w:tcPr>
          <w:p w14:paraId="037CBE93" w14:textId="77777777" w:rsidR="000845F0" w:rsidRPr="00265FD0" w:rsidRDefault="000845F0" w:rsidP="000845F0">
            <w:pPr>
              <w:rPr>
                <w:szCs w:val="28"/>
              </w:rPr>
            </w:pPr>
          </w:p>
        </w:tc>
        <w:tc>
          <w:tcPr>
            <w:tcW w:w="351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3A7C692" w14:textId="094EA050" w:rsidR="000845F0" w:rsidRPr="00265FD0" w:rsidRDefault="000845F0" w:rsidP="000845F0">
            <w:pPr>
              <w:pStyle w:val="afb"/>
              <w:ind w:firstLineChars="61" w:firstLine="171"/>
              <w:jc w:val="left"/>
              <w:cnfStyle w:val="000000000000" w:firstRow="0" w:lastRow="0" w:firstColumn="0" w:lastColumn="0" w:oddVBand="0" w:evenVBand="0" w:oddHBand="0" w:evenHBand="0" w:firstRowFirstColumn="0" w:firstRowLastColumn="0" w:lastRowFirstColumn="0" w:lastRowLastColumn="0"/>
            </w:pPr>
            <w:r w:rsidRPr="00265FD0">
              <w:t>ex</w:t>
            </w:r>
            <w:r w:rsidRPr="00265FD0">
              <w:rPr>
                <w:rFonts w:hint="eastAsia"/>
              </w:rPr>
              <w:t>_</w:t>
            </w:r>
            <w:r w:rsidRPr="00265FD0">
              <w:t>datetime.dart</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679BF95" w14:textId="48B64F87" w:rsidR="000845F0" w:rsidRPr="00265FD0" w:rsidRDefault="000845F0" w:rsidP="000845F0">
            <w:pPr>
              <w:pStyle w:val="afb"/>
              <w:ind w:firstLineChars="30" w:firstLine="84"/>
              <w:jc w:val="left"/>
              <w:cnfStyle w:val="000000000000" w:firstRow="0" w:lastRow="0" w:firstColumn="0" w:lastColumn="0" w:oddVBand="0" w:evenVBand="0" w:oddHBand="0" w:evenHBand="0" w:firstRowFirstColumn="0" w:firstRowLastColumn="0" w:lastRowFirstColumn="0" w:lastRowLastColumn="0"/>
            </w:pPr>
            <w:r w:rsidRPr="00265FD0">
              <w:rPr>
                <w:rFonts w:hint="eastAsia"/>
              </w:rPr>
              <w:t>日期拓展元件</w:t>
            </w:r>
          </w:p>
        </w:tc>
      </w:tr>
      <w:tr w:rsidR="000845F0" w:rsidRPr="00265FD0" w14:paraId="3EF9B9F5" w14:textId="77777777" w:rsidTr="00C8545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Merge/>
            <w:tcBorders>
              <w:left w:val="single" w:sz="4" w:space="0" w:color="BFBFBF" w:themeColor="background1" w:themeShade="BF"/>
              <w:right w:val="single" w:sz="4" w:space="0" w:color="BFBFBF" w:themeColor="background1" w:themeShade="BF"/>
            </w:tcBorders>
            <w:vAlign w:val="center"/>
            <w:hideMark/>
          </w:tcPr>
          <w:p w14:paraId="573E9767" w14:textId="77777777" w:rsidR="000845F0" w:rsidRPr="00265FD0" w:rsidRDefault="000845F0" w:rsidP="000845F0">
            <w:pPr>
              <w:rPr>
                <w:szCs w:val="28"/>
              </w:rPr>
            </w:pPr>
          </w:p>
        </w:tc>
        <w:tc>
          <w:tcPr>
            <w:tcW w:w="351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7433D70" w14:textId="39964F2F" w:rsidR="000845F0" w:rsidRPr="00265FD0" w:rsidRDefault="000845F0" w:rsidP="000845F0">
            <w:pPr>
              <w:pStyle w:val="afb"/>
              <w:ind w:firstLineChars="61" w:firstLine="171"/>
              <w:jc w:val="left"/>
              <w:cnfStyle w:val="000000100000" w:firstRow="0" w:lastRow="0" w:firstColumn="0" w:lastColumn="0" w:oddVBand="0" w:evenVBand="0" w:oddHBand="1" w:evenHBand="0" w:firstRowFirstColumn="0" w:firstRowLastColumn="0" w:lastRowFirstColumn="0" w:lastRowLastColumn="0"/>
            </w:pPr>
            <w:r w:rsidRPr="00265FD0">
              <w:t>ex</w:t>
            </w:r>
            <w:r w:rsidRPr="00265FD0">
              <w:rPr>
                <w:rFonts w:hint="eastAsia"/>
              </w:rPr>
              <w:t>_</w:t>
            </w:r>
            <w:r w:rsidRPr="00265FD0">
              <w:t>icon.dart</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9989E33" w14:textId="11C1C245" w:rsidR="000845F0" w:rsidRPr="00265FD0" w:rsidRDefault="000845F0" w:rsidP="000845F0">
            <w:pPr>
              <w:pStyle w:val="afb"/>
              <w:ind w:firstLineChars="30" w:firstLine="84"/>
              <w:jc w:val="left"/>
              <w:cnfStyle w:val="000000100000" w:firstRow="0" w:lastRow="0" w:firstColumn="0" w:lastColumn="0" w:oddVBand="0" w:evenVBand="0" w:oddHBand="1" w:evenHBand="0" w:firstRowFirstColumn="0" w:firstRowLastColumn="0" w:lastRowFirstColumn="0" w:lastRowLastColumn="0"/>
            </w:pPr>
            <w:r w:rsidRPr="00265FD0">
              <w:rPr>
                <w:rFonts w:hint="eastAsia"/>
              </w:rPr>
              <w:t>圖標拓展元件</w:t>
            </w:r>
          </w:p>
        </w:tc>
      </w:tr>
      <w:tr w:rsidR="000845F0" w:rsidRPr="00265FD0" w14:paraId="30277C69" w14:textId="77777777" w:rsidTr="00AC61F2">
        <w:trPr>
          <w:jc w:val="center"/>
        </w:trPr>
        <w:tc>
          <w:tcPr>
            <w:cnfStyle w:val="001000000000" w:firstRow="0" w:lastRow="0" w:firstColumn="1" w:lastColumn="0" w:oddVBand="0" w:evenVBand="0" w:oddHBand="0" w:evenHBand="0" w:firstRowFirstColumn="0" w:firstRowLastColumn="0" w:lastRowFirstColumn="0" w:lastRowLastColumn="0"/>
            <w:tcW w:w="0" w:type="auto"/>
            <w:vMerge/>
            <w:tcBorders>
              <w:left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3C95C39F" w14:textId="77777777" w:rsidR="000845F0" w:rsidRPr="00265FD0" w:rsidRDefault="000845F0" w:rsidP="000845F0">
            <w:pPr>
              <w:rPr>
                <w:b w:val="0"/>
                <w:bCs w:val="0"/>
                <w:szCs w:val="28"/>
              </w:rPr>
            </w:pPr>
          </w:p>
        </w:tc>
        <w:tc>
          <w:tcPr>
            <w:tcW w:w="351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587E7936" w14:textId="0D04A537" w:rsidR="000845F0" w:rsidRPr="00265FD0" w:rsidRDefault="000845F0" w:rsidP="000845F0">
            <w:pPr>
              <w:pStyle w:val="afb"/>
              <w:ind w:firstLineChars="61" w:firstLine="171"/>
              <w:jc w:val="left"/>
              <w:cnfStyle w:val="000000000000" w:firstRow="0" w:lastRow="0" w:firstColumn="0" w:lastColumn="0" w:oddVBand="0" w:evenVBand="0" w:oddHBand="0" w:evenHBand="0" w:firstRowFirstColumn="0" w:firstRowLastColumn="0" w:lastRowFirstColumn="0" w:lastRowLastColumn="0"/>
            </w:pPr>
            <w:r w:rsidRPr="00265FD0">
              <w:t>ex</w:t>
            </w:r>
            <w:r w:rsidRPr="00265FD0">
              <w:rPr>
                <w:rFonts w:hint="eastAsia"/>
              </w:rPr>
              <w:t>_</w:t>
            </w:r>
            <w:r w:rsidRPr="00265FD0">
              <w:t>string.dart</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06FCED47" w14:textId="563193B3" w:rsidR="000845F0" w:rsidRPr="00265FD0" w:rsidRDefault="000845F0" w:rsidP="000845F0">
            <w:pPr>
              <w:pStyle w:val="afb"/>
              <w:ind w:firstLineChars="30" w:firstLine="84"/>
              <w:jc w:val="left"/>
              <w:cnfStyle w:val="000000000000" w:firstRow="0" w:lastRow="0" w:firstColumn="0" w:lastColumn="0" w:oddVBand="0" w:evenVBand="0" w:oddHBand="0" w:evenHBand="0" w:firstRowFirstColumn="0" w:firstRowLastColumn="0" w:lastRowFirstColumn="0" w:lastRowLastColumn="0"/>
            </w:pPr>
            <w:r w:rsidRPr="00265FD0">
              <w:rPr>
                <w:rFonts w:hint="eastAsia"/>
              </w:rPr>
              <w:t>字串拓展元件</w:t>
            </w:r>
          </w:p>
        </w:tc>
      </w:tr>
      <w:tr w:rsidR="000845F0" w:rsidRPr="00265FD0" w14:paraId="41781A0C" w14:textId="77777777" w:rsidTr="00C85454">
        <w:trPr>
          <w:cnfStyle w:val="000000100000" w:firstRow="0" w:lastRow="0" w:firstColumn="0" w:lastColumn="0" w:oddVBand="0" w:evenVBand="0" w:oddHBand="1" w:evenHBand="0" w:firstRowFirstColumn="0" w:firstRowLastColumn="0" w:lastRowFirstColumn="0" w:lastRowLastColumn="0"/>
          <w:trHeight w:val="58"/>
          <w:jc w:val="center"/>
        </w:trPr>
        <w:tc>
          <w:tcPr>
            <w:cnfStyle w:val="001000000000" w:firstRow="0" w:lastRow="0" w:firstColumn="1" w:lastColumn="0" w:oddVBand="0" w:evenVBand="0" w:oddHBand="0" w:evenHBand="0" w:firstRowFirstColumn="0" w:firstRowLastColumn="0" w:lastRowFirstColumn="0" w:lastRowLastColumn="0"/>
            <w:tcW w:w="0" w:type="auto"/>
            <w:vMerge/>
            <w:tcBorders>
              <w:left w:val="single" w:sz="4" w:space="0" w:color="BFBFBF" w:themeColor="background1" w:themeShade="BF"/>
              <w:right w:val="single" w:sz="4" w:space="0" w:color="BFBFBF" w:themeColor="background1" w:themeShade="BF"/>
            </w:tcBorders>
            <w:vAlign w:val="center"/>
          </w:tcPr>
          <w:p w14:paraId="15BAC60F" w14:textId="77777777" w:rsidR="000845F0" w:rsidRPr="00265FD0" w:rsidRDefault="000845F0" w:rsidP="000845F0">
            <w:pPr>
              <w:rPr>
                <w:b w:val="0"/>
                <w:bCs w:val="0"/>
                <w:szCs w:val="28"/>
              </w:rPr>
            </w:pPr>
          </w:p>
        </w:tc>
        <w:tc>
          <w:tcPr>
            <w:tcW w:w="351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394CFC46" w14:textId="0E2F2A4D" w:rsidR="000845F0" w:rsidRPr="00265FD0" w:rsidRDefault="000845F0" w:rsidP="000845F0">
            <w:pPr>
              <w:pStyle w:val="afb"/>
              <w:ind w:firstLineChars="61" w:firstLine="171"/>
              <w:jc w:val="left"/>
              <w:cnfStyle w:val="000000100000" w:firstRow="0" w:lastRow="0" w:firstColumn="0" w:lastColumn="0" w:oddVBand="0" w:evenVBand="0" w:oddHBand="1" w:evenHBand="0" w:firstRowFirstColumn="0" w:firstRowLastColumn="0" w:lastRowFirstColumn="0" w:lastRowLastColumn="0"/>
            </w:pPr>
            <w:r w:rsidRPr="00265FD0">
              <w:t>ex</w:t>
            </w:r>
            <w:r w:rsidRPr="00265FD0">
              <w:rPr>
                <w:rFonts w:hint="eastAsia"/>
              </w:rPr>
              <w:t>_</w:t>
            </w:r>
            <w:r w:rsidRPr="00265FD0">
              <w:t>list.dart</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5976E690" w14:textId="47747305" w:rsidR="000845F0" w:rsidRPr="00265FD0" w:rsidRDefault="000845F0" w:rsidP="000845F0">
            <w:pPr>
              <w:pStyle w:val="afb"/>
              <w:ind w:firstLineChars="30" w:firstLine="84"/>
              <w:jc w:val="left"/>
              <w:cnfStyle w:val="000000100000" w:firstRow="0" w:lastRow="0" w:firstColumn="0" w:lastColumn="0" w:oddVBand="0" w:evenVBand="0" w:oddHBand="1" w:evenHBand="0" w:firstRowFirstColumn="0" w:firstRowLastColumn="0" w:lastRowFirstColumn="0" w:lastRowLastColumn="0"/>
            </w:pPr>
            <w:r w:rsidRPr="00265FD0">
              <w:rPr>
                <w:rFonts w:hint="eastAsia"/>
              </w:rPr>
              <w:t>列表拓展元件</w:t>
            </w:r>
          </w:p>
        </w:tc>
      </w:tr>
      <w:tr w:rsidR="000845F0" w:rsidRPr="00265FD0" w14:paraId="09C96B71" w14:textId="77777777" w:rsidTr="00AC61F2">
        <w:trPr>
          <w:jc w:val="center"/>
        </w:trPr>
        <w:tc>
          <w:tcPr>
            <w:cnfStyle w:val="001000000000" w:firstRow="0" w:lastRow="0" w:firstColumn="1" w:lastColumn="0" w:oddVBand="0" w:evenVBand="0" w:oddHBand="0" w:evenHBand="0" w:firstRowFirstColumn="0" w:firstRowLastColumn="0" w:lastRowFirstColumn="0" w:lastRowLastColumn="0"/>
            <w:tcW w:w="0" w:type="auto"/>
            <w:vMerge/>
            <w:tcBorders>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5557E5CA" w14:textId="77777777" w:rsidR="000845F0" w:rsidRPr="00265FD0" w:rsidRDefault="000845F0" w:rsidP="000845F0">
            <w:pPr>
              <w:rPr>
                <w:b w:val="0"/>
                <w:bCs w:val="0"/>
                <w:szCs w:val="28"/>
              </w:rPr>
            </w:pPr>
          </w:p>
        </w:tc>
        <w:tc>
          <w:tcPr>
            <w:tcW w:w="351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28174CED" w14:textId="6CFF63C6" w:rsidR="000845F0" w:rsidRPr="00265FD0" w:rsidRDefault="000845F0" w:rsidP="000845F0">
            <w:pPr>
              <w:pStyle w:val="afb"/>
              <w:ind w:firstLineChars="61" w:firstLine="171"/>
              <w:jc w:val="left"/>
              <w:cnfStyle w:val="000000000000" w:firstRow="0" w:lastRow="0" w:firstColumn="0" w:lastColumn="0" w:oddVBand="0" w:evenVBand="0" w:oddHBand="0" w:evenHBand="0" w:firstRowFirstColumn="0" w:firstRowLastColumn="0" w:lastRowFirstColumn="0" w:lastRowLastColumn="0"/>
            </w:pPr>
            <w:r w:rsidRPr="00265FD0">
              <w:t>ex</w:t>
            </w:r>
            <w:r w:rsidRPr="00265FD0">
              <w:rPr>
                <w:rFonts w:hint="eastAsia"/>
              </w:rPr>
              <w:t>_</w:t>
            </w:r>
            <w:r w:rsidRPr="00265FD0">
              <w:t>widget.dart</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20EEF212" w14:textId="5955E011" w:rsidR="000845F0" w:rsidRPr="00265FD0" w:rsidRDefault="000845F0" w:rsidP="000845F0">
            <w:pPr>
              <w:pStyle w:val="afb"/>
              <w:ind w:firstLineChars="30" w:firstLine="84"/>
              <w:jc w:val="left"/>
              <w:cnfStyle w:val="000000000000" w:firstRow="0" w:lastRow="0" w:firstColumn="0" w:lastColumn="0" w:oddVBand="0" w:evenVBand="0" w:oddHBand="0" w:evenHBand="0" w:firstRowFirstColumn="0" w:firstRowLastColumn="0" w:lastRowFirstColumn="0" w:lastRowLastColumn="0"/>
            </w:pPr>
            <w:r w:rsidRPr="00265FD0">
              <w:rPr>
                <w:rFonts w:hint="eastAsia"/>
              </w:rPr>
              <w:t>拓展元件</w:t>
            </w:r>
          </w:p>
        </w:tc>
      </w:tr>
      <w:tr w:rsidR="000845F0" w:rsidRPr="00265FD0" w14:paraId="785D6696" w14:textId="77777777" w:rsidTr="004151E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5" w:type="dxa"/>
            <w:vMerge w:val="restar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0D5FC506" w14:textId="5E46DD7C" w:rsidR="000845F0" w:rsidRPr="00265FD0" w:rsidRDefault="000845F0" w:rsidP="000845F0">
            <w:pPr>
              <w:pStyle w:val="afb"/>
              <w:ind w:firstLineChars="92" w:firstLine="258"/>
              <w:jc w:val="both"/>
              <w:rPr>
                <w:b w:val="0"/>
                <w:bCs w:val="0"/>
              </w:rPr>
            </w:pPr>
            <w:r w:rsidRPr="00265FD0">
              <w:rPr>
                <w:rFonts w:hint="eastAsia"/>
              </w:rPr>
              <w:t>i</w:t>
            </w:r>
            <w:r w:rsidRPr="00265FD0">
              <w:t>18n</w:t>
            </w:r>
          </w:p>
        </w:tc>
        <w:tc>
          <w:tcPr>
            <w:tcW w:w="351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E162291" w14:textId="3BC360DE" w:rsidR="000845F0" w:rsidRPr="00265FD0" w:rsidRDefault="007B5371" w:rsidP="000845F0">
            <w:pPr>
              <w:pStyle w:val="afb"/>
              <w:ind w:firstLineChars="61" w:firstLine="171"/>
              <w:jc w:val="left"/>
              <w:cnfStyle w:val="000000100000" w:firstRow="0" w:lastRow="0" w:firstColumn="0" w:lastColumn="0" w:oddVBand="0" w:evenVBand="0" w:oddHBand="1" w:evenHBand="0" w:firstRowFirstColumn="0" w:firstRowLastColumn="0" w:lastRowFirstColumn="0" w:lastRowLastColumn="0"/>
            </w:pPr>
            <w:r w:rsidRPr="00265FD0">
              <w:t>localkeys</w:t>
            </w:r>
            <w:r w:rsidR="000845F0" w:rsidRPr="00265FD0">
              <w:t>.dart</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238CEAC" w14:textId="565C4982" w:rsidR="000845F0" w:rsidRPr="00265FD0" w:rsidRDefault="007B5371" w:rsidP="000845F0">
            <w:pPr>
              <w:pStyle w:val="afb"/>
              <w:ind w:firstLineChars="30" w:firstLine="84"/>
              <w:jc w:val="left"/>
              <w:cnfStyle w:val="000000100000" w:firstRow="0" w:lastRow="0" w:firstColumn="0" w:lastColumn="0" w:oddVBand="0" w:evenVBand="0" w:oddHBand="1" w:evenHBand="0" w:firstRowFirstColumn="0" w:firstRowLastColumn="0" w:lastRowFirstColumn="0" w:lastRowLastColumn="0"/>
            </w:pPr>
            <w:r w:rsidRPr="00265FD0">
              <w:rPr>
                <w:rFonts w:hint="eastAsia"/>
              </w:rPr>
              <w:t>語言</w:t>
            </w:r>
            <w:r w:rsidRPr="00265FD0">
              <w:rPr>
                <w:rFonts w:hint="eastAsia"/>
              </w:rPr>
              <w:t>key</w:t>
            </w:r>
            <w:r w:rsidRPr="00265FD0">
              <w:rPr>
                <w:rFonts w:hint="eastAsia"/>
              </w:rPr>
              <w:t>值</w:t>
            </w:r>
            <w:r w:rsidR="000845F0" w:rsidRPr="00265FD0">
              <w:rPr>
                <w:rFonts w:hint="eastAsia"/>
              </w:rPr>
              <w:t>物件</w:t>
            </w:r>
          </w:p>
        </w:tc>
      </w:tr>
      <w:tr w:rsidR="000845F0" w:rsidRPr="00265FD0" w14:paraId="4B2CA1F8" w14:textId="77777777" w:rsidTr="004151ED">
        <w:trPr>
          <w:jc w:val="center"/>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32357AFC" w14:textId="77777777" w:rsidR="000845F0" w:rsidRPr="00265FD0" w:rsidRDefault="000845F0" w:rsidP="000845F0">
            <w:pPr>
              <w:rPr>
                <w:szCs w:val="28"/>
              </w:rPr>
            </w:pPr>
          </w:p>
        </w:tc>
        <w:tc>
          <w:tcPr>
            <w:tcW w:w="351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8BBDE01" w14:textId="6B28CB81" w:rsidR="000845F0" w:rsidRPr="00265FD0" w:rsidRDefault="007B5371" w:rsidP="000845F0">
            <w:pPr>
              <w:pStyle w:val="afb"/>
              <w:ind w:firstLineChars="61" w:firstLine="171"/>
              <w:jc w:val="left"/>
              <w:cnfStyle w:val="000000000000" w:firstRow="0" w:lastRow="0" w:firstColumn="0" w:lastColumn="0" w:oddVBand="0" w:evenVBand="0" w:oddHBand="0" w:evenHBand="0" w:firstRowFirstColumn="0" w:firstRowLastColumn="0" w:lastRowFirstColumn="0" w:lastRowLastColumn="0"/>
            </w:pPr>
            <w:r w:rsidRPr="00265FD0">
              <w:t>translation</w:t>
            </w:r>
            <w:r w:rsidR="000845F0" w:rsidRPr="00265FD0">
              <w:t>.dart</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A4098A3" w14:textId="7637FDDF" w:rsidR="000845F0" w:rsidRPr="00265FD0" w:rsidRDefault="007B5371" w:rsidP="000845F0">
            <w:pPr>
              <w:pStyle w:val="afb"/>
              <w:ind w:firstLineChars="30" w:firstLine="84"/>
              <w:jc w:val="left"/>
              <w:cnfStyle w:val="000000000000" w:firstRow="0" w:lastRow="0" w:firstColumn="0" w:lastColumn="0" w:oddVBand="0" w:evenVBand="0" w:oddHBand="0" w:evenHBand="0" w:firstRowFirstColumn="0" w:firstRowLastColumn="0" w:lastRowFirstColumn="0" w:lastRowLastColumn="0"/>
            </w:pPr>
            <w:r w:rsidRPr="00265FD0">
              <w:rPr>
                <w:rFonts w:hint="eastAsia"/>
              </w:rPr>
              <w:t>語言轉換</w:t>
            </w:r>
            <w:r w:rsidR="000845F0" w:rsidRPr="00265FD0">
              <w:rPr>
                <w:rFonts w:hint="eastAsia"/>
              </w:rPr>
              <w:t>物件</w:t>
            </w:r>
          </w:p>
        </w:tc>
      </w:tr>
      <w:tr w:rsidR="007B5371" w:rsidRPr="00265FD0" w14:paraId="304EB515" w14:textId="77777777" w:rsidTr="004151E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0A4E917F" w14:textId="77777777" w:rsidR="000845F0" w:rsidRPr="00265FD0" w:rsidRDefault="000845F0" w:rsidP="000845F0">
            <w:pPr>
              <w:rPr>
                <w:szCs w:val="28"/>
              </w:rPr>
            </w:pPr>
          </w:p>
        </w:tc>
        <w:tc>
          <w:tcPr>
            <w:tcW w:w="351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33065EB" w14:textId="77777777" w:rsidR="000845F0" w:rsidRPr="00265FD0" w:rsidRDefault="000845F0" w:rsidP="000845F0">
            <w:pPr>
              <w:pStyle w:val="afb"/>
              <w:ind w:firstLineChars="61" w:firstLine="171"/>
              <w:jc w:val="left"/>
              <w:cnfStyle w:val="000000100000" w:firstRow="0" w:lastRow="0" w:firstColumn="0" w:lastColumn="0" w:oddVBand="0" w:evenVBand="0" w:oddHBand="1" w:evenHBand="0" w:firstRowFirstColumn="0" w:firstRowLastColumn="0" w:lastRowFirstColumn="0" w:lastRowLastColumn="0"/>
            </w:pPr>
            <w:r w:rsidRPr="00265FD0">
              <w:t>target.dart</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2C2A55C" w14:textId="77777777" w:rsidR="000845F0" w:rsidRPr="00265FD0" w:rsidRDefault="000845F0" w:rsidP="000845F0">
            <w:pPr>
              <w:pStyle w:val="afb"/>
              <w:ind w:firstLineChars="30" w:firstLine="84"/>
              <w:jc w:val="left"/>
              <w:cnfStyle w:val="000000100000" w:firstRow="0" w:lastRow="0" w:firstColumn="0" w:lastColumn="0" w:oddVBand="0" w:evenVBand="0" w:oddHBand="1" w:evenHBand="0" w:firstRowFirstColumn="0" w:firstRowLastColumn="0" w:lastRowFirstColumn="0" w:lastRowLastColumn="0"/>
            </w:pPr>
            <w:r w:rsidRPr="00265FD0">
              <w:rPr>
                <w:rFonts w:hint="eastAsia"/>
              </w:rPr>
              <w:t>運動目標日期物件</w:t>
            </w:r>
          </w:p>
        </w:tc>
      </w:tr>
      <w:tr w:rsidR="000845F0" w:rsidRPr="00265FD0" w14:paraId="6BB6F844" w14:textId="77777777" w:rsidTr="004151ED">
        <w:trPr>
          <w:jc w:val="center"/>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5685BE5E" w14:textId="77777777" w:rsidR="000845F0" w:rsidRPr="00265FD0" w:rsidRDefault="000845F0" w:rsidP="000845F0">
            <w:pPr>
              <w:rPr>
                <w:szCs w:val="28"/>
              </w:rPr>
            </w:pPr>
          </w:p>
        </w:tc>
        <w:tc>
          <w:tcPr>
            <w:tcW w:w="351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3E510E3" w14:textId="77777777" w:rsidR="000845F0" w:rsidRPr="00265FD0" w:rsidRDefault="000845F0" w:rsidP="000845F0">
            <w:pPr>
              <w:pStyle w:val="afb"/>
              <w:ind w:firstLineChars="61" w:firstLine="171"/>
              <w:jc w:val="left"/>
              <w:cnfStyle w:val="000000000000" w:firstRow="0" w:lastRow="0" w:firstColumn="0" w:lastColumn="0" w:oddVBand="0" w:evenVBand="0" w:oddHBand="0" w:evenHBand="0" w:firstRowFirstColumn="0" w:firstRowLastColumn="0" w:lastRowFirstColumn="0" w:lastRowLastColumn="0"/>
            </w:pPr>
            <w:r w:rsidRPr="00265FD0">
              <w:t>user_todo.dart</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5C5AE27" w14:textId="77777777" w:rsidR="000845F0" w:rsidRPr="00265FD0" w:rsidRDefault="000845F0" w:rsidP="000845F0">
            <w:pPr>
              <w:pStyle w:val="afb"/>
              <w:ind w:firstLineChars="30" w:firstLine="84"/>
              <w:jc w:val="left"/>
              <w:cnfStyle w:val="000000000000" w:firstRow="0" w:lastRow="0" w:firstColumn="0" w:lastColumn="0" w:oddVBand="0" w:evenVBand="0" w:oddHBand="0" w:evenHBand="0" w:firstRowFirstColumn="0" w:firstRowLastColumn="0" w:lastRowFirstColumn="0" w:lastRowLastColumn="0"/>
            </w:pPr>
            <w:r w:rsidRPr="00265FD0">
              <w:rPr>
                <w:rFonts w:hint="eastAsia"/>
              </w:rPr>
              <w:t>運動計畫物件</w:t>
            </w:r>
          </w:p>
        </w:tc>
      </w:tr>
      <w:tr w:rsidR="00624823" w:rsidRPr="00265FD0" w14:paraId="3BD82BF2" w14:textId="77777777" w:rsidTr="00C8545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Merge w:val="restart"/>
            <w:tcBorders>
              <w:top w:val="single" w:sz="4" w:space="0" w:color="BFBFBF" w:themeColor="background1" w:themeShade="BF"/>
              <w:left w:val="single" w:sz="4" w:space="0" w:color="BFBFBF" w:themeColor="background1" w:themeShade="BF"/>
              <w:right w:val="single" w:sz="4" w:space="0" w:color="BFBFBF" w:themeColor="background1" w:themeShade="BF"/>
            </w:tcBorders>
            <w:vAlign w:val="center"/>
          </w:tcPr>
          <w:p w14:paraId="690C1D9D" w14:textId="5EB25DF2" w:rsidR="00624823" w:rsidRPr="00265FD0" w:rsidRDefault="00624823" w:rsidP="007B5371">
            <w:pPr>
              <w:pStyle w:val="afb"/>
              <w:ind w:firstLineChars="92" w:firstLine="258"/>
              <w:jc w:val="both"/>
              <w:rPr>
                <w:b w:val="0"/>
                <w:bCs w:val="0"/>
              </w:rPr>
            </w:pPr>
            <w:r w:rsidRPr="00265FD0">
              <w:rPr>
                <w:rFonts w:hint="eastAsia"/>
              </w:rPr>
              <w:t>s</w:t>
            </w:r>
            <w:r w:rsidRPr="00265FD0">
              <w:t>ervices</w:t>
            </w:r>
          </w:p>
        </w:tc>
        <w:tc>
          <w:tcPr>
            <w:tcW w:w="351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10D8FB8F" w14:textId="44AEEEF4" w:rsidR="00624823" w:rsidRPr="00265FD0" w:rsidRDefault="00624823" w:rsidP="000845F0">
            <w:pPr>
              <w:pStyle w:val="afb"/>
              <w:ind w:firstLineChars="61" w:firstLine="171"/>
              <w:jc w:val="left"/>
              <w:cnfStyle w:val="000000100000" w:firstRow="0" w:lastRow="0" w:firstColumn="0" w:lastColumn="0" w:oddVBand="0" w:evenVBand="0" w:oddHBand="1" w:evenHBand="0" w:firstRowFirstColumn="0" w:firstRowLastColumn="0" w:lastRowFirstColumn="0" w:lastRowLastColumn="0"/>
            </w:pPr>
            <w:r w:rsidRPr="00265FD0">
              <w:rPr>
                <w:rFonts w:hint="eastAsia"/>
              </w:rPr>
              <w:t>h</w:t>
            </w:r>
            <w:r w:rsidRPr="00265FD0">
              <w:t>ealth_repository.dart</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6F376986" w14:textId="68D1B9E4" w:rsidR="00624823" w:rsidRPr="00265FD0" w:rsidRDefault="00624823" w:rsidP="000845F0">
            <w:pPr>
              <w:pStyle w:val="afb"/>
              <w:ind w:firstLineChars="30" w:firstLine="84"/>
              <w:jc w:val="left"/>
              <w:cnfStyle w:val="000000100000" w:firstRow="0" w:lastRow="0" w:firstColumn="0" w:lastColumn="0" w:oddVBand="0" w:evenVBand="0" w:oddHBand="1" w:evenHBand="0" w:firstRowFirstColumn="0" w:firstRowLastColumn="0" w:lastRowFirstColumn="0" w:lastRowLastColumn="0"/>
            </w:pPr>
            <w:r w:rsidRPr="00265FD0">
              <w:rPr>
                <w:rFonts w:hint="eastAsia"/>
              </w:rPr>
              <w:t>健康服務物件</w:t>
            </w:r>
          </w:p>
        </w:tc>
      </w:tr>
      <w:tr w:rsidR="00624823" w:rsidRPr="00265FD0" w14:paraId="681A1941" w14:textId="77777777" w:rsidTr="00C85454">
        <w:trPr>
          <w:jc w:val="center"/>
        </w:trPr>
        <w:tc>
          <w:tcPr>
            <w:cnfStyle w:val="001000000000" w:firstRow="0" w:lastRow="0" w:firstColumn="1" w:lastColumn="0" w:oddVBand="0" w:evenVBand="0" w:oddHBand="0" w:evenHBand="0" w:firstRowFirstColumn="0" w:firstRowLastColumn="0" w:lastRowFirstColumn="0" w:lastRowLastColumn="0"/>
            <w:tcW w:w="0" w:type="auto"/>
            <w:vMerge/>
            <w:tcBorders>
              <w:left w:val="single" w:sz="4" w:space="0" w:color="BFBFBF" w:themeColor="background1" w:themeShade="BF"/>
              <w:right w:val="single" w:sz="4" w:space="0" w:color="BFBFBF" w:themeColor="background1" w:themeShade="BF"/>
            </w:tcBorders>
            <w:vAlign w:val="center"/>
          </w:tcPr>
          <w:p w14:paraId="54D866AD" w14:textId="77777777" w:rsidR="00624823" w:rsidRPr="00265FD0" w:rsidRDefault="00624823" w:rsidP="000845F0">
            <w:pPr>
              <w:rPr>
                <w:b w:val="0"/>
                <w:bCs w:val="0"/>
                <w:szCs w:val="28"/>
              </w:rPr>
            </w:pPr>
          </w:p>
        </w:tc>
        <w:tc>
          <w:tcPr>
            <w:tcW w:w="351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0CE7E660" w14:textId="0E3918FE" w:rsidR="00624823" w:rsidRPr="00265FD0" w:rsidRDefault="00624823" w:rsidP="000845F0">
            <w:pPr>
              <w:pStyle w:val="afb"/>
              <w:ind w:firstLineChars="61" w:firstLine="171"/>
              <w:jc w:val="left"/>
              <w:cnfStyle w:val="000000000000" w:firstRow="0" w:lastRow="0" w:firstColumn="0" w:lastColumn="0" w:oddVBand="0" w:evenVBand="0" w:oddHBand="0" w:evenHBand="0" w:firstRowFirstColumn="0" w:firstRowLastColumn="0" w:lastRowFirstColumn="0" w:lastRowLastColumn="0"/>
            </w:pPr>
            <w:r w:rsidRPr="00265FD0">
              <w:rPr>
                <w:rFonts w:hint="eastAsia"/>
              </w:rPr>
              <w:t>a</w:t>
            </w:r>
            <w:r w:rsidRPr="00265FD0">
              <w:t>uth_repository.dart</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377D9717" w14:textId="248A07D0" w:rsidR="00624823" w:rsidRPr="00265FD0" w:rsidRDefault="00624823" w:rsidP="000845F0">
            <w:pPr>
              <w:pStyle w:val="afb"/>
              <w:ind w:firstLineChars="30" w:firstLine="84"/>
              <w:jc w:val="left"/>
              <w:cnfStyle w:val="000000000000" w:firstRow="0" w:lastRow="0" w:firstColumn="0" w:lastColumn="0" w:oddVBand="0" w:evenVBand="0" w:oddHBand="0" w:evenHBand="0" w:firstRowFirstColumn="0" w:firstRowLastColumn="0" w:lastRowFirstColumn="0" w:lastRowLastColumn="0"/>
            </w:pPr>
            <w:r w:rsidRPr="00265FD0">
              <w:rPr>
                <w:rFonts w:hint="eastAsia"/>
              </w:rPr>
              <w:t>登入驗證物件</w:t>
            </w:r>
          </w:p>
        </w:tc>
      </w:tr>
      <w:tr w:rsidR="00624823" w:rsidRPr="00265FD0" w14:paraId="0E62E639" w14:textId="77777777" w:rsidTr="0062482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Merge/>
            <w:tcBorders>
              <w:left w:val="single" w:sz="4" w:space="0" w:color="BFBFBF" w:themeColor="background1" w:themeShade="BF"/>
              <w:right w:val="single" w:sz="4" w:space="0" w:color="BFBFBF" w:themeColor="background1" w:themeShade="BF"/>
            </w:tcBorders>
            <w:vAlign w:val="center"/>
          </w:tcPr>
          <w:p w14:paraId="01D6F20A" w14:textId="77777777" w:rsidR="00624823" w:rsidRPr="00265FD0" w:rsidRDefault="00624823" w:rsidP="000845F0">
            <w:pPr>
              <w:rPr>
                <w:b w:val="0"/>
                <w:bCs w:val="0"/>
                <w:szCs w:val="28"/>
              </w:rPr>
            </w:pPr>
          </w:p>
        </w:tc>
        <w:tc>
          <w:tcPr>
            <w:tcW w:w="351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2E101970" w14:textId="2CF3058A" w:rsidR="00624823" w:rsidRPr="00265FD0" w:rsidRDefault="00624823" w:rsidP="000845F0">
            <w:pPr>
              <w:pStyle w:val="afb"/>
              <w:ind w:firstLineChars="61" w:firstLine="171"/>
              <w:jc w:val="left"/>
              <w:cnfStyle w:val="000000100000" w:firstRow="0" w:lastRow="0" w:firstColumn="0" w:lastColumn="0" w:oddVBand="0" w:evenVBand="0" w:oddHBand="1" w:evenHBand="0" w:firstRowFirstColumn="0" w:firstRowLastColumn="0" w:lastRowFirstColumn="0" w:lastRowLastColumn="0"/>
            </w:pPr>
            <w:r w:rsidRPr="00265FD0">
              <w:rPr>
                <w:rFonts w:hint="eastAsia"/>
              </w:rPr>
              <w:t>u</w:t>
            </w:r>
            <w:r w:rsidRPr="00265FD0">
              <w:t>ser_repository.dart</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3AACB32F" w14:textId="518286B0" w:rsidR="00624823" w:rsidRPr="00265FD0" w:rsidRDefault="00624823" w:rsidP="000845F0">
            <w:pPr>
              <w:pStyle w:val="afb"/>
              <w:ind w:firstLineChars="30" w:firstLine="84"/>
              <w:jc w:val="left"/>
              <w:cnfStyle w:val="000000100000" w:firstRow="0" w:lastRow="0" w:firstColumn="0" w:lastColumn="0" w:oddVBand="0" w:evenVBand="0" w:oddHBand="1" w:evenHBand="0" w:firstRowFirstColumn="0" w:firstRowLastColumn="0" w:lastRowFirstColumn="0" w:lastRowLastColumn="0"/>
            </w:pPr>
            <w:r w:rsidRPr="00265FD0">
              <w:rPr>
                <w:rFonts w:hint="eastAsia"/>
              </w:rPr>
              <w:t>使用者資料物件</w:t>
            </w:r>
          </w:p>
        </w:tc>
      </w:tr>
      <w:tr w:rsidR="00624823" w:rsidRPr="00265FD0" w14:paraId="0A03CD20" w14:textId="77777777" w:rsidTr="00624823">
        <w:trPr>
          <w:jc w:val="center"/>
        </w:trPr>
        <w:tc>
          <w:tcPr>
            <w:cnfStyle w:val="001000000000" w:firstRow="0" w:lastRow="0" w:firstColumn="1" w:lastColumn="0" w:oddVBand="0" w:evenVBand="0" w:oddHBand="0" w:evenHBand="0" w:firstRowFirstColumn="0" w:firstRowLastColumn="0" w:lastRowFirstColumn="0" w:lastRowLastColumn="0"/>
            <w:tcW w:w="0" w:type="auto"/>
            <w:vMerge/>
            <w:tcBorders>
              <w:left w:val="single" w:sz="4" w:space="0" w:color="BFBFBF" w:themeColor="background1" w:themeShade="BF"/>
              <w:right w:val="single" w:sz="4" w:space="0" w:color="BFBFBF" w:themeColor="background1" w:themeShade="BF"/>
            </w:tcBorders>
            <w:vAlign w:val="center"/>
          </w:tcPr>
          <w:p w14:paraId="125E9B94" w14:textId="57978B98" w:rsidR="00624823" w:rsidRPr="00265FD0" w:rsidRDefault="00624823" w:rsidP="000845F0">
            <w:pPr>
              <w:rPr>
                <w:b w:val="0"/>
                <w:bCs w:val="0"/>
                <w:szCs w:val="28"/>
              </w:rPr>
            </w:pPr>
          </w:p>
        </w:tc>
        <w:tc>
          <w:tcPr>
            <w:tcW w:w="351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52833A22" w14:textId="3AB69EF6" w:rsidR="00624823" w:rsidRPr="00265FD0" w:rsidRDefault="00624823" w:rsidP="000845F0">
            <w:pPr>
              <w:pStyle w:val="afb"/>
              <w:ind w:firstLineChars="61" w:firstLine="171"/>
              <w:jc w:val="left"/>
              <w:cnfStyle w:val="000000000000" w:firstRow="0" w:lastRow="0" w:firstColumn="0" w:lastColumn="0" w:oddVBand="0" w:evenVBand="0" w:oddHBand="0" w:evenHBand="0" w:firstRowFirstColumn="0" w:firstRowLastColumn="0" w:lastRowFirstColumn="0" w:lastRowLastColumn="0"/>
            </w:pPr>
            <w:r w:rsidRPr="00265FD0">
              <w:rPr>
                <w:rFonts w:hint="eastAsia"/>
              </w:rPr>
              <w:t>c</w:t>
            </w:r>
            <w:r w:rsidRPr="00265FD0">
              <w:t>onfig.dart</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0F59FB21" w14:textId="0375ADFC" w:rsidR="00624823" w:rsidRPr="00265FD0" w:rsidRDefault="00624823" w:rsidP="00624823">
            <w:pPr>
              <w:pStyle w:val="afb"/>
              <w:ind w:firstLineChars="30" w:firstLine="84"/>
              <w:jc w:val="left"/>
              <w:cnfStyle w:val="000000000000" w:firstRow="0" w:lastRow="0" w:firstColumn="0" w:lastColumn="0" w:oddVBand="0" w:evenVBand="0" w:oddHBand="0" w:evenHBand="0" w:firstRowFirstColumn="0" w:firstRowLastColumn="0" w:lastRowFirstColumn="0" w:lastRowLastColumn="0"/>
            </w:pPr>
            <w:r w:rsidRPr="00265FD0">
              <w:rPr>
                <w:rFonts w:hint="eastAsia"/>
              </w:rPr>
              <w:t>服務設定元件</w:t>
            </w:r>
          </w:p>
        </w:tc>
      </w:tr>
      <w:tr w:rsidR="00604311" w:rsidRPr="00265FD0" w14:paraId="0C6577B9" w14:textId="77777777" w:rsidTr="0062482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Merge w:val="restart"/>
            <w:tcBorders>
              <w:left w:val="single" w:sz="4" w:space="0" w:color="BFBFBF" w:themeColor="background1" w:themeShade="BF"/>
              <w:right w:val="single" w:sz="4" w:space="0" w:color="BFBFBF" w:themeColor="background1" w:themeShade="BF"/>
            </w:tcBorders>
            <w:vAlign w:val="center"/>
          </w:tcPr>
          <w:p w14:paraId="1089EC7C" w14:textId="2A52FA54" w:rsidR="00604311" w:rsidRPr="00265FD0" w:rsidRDefault="00604311" w:rsidP="00624823">
            <w:pPr>
              <w:pStyle w:val="afb"/>
              <w:ind w:firstLineChars="92" w:firstLine="258"/>
              <w:jc w:val="both"/>
              <w:rPr>
                <w:b w:val="0"/>
                <w:bCs w:val="0"/>
              </w:rPr>
            </w:pPr>
            <w:r w:rsidRPr="00265FD0">
              <w:rPr>
                <w:rFonts w:hint="eastAsia"/>
              </w:rPr>
              <w:t>m</w:t>
            </w:r>
            <w:r w:rsidRPr="00265FD0">
              <w:t>odels</w:t>
            </w:r>
          </w:p>
        </w:tc>
        <w:tc>
          <w:tcPr>
            <w:tcW w:w="351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16421AB4" w14:textId="66E8F2D6" w:rsidR="00604311" w:rsidRPr="00265FD0" w:rsidRDefault="00604311" w:rsidP="000845F0">
            <w:pPr>
              <w:pStyle w:val="afb"/>
              <w:ind w:firstLineChars="61" w:firstLine="171"/>
              <w:jc w:val="left"/>
              <w:cnfStyle w:val="000000100000" w:firstRow="0" w:lastRow="0" w:firstColumn="0" w:lastColumn="0" w:oddVBand="0" w:evenVBand="0" w:oddHBand="1" w:evenHBand="0" w:firstRowFirstColumn="0" w:firstRowLastColumn="0" w:lastRowFirstColumn="0" w:lastRowLastColumn="0"/>
            </w:pPr>
            <w:r w:rsidRPr="00265FD0">
              <w:rPr>
                <w:rFonts w:hint="eastAsia"/>
              </w:rPr>
              <w:t>f</w:t>
            </w:r>
            <w:r w:rsidRPr="00265FD0">
              <w:t>unction_model.dart</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01073413" w14:textId="2FD784F0" w:rsidR="00604311" w:rsidRPr="00265FD0" w:rsidRDefault="00604311" w:rsidP="000845F0">
            <w:pPr>
              <w:pStyle w:val="afb"/>
              <w:ind w:firstLineChars="30" w:firstLine="84"/>
              <w:jc w:val="left"/>
              <w:cnfStyle w:val="000000100000" w:firstRow="0" w:lastRow="0" w:firstColumn="0" w:lastColumn="0" w:oddVBand="0" w:evenVBand="0" w:oddHBand="1" w:evenHBand="0" w:firstRowFirstColumn="0" w:firstRowLastColumn="0" w:lastRowFirstColumn="0" w:lastRowLastColumn="0"/>
            </w:pPr>
            <w:r w:rsidRPr="00265FD0">
              <w:rPr>
                <w:rFonts w:hint="eastAsia"/>
              </w:rPr>
              <w:t>歡迎數據元件</w:t>
            </w:r>
          </w:p>
        </w:tc>
      </w:tr>
      <w:tr w:rsidR="00604311" w:rsidRPr="00265FD0" w14:paraId="683E72E2" w14:textId="77777777" w:rsidTr="00604311">
        <w:trPr>
          <w:jc w:val="center"/>
        </w:trPr>
        <w:tc>
          <w:tcPr>
            <w:cnfStyle w:val="001000000000" w:firstRow="0" w:lastRow="0" w:firstColumn="1" w:lastColumn="0" w:oddVBand="0" w:evenVBand="0" w:oddHBand="0" w:evenHBand="0" w:firstRowFirstColumn="0" w:firstRowLastColumn="0" w:lastRowFirstColumn="0" w:lastRowLastColumn="0"/>
            <w:tcW w:w="0" w:type="auto"/>
            <w:vMerge/>
            <w:tcBorders>
              <w:left w:val="single" w:sz="4" w:space="0" w:color="BFBFBF" w:themeColor="background1" w:themeShade="BF"/>
              <w:right w:val="single" w:sz="4" w:space="0" w:color="BFBFBF" w:themeColor="background1" w:themeShade="BF"/>
            </w:tcBorders>
            <w:vAlign w:val="center"/>
          </w:tcPr>
          <w:p w14:paraId="2F4BD9F0" w14:textId="77777777" w:rsidR="00604311" w:rsidRPr="00265FD0" w:rsidRDefault="00604311" w:rsidP="00624823">
            <w:pPr>
              <w:pStyle w:val="afb"/>
              <w:ind w:firstLineChars="92" w:firstLine="258"/>
              <w:jc w:val="both"/>
            </w:pPr>
          </w:p>
        </w:tc>
        <w:tc>
          <w:tcPr>
            <w:tcW w:w="351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0BF48835" w14:textId="6BCC6A4D" w:rsidR="00604311" w:rsidRPr="00265FD0" w:rsidRDefault="00604311" w:rsidP="000845F0">
            <w:pPr>
              <w:pStyle w:val="afb"/>
              <w:ind w:firstLineChars="61" w:firstLine="171"/>
              <w:jc w:val="left"/>
              <w:cnfStyle w:val="000000000000" w:firstRow="0" w:lastRow="0" w:firstColumn="0" w:lastColumn="0" w:oddVBand="0" w:evenVBand="0" w:oddHBand="0" w:evenHBand="0" w:firstRowFirstColumn="0" w:firstRowLastColumn="0" w:lastRowFirstColumn="0" w:lastRowLastColumn="0"/>
            </w:pPr>
            <w:r w:rsidRPr="00265FD0">
              <w:rPr>
                <w:rFonts w:hint="eastAsia"/>
              </w:rPr>
              <w:t>u</w:t>
            </w:r>
            <w:r w:rsidRPr="00265FD0">
              <w:t>ser_health_model.dart</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3F1A1FB0" w14:textId="6CE3B6AA" w:rsidR="00604311" w:rsidRPr="00265FD0" w:rsidRDefault="00604311" w:rsidP="000845F0">
            <w:pPr>
              <w:pStyle w:val="afb"/>
              <w:ind w:firstLineChars="30" w:firstLine="84"/>
              <w:jc w:val="left"/>
              <w:cnfStyle w:val="000000000000" w:firstRow="0" w:lastRow="0" w:firstColumn="0" w:lastColumn="0" w:oddVBand="0" w:evenVBand="0" w:oddHBand="0" w:evenHBand="0" w:firstRowFirstColumn="0" w:firstRowLastColumn="0" w:lastRowFirstColumn="0" w:lastRowLastColumn="0"/>
            </w:pPr>
            <w:r w:rsidRPr="00265FD0">
              <w:rPr>
                <w:rFonts w:hint="eastAsia"/>
              </w:rPr>
              <w:t>使用者健康數據元件</w:t>
            </w:r>
          </w:p>
        </w:tc>
      </w:tr>
      <w:tr w:rsidR="003F60B8" w:rsidRPr="00265FD0" w14:paraId="61A2C0C0" w14:textId="77777777" w:rsidTr="0060431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Merge/>
            <w:tcBorders>
              <w:left w:val="single" w:sz="4" w:space="0" w:color="BFBFBF" w:themeColor="background1" w:themeShade="BF"/>
              <w:right w:val="single" w:sz="4" w:space="0" w:color="BFBFBF" w:themeColor="background1" w:themeShade="BF"/>
            </w:tcBorders>
            <w:vAlign w:val="center"/>
          </w:tcPr>
          <w:p w14:paraId="1F8A357B" w14:textId="77777777" w:rsidR="003F60B8" w:rsidRPr="00265FD0" w:rsidRDefault="003F60B8" w:rsidP="00624823">
            <w:pPr>
              <w:pStyle w:val="afb"/>
              <w:ind w:firstLineChars="92" w:firstLine="258"/>
              <w:jc w:val="both"/>
            </w:pPr>
          </w:p>
        </w:tc>
        <w:tc>
          <w:tcPr>
            <w:tcW w:w="351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14328029" w14:textId="5092B6A3" w:rsidR="003F60B8" w:rsidRPr="00265FD0" w:rsidRDefault="003F60B8" w:rsidP="000845F0">
            <w:pPr>
              <w:pStyle w:val="afb"/>
              <w:ind w:firstLineChars="61" w:firstLine="171"/>
              <w:jc w:val="left"/>
              <w:cnfStyle w:val="000000100000" w:firstRow="0" w:lastRow="0" w:firstColumn="0" w:lastColumn="0" w:oddVBand="0" w:evenVBand="0" w:oddHBand="1" w:evenHBand="0" w:firstRowFirstColumn="0" w:firstRowLastColumn="0" w:lastRowFirstColumn="0" w:lastRowLastColumn="0"/>
            </w:pPr>
            <w:r w:rsidRPr="00265FD0">
              <w:rPr>
                <w:rFonts w:hint="eastAsia"/>
              </w:rPr>
              <w:t>n</w:t>
            </w:r>
            <w:r w:rsidRPr="00265FD0">
              <w:t>ews_content_model.dart</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706B5B84" w14:textId="6928D91A" w:rsidR="003F60B8" w:rsidRPr="00265FD0" w:rsidRDefault="003F60B8" w:rsidP="000845F0">
            <w:pPr>
              <w:pStyle w:val="afb"/>
              <w:ind w:firstLineChars="30" w:firstLine="84"/>
              <w:jc w:val="left"/>
              <w:cnfStyle w:val="000000100000" w:firstRow="0" w:lastRow="0" w:firstColumn="0" w:lastColumn="0" w:oddVBand="0" w:evenVBand="0" w:oddHBand="1" w:evenHBand="0" w:firstRowFirstColumn="0" w:firstRowLastColumn="0" w:lastRowFirstColumn="0" w:lastRowLastColumn="0"/>
            </w:pPr>
            <w:r w:rsidRPr="00265FD0">
              <w:rPr>
                <w:rFonts w:hint="eastAsia"/>
              </w:rPr>
              <w:t>新聞內文數據元件</w:t>
            </w:r>
          </w:p>
        </w:tc>
      </w:tr>
      <w:tr w:rsidR="003F60B8" w:rsidRPr="00265FD0" w14:paraId="7CFE473A" w14:textId="77777777" w:rsidTr="00604311">
        <w:trPr>
          <w:jc w:val="center"/>
        </w:trPr>
        <w:tc>
          <w:tcPr>
            <w:cnfStyle w:val="001000000000" w:firstRow="0" w:lastRow="0" w:firstColumn="1" w:lastColumn="0" w:oddVBand="0" w:evenVBand="0" w:oddHBand="0" w:evenHBand="0" w:firstRowFirstColumn="0" w:firstRowLastColumn="0" w:lastRowFirstColumn="0" w:lastRowLastColumn="0"/>
            <w:tcW w:w="0" w:type="auto"/>
            <w:vMerge/>
            <w:tcBorders>
              <w:left w:val="single" w:sz="4" w:space="0" w:color="BFBFBF" w:themeColor="background1" w:themeShade="BF"/>
              <w:right w:val="single" w:sz="4" w:space="0" w:color="BFBFBF" w:themeColor="background1" w:themeShade="BF"/>
            </w:tcBorders>
            <w:vAlign w:val="center"/>
          </w:tcPr>
          <w:p w14:paraId="522665AF" w14:textId="77777777" w:rsidR="003F60B8" w:rsidRPr="00265FD0" w:rsidRDefault="003F60B8" w:rsidP="00624823">
            <w:pPr>
              <w:pStyle w:val="afb"/>
              <w:ind w:firstLineChars="92" w:firstLine="258"/>
              <w:jc w:val="both"/>
            </w:pPr>
          </w:p>
        </w:tc>
        <w:tc>
          <w:tcPr>
            <w:tcW w:w="351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2617CE9B" w14:textId="44954C37" w:rsidR="003F60B8" w:rsidRPr="00265FD0" w:rsidRDefault="003F60B8" w:rsidP="000845F0">
            <w:pPr>
              <w:pStyle w:val="afb"/>
              <w:ind w:firstLineChars="61" w:firstLine="171"/>
              <w:jc w:val="left"/>
              <w:cnfStyle w:val="000000000000" w:firstRow="0" w:lastRow="0" w:firstColumn="0" w:lastColumn="0" w:oddVBand="0" w:evenVBand="0" w:oddHBand="0" w:evenHBand="0" w:firstRowFirstColumn="0" w:firstRowLastColumn="0" w:lastRowFirstColumn="0" w:lastRowLastColumn="0"/>
            </w:pPr>
            <w:r w:rsidRPr="00265FD0">
              <w:rPr>
                <w:rFonts w:hint="eastAsia"/>
              </w:rPr>
              <w:t>n</w:t>
            </w:r>
            <w:r w:rsidRPr="00265FD0">
              <w:t>ews_cover_model.dart</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7A5DD697" w14:textId="5F1DAB49" w:rsidR="003F60B8" w:rsidRPr="00265FD0" w:rsidRDefault="003F60B8" w:rsidP="000845F0">
            <w:pPr>
              <w:pStyle w:val="afb"/>
              <w:ind w:firstLineChars="30" w:firstLine="84"/>
              <w:jc w:val="left"/>
              <w:cnfStyle w:val="000000000000" w:firstRow="0" w:lastRow="0" w:firstColumn="0" w:lastColumn="0" w:oddVBand="0" w:evenVBand="0" w:oddHBand="0" w:evenHBand="0" w:firstRowFirstColumn="0" w:firstRowLastColumn="0" w:lastRowFirstColumn="0" w:lastRowLastColumn="0"/>
            </w:pPr>
            <w:r w:rsidRPr="00265FD0">
              <w:rPr>
                <w:rFonts w:hint="eastAsia"/>
              </w:rPr>
              <w:t>新聞封面數據元件</w:t>
            </w:r>
          </w:p>
        </w:tc>
      </w:tr>
      <w:tr w:rsidR="00604311" w:rsidRPr="00265FD0" w14:paraId="6F315649" w14:textId="77777777" w:rsidTr="0060431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Merge/>
            <w:tcBorders>
              <w:left w:val="single" w:sz="4" w:space="0" w:color="BFBFBF" w:themeColor="background1" w:themeShade="BF"/>
              <w:right w:val="single" w:sz="4" w:space="0" w:color="BFBFBF" w:themeColor="background1" w:themeShade="BF"/>
            </w:tcBorders>
            <w:vAlign w:val="center"/>
          </w:tcPr>
          <w:p w14:paraId="166DEB52" w14:textId="77777777" w:rsidR="00604311" w:rsidRPr="00265FD0" w:rsidRDefault="00604311" w:rsidP="00624823">
            <w:pPr>
              <w:pStyle w:val="afb"/>
              <w:ind w:firstLineChars="92" w:firstLine="258"/>
              <w:jc w:val="both"/>
            </w:pPr>
          </w:p>
        </w:tc>
        <w:tc>
          <w:tcPr>
            <w:tcW w:w="351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11E96B54" w14:textId="19C5B9F8" w:rsidR="00604311" w:rsidRPr="00265FD0" w:rsidRDefault="00604311" w:rsidP="000845F0">
            <w:pPr>
              <w:pStyle w:val="afb"/>
              <w:ind w:firstLineChars="61" w:firstLine="171"/>
              <w:jc w:val="left"/>
              <w:cnfStyle w:val="000000100000" w:firstRow="0" w:lastRow="0" w:firstColumn="0" w:lastColumn="0" w:oddVBand="0" w:evenVBand="0" w:oddHBand="1" w:evenHBand="0" w:firstRowFirstColumn="0" w:firstRowLastColumn="0" w:lastRowFirstColumn="0" w:lastRowLastColumn="0"/>
            </w:pPr>
            <w:r w:rsidRPr="00265FD0">
              <w:rPr>
                <w:rFonts w:hint="eastAsia"/>
              </w:rPr>
              <w:t>u</w:t>
            </w:r>
            <w:r w:rsidRPr="00265FD0">
              <w:t>ser_profile_model.dart</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42C73461" w14:textId="3511A486" w:rsidR="00604311" w:rsidRPr="00265FD0" w:rsidRDefault="00604311" w:rsidP="000845F0">
            <w:pPr>
              <w:pStyle w:val="afb"/>
              <w:ind w:firstLineChars="30" w:firstLine="84"/>
              <w:jc w:val="left"/>
              <w:cnfStyle w:val="000000100000" w:firstRow="0" w:lastRow="0" w:firstColumn="0" w:lastColumn="0" w:oddVBand="0" w:evenVBand="0" w:oddHBand="1" w:evenHBand="0" w:firstRowFirstColumn="0" w:firstRowLastColumn="0" w:lastRowFirstColumn="0" w:lastRowLastColumn="0"/>
            </w:pPr>
            <w:r w:rsidRPr="00265FD0">
              <w:rPr>
                <w:rFonts w:hint="eastAsia"/>
              </w:rPr>
              <w:t>使用者數據元件</w:t>
            </w:r>
          </w:p>
        </w:tc>
      </w:tr>
      <w:tr w:rsidR="00604311" w:rsidRPr="00265FD0" w14:paraId="16D07F4F" w14:textId="77777777" w:rsidTr="00604311">
        <w:trPr>
          <w:jc w:val="center"/>
        </w:trPr>
        <w:tc>
          <w:tcPr>
            <w:cnfStyle w:val="001000000000" w:firstRow="0" w:lastRow="0" w:firstColumn="1" w:lastColumn="0" w:oddVBand="0" w:evenVBand="0" w:oddHBand="0" w:evenHBand="0" w:firstRowFirstColumn="0" w:firstRowLastColumn="0" w:lastRowFirstColumn="0" w:lastRowLastColumn="0"/>
            <w:tcW w:w="0" w:type="auto"/>
            <w:vMerge/>
            <w:tcBorders>
              <w:left w:val="single" w:sz="4" w:space="0" w:color="BFBFBF" w:themeColor="background1" w:themeShade="BF"/>
              <w:right w:val="single" w:sz="4" w:space="0" w:color="BFBFBF" w:themeColor="background1" w:themeShade="BF"/>
            </w:tcBorders>
            <w:vAlign w:val="center"/>
          </w:tcPr>
          <w:p w14:paraId="29EA55C3" w14:textId="77777777" w:rsidR="00604311" w:rsidRPr="00265FD0" w:rsidRDefault="00604311" w:rsidP="00604311">
            <w:pPr>
              <w:pStyle w:val="afb"/>
              <w:ind w:firstLineChars="92" w:firstLine="258"/>
              <w:jc w:val="both"/>
            </w:pPr>
          </w:p>
        </w:tc>
        <w:tc>
          <w:tcPr>
            <w:tcW w:w="351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1DE8D915" w14:textId="1594E272" w:rsidR="00604311" w:rsidRPr="00265FD0" w:rsidRDefault="00604311" w:rsidP="00604311">
            <w:pPr>
              <w:pStyle w:val="afb"/>
              <w:ind w:firstLineChars="61" w:firstLine="171"/>
              <w:jc w:val="left"/>
              <w:cnfStyle w:val="000000000000" w:firstRow="0" w:lastRow="0" w:firstColumn="0" w:lastColumn="0" w:oddVBand="0" w:evenVBand="0" w:oddHBand="0" w:evenHBand="0" w:firstRowFirstColumn="0" w:firstRowLastColumn="0" w:lastRowFirstColumn="0" w:lastRowLastColumn="0"/>
            </w:pPr>
            <w:r w:rsidRPr="00265FD0">
              <w:rPr>
                <w:rFonts w:hint="eastAsia"/>
              </w:rPr>
              <w:t>b</w:t>
            </w:r>
            <w:r w:rsidRPr="00265FD0">
              <w:t>lood_pressure.dart</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08DCB9CC" w14:textId="3B601702" w:rsidR="00604311" w:rsidRPr="00265FD0" w:rsidRDefault="00604311" w:rsidP="00604311">
            <w:pPr>
              <w:pStyle w:val="afb"/>
              <w:ind w:firstLineChars="30" w:firstLine="84"/>
              <w:jc w:val="left"/>
              <w:cnfStyle w:val="000000000000" w:firstRow="0" w:lastRow="0" w:firstColumn="0" w:lastColumn="0" w:oddVBand="0" w:evenVBand="0" w:oddHBand="0" w:evenHBand="0" w:firstRowFirstColumn="0" w:firstRowLastColumn="0" w:lastRowFirstColumn="0" w:lastRowLastColumn="0"/>
            </w:pPr>
            <w:r w:rsidRPr="00265FD0">
              <w:rPr>
                <w:rFonts w:hint="eastAsia"/>
              </w:rPr>
              <w:t>血壓數據元件</w:t>
            </w:r>
          </w:p>
        </w:tc>
      </w:tr>
      <w:tr w:rsidR="00604311" w:rsidRPr="00265FD0" w14:paraId="62C46772" w14:textId="77777777" w:rsidTr="0060431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Merge/>
            <w:tcBorders>
              <w:left w:val="single" w:sz="4" w:space="0" w:color="BFBFBF" w:themeColor="background1" w:themeShade="BF"/>
              <w:right w:val="single" w:sz="4" w:space="0" w:color="BFBFBF" w:themeColor="background1" w:themeShade="BF"/>
            </w:tcBorders>
            <w:vAlign w:val="center"/>
          </w:tcPr>
          <w:p w14:paraId="701CEE7E" w14:textId="77777777" w:rsidR="00604311" w:rsidRPr="00265FD0" w:rsidRDefault="00604311" w:rsidP="00604311">
            <w:pPr>
              <w:pStyle w:val="afb"/>
              <w:ind w:firstLineChars="92" w:firstLine="258"/>
              <w:jc w:val="both"/>
            </w:pPr>
          </w:p>
        </w:tc>
        <w:tc>
          <w:tcPr>
            <w:tcW w:w="351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20F652CF" w14:textId="0F3214B5" w:rsidR="00604311" w:rsidRPr="00265FD0" w:rsidRDefault="00604311" w:rsidP="00604311">
            <w:pPr>
              <w:pStyle w:val="afb"/>
              <w:ind w:firstLineChars="61" w:firstLine="171"/>
              <w:jc w:val="left"/>
              <w:cnfStyle w:val="000000100000" w:firstRow="0" w:lastRow="0" w:firstColumn="0" w:lastColumn="0" w:oddVBand="0" w:evenVBand="0" w:oddHBand="1" w:evenHBand="0" w:firstRowFirstColumn="0" w:firstRowLastColumn="0" w:lastRowFirstColumn="0" w:lastRowLastColumn="0"/>
            </w:pPr>
            <w:r w:rsidRPr="00265FD0">
              <w:rPr>
                <w:rFonts w:hint="eastAsia"/>
              </w:rPr>
              <w:t>h</w:t>
            </w:r>
            <w:r w:rsidRPr="00265FD0">
              <w:t>eart_rate.dart</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24D38C91" w14:textId="2780DF08" w:rsidR="00604311" w:rsidRPr="00265FD0" w:rsidRDefault="00604311" w:rsidP="00604311">
            <w:pPr>
              <w:pStyle w:val="afb"/>
              <w:ind w:firstLineChars="30" w:firstLine="84"/>
              <w:jc w:val="left"/>
              <w:cnfStyle w:val="000000100000" w:firstRow="0" w:lastRow="0" w:firstColumn="0" w:lastColumn="0" w:oddVBand="0" w:evenVBand="0" w:oddHBand="1" w:evenHBand="0" w:firstRowFirstColumn="0" w:firstRowLastColumn="0" w:lastRowFirstColumn="0" w:lastRowLastColumn="0"/>
            </w:pPr>
            <w:r w:rsidRPr="00265FD0">
              <w:rPr>
                <w:rFonts w:hint="eastAsia"/>
              </w:rPr>
              <w:t>心跳數據元件</w:t>
            </w:r>
          </w:p>
        </w:tc>
      </w:tr>
      <w:tr w:rsidR="00604311" w:rsidRPr="00265FD0" w14:paraId="28307CDB" w14:textId="77777777" w:rsidTr="00604311">
        <w:trPr>
          <w:jc w:val="center"/>
        </w:trPr>
        <w:tc>
          <w:tcPr>
            <w:cnfStyle w:val="001000000000" w:firstRow="0" w:lastRow="0" w:firstColumn="1" w:lastColumn="0" w:oddVBand="0" w:evenVBand="0" w:oddHBand="0" w:evenHBand="0" w:firstRowFirstColumn="0" w:firstRowLastColumn="0" w:lastRowFirstColumn="0" w:lastRowLastColumn="0"/>
            <w:tcW w:w="0" w:type="auto"/>
            <w:vMerge/>
            <w:tcBorders>
              <w:left w:val="single" w:sz="4" w:space="0" w:color="BFBFBF" w:themeColor="background1" w:themeShade="BF"/>
              <w:right w:val="single" w:sz="4" w:space="0" w:color="BFBFBF" w:themeColor="background1" w:themeShade="BF"/>
            </w:tcBorders>
            <w:vAlign w:val="center"/>
          </w:tcPr>
          <w:p w14:paraId="633D778C" w14:textId="77777777" w:rsidR="00604311" w:rsidRPr="00265FD0" w:rsidRDefault="00604311" w:rsidP="00604311">
            <w:pPr>
              <w:pStyle w:val="afb"/>
              <w:ind w:firstLineChars="92" w:firstLine="258"/>
              <w:jc w:val="both"/>
            </w:pPr>
          </w:p>
        </w:tc>
        <w:tc>
          <w:tcPr>
            <w:tcW w:w="351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48202B7F" w14:textId="1826BEC6" w:rsidR="00604311" w:rsidRPr="00265FD0" w:rsidRDefault="00604311" w:rsidP="00604311">
            <w:pPr>
              <w:pStyle w:val="afb"/>
              <w:ind w:firstLineChars="61" w:firstLine="171"/>
              <w:jc w:val="left"/>
              <w:cnfStyle w:val="000000000000" w:firstRow="0" w:lastRow="0" w:firstColumn="0" w:lastColumn="0" w:oddVBand="0" w:evenVBand="0" w:oddHBand="0" w:evenHBand="0" w:firstRowFirstColumn="0" w:firstRowLastColumn="0" w:lastRowFirstColumn="0" w:lastRowLastColumn="0"/>
            </w:pPr>
            <w:r w:rsidRPr="00265FD0">
              <w:rPr>
                <w:rFonts w:hint="eastAsia"/>
              </w:rPr>
              <w:t>s</w:t>
            </w:r>
            <w:r w:rsidRPr="00265FD0">
              <w:t>leephour.dart</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153187B9" w14:textId="304C427F" w:rsidR="00604311" w:rsidRPr="00265FD0" w:rsidRDefault="00604311" w:rsidP="00604311">
            <w:pPr>
              <w:pStyle w:val="afb"/>
              <w:ind w:firstLineChars="30" w:firstLine="84"/>
              <w:jc w:val="left"/>
              <w:cnfStyle w:val="000000000000" w:firstRow="0" w:lastRow="0" w:firstColumn="0" w:lastColumn="0" w:oddVBand="0" w:evenVBand="0" w:oddHBand="0" w:evenHBand="0" w:firstRowFirstColumn="0" w:firstRowLastColumn="0" w:lastRowFirstColumn="0" w:lastRowLastColumn="0"/>
            </w:pPr>
            <w:r w:rsidRPr="00265FD0">
              <w:rPr>
                <w:rFonts w:hint="eastAsia"/>
              </w:rPr>
              <w:t>睡眠數據元件</w:t>
            </w:r>
          </w:p>
        </w:tc>
      </w:tr>
      <w:tr w:rsidR="00604311" w:rsidRPr="00265FD0" w14:paraId="276C5B6D" w14:textId="77777777" w:rsidTr="00F04EF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Merge/>
            <w:tcBorders>
              <w:left w:val="single" w:sz="4" w:space="0" w:color="BFBFBF" w:themeColor="background1" w:themeShade="BF"/>
              <w:right w:val="single" w:sz="4" w:space="0" w:color="BFBFBF" w:themeColor="background1" w:themeShade="BF"/>
            </w:tcBorders>
            <w:vAlign w:val="center"/>
          </w:tcPr>
          <w:p w14:paraId="354AC06C" w14:textId="77777777" w:rsidR="00604311" w:rsidRPr="00265FD0" w:rsidRDefault="00604311" w:rsidP="00604311">
            <w:pPr>
              <w:pStyle w:val="afb"/>
              <w:ind w:firstLineChars="92" w:firstLine="258"/>
              <w:jc w:val="both"/>
            </w:pPr>
          </w:p>
        </w:tc>
        <w:tc>
          <w:tcPr>
            <w:tcW w:w="351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0FC4B4C5" w14:textId="00D5155A" w:rsidR="00604311" w:rsidRPr="00265FD0" w:rsidRDefault="00604311" w:rsidP="00604311">
            <w:pPr>
              <w:pStyle w:val="afb"/>
              <w:ind w:firstLineChars="61" w:firstLine="171"/>
              <w:jc w:val="left"/>
              <w:cnfStyle w:val="000000100000" w:firstRow="0" w:lastRow="0" w:firstColumn="0" w:lastColumn="0" w:oddVBand="0" w:evenVBand="0" w:oddHBand="1" w:evenHBand="0" w:firstRowFirstColumn="0" w:firstRowLastColumn="0" w:lastRowFirstColumn="0" w:lastRowLastColumn="0"/>
            </w:pPr>
            <w:r w:rsidRPr="00265FD0">
              <w:rPr>
                <w:rFonts w:hint="eastAsia"/>
              </w:rPr>
              <w:t>s</w:t>
            </w:r>
            <w:r w:rsidRPr="00265FD0">
              <w:t>tep.dart</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0857B2A0" w14:textId="74524901" w:rsidR="00604311" w:rsidRPr="00265FD0" w:rsidRDefault="00604311" w:rsidP="00604311">
            <w:pPr>
              <w:pStyle w:val="afb"/>
              <w:ind w:firstLineChars="30" w:firstLine="84"/>
              <w:jc w:val="left"/>
              <w:cnfStyle w:val="000000100000" w:firstRow="0" w:lastRow="0" w:firstColumn="0" w:lastColumn="0" w:oddVBand="0" w:evenVBand="0" w:oddHBand="1" w:evenHBand="0" w:firstRowFirstColumn="0" w:firstRowLastColumn="0" w:lastRowFirstColumn="0" w:lastRowLastColumn="0"/>
            </w:pPr>
            <w:r w:rsidRPr="00265FD0">
              <w:rPr>
                <w:rFonts w:hint="eastAsia"/>
              </w:rPr>
              <w:t>步數數據元件</w:t>
            </w:r>
          </w:p>
        </w:tc>
      </w:tr>
      <w:tr w:rsidR="003F60B8" w:rsidRPr="00265FD0" w14:paraId="479AE6B8" w14:textId="77777777" w:rsidTr="00AC61F2">
        <w:trPr>
          <w:jc w:val="center"/>
        </w:trPr>
        <w:tc>
          <w:tcPr>
            <w:cnfStyle w:val="001000000000" w:firstRow="0" w:lastRow="0" w:firstColumn="1" w:lastColumn="0" w:oddVBand="0" w:evenVBand="0" w:oddHBand="0" w:evenHBand="0" w:firstRowFirstColumn="0" w:firstRowLastColumn="0" w:lastRowFirstColumn="0" w:lastRowLastColumn="0"/>
            <w:tcW w:w="0" w:type="auto"/>
            <w:vMerge w:val="restart"/>
            <w:tcBorders>
              <w:left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548BB32F" w14:textId="406E5613" w:rsidR="003F60B8" w:rsidRPr="00265FD0" w:rsidRDefault="003F60B8" w:rsidP="00604311">
            <w:pPr>
              <w:pStyle w:val="afb"/>
              <w:ind w:firstLineChars="92" w:firstLine="258"/>
              <w:jc w:val="both"/>
            </w:pPr>
            <w:r w:rsidRPr="00265FD0">
              <w:rPr>
                <w:rFonts w:hint="eastAsia"/>
              </w:rPr>
              <w:t>a</w:t>
            </w:r>
            <w:r w:rsidRPr="00265FD0">
              <w:t>pi</w:t>
            </w:r>
          </w:p>
        </w:tc>
        <w:tc>
          <w:tcPr>
            <w:tcW w:w="351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0E65E2ED" w14:textId="79E82E26" w:rsidR="003F60B8" w:rsidRPr="00265FD0" w:rsidRDefault="003F60B8" w:rsidP="00604311">
            <w:pPr>
              <w:pStyle w:val="afb"/>
              <w:ind w:firstLineChars="61" w:firstLine="171"/>
              <w:jc w:val="left"/>
              <w:cnfStyle w:val="000000000000" w:firstRow="0" w:lastRow="0" w:firstColumn="0" w:lastColumn="0" w:oddVBand="0" w:evenVBand="0" w:oddHBand="0" w:evenHBand="0" w:firstRowFirstColumn="0" w:firstRowLastColumn="0" w:lastRowFirstColumn="0" w:lastRowLastColumn="0"/>
            </w:pPr>
            <w:r w:rsidRPr="00265FD0">
              <w:rPr>
                <w:rFonts w:hint="eastAsia"/>
              </w:rPr>
              <w:t>u</w:t>
            </w:r>
            <w:r w:rsidRPr="00265FD0">
              <w:t>ser.dart</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75BF5132" w14:textId="5B4ADA96" w:rsidR="003F60B8" w:rsidRPr="00265FD0" w:rsidRDefault="003F60B8" w:rsidP="00604311">
            <w:pPr>
              <w:pStyle w:val="afb"/>
              <w:ind w:firstLineChars="30" w:firstLine="84"/>
              <w:jc w:val="left"/>
              <w:cnfStyle w:val="000000000000" w:firstRow="0" w:lastRow="0" w:firstColumn="0" w:lastColumn="0" w:oddVBand="0" w:evenVBand="0" w:oddHBand="0" w:evenHBand="0" w:firstRowFirstColumn="0" w:firstRowLastColumn="0" w:lastRowFirstColumn="0" w:lastRowLastColumn="0"/>
            </w:pPr>
            <w:r w:rsidRPr="00265FD0">
              <w:rPr>
                <w:rFonts w:hint="eastAsia"/>
              </w:rPr>
              <w:t>使用者</w:t>
            </w:r>
            <w:r w:rsidRPr="00265FD0">
              <w:rPr>
                <w:rFonts w:hint="eastAsia"/>
              </w:rPr>
              <w:t>api</w:t>
            </w:r>
            <w:r w:rsidRPr="00265FD0">
              <w:rPr>
                <w:rFonts w:hint="eastAsia"/>
              </w:rPr>
              <w:t>資料庫串接</w:t>
            </w:r>
          </w:p>
        </w:tc>
      </w:tr>
      <w:tr w:rsidR="003F60B8" w:rsidRPr="00265FD0" w14:paraId="00EC196E" w14:textId="77777777" w:rsidTr="00AC61F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Merge/>
            <w:tcBorders>
              <w:left w:val="single" w:sz="4" w:space="0" w:color="BFBFBF" w:themeColor="background1" w:themeShade="BF"/>
              <w:right w:val="single" w:sz="4" w:space="0" w:color="BFBFBF" w:themeColor="background1" w:themeShade="BF"/>
            </w:tcBorders>
            <w:vAlign w:val="center"/>
          </w:tcPr>
          <w:p w14:paraId="3868C4A2" w14:textId="77777777" w:rsidR="003F60B8" w:rsidRPr="00265FD0" w:rsidRDefault="003F60B8" w:rsidP="00604311">
            <w:pPr>
              <w:pStyle w:val="afb"/>
              <w:ind w:firstLineChars="92" w:firstLine="258"/>
              <w:jc w:val="both"/>
            </w:pPr>
          </w:p>
        </w:tc>
        <w:tc>
          <w:tcPr>
            <w:tcW w:w="351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264C55AB" w14:textId="7BDD0143" w:rsidR="003F60B8" w:rsidRPr="00265FD0" w:rsidRDefault="003F60B8" w:rsidP="00604311">
            <w:pPr>
              <w:pStyle w:val="afb"/>
              <w:ind w:firstLineChars="61" w:firstLine="171"/>
              <w:jc w:val="left"/>
              <w:cnfStyle w:val="000000100000" w:firstRow="0" w:lastRow="0" w:firstColumn="0" w:lastColumn="0" w:oddVBand="0" w:evenVBand="0" w:oddHBand="1" w:evenHBand="0" w:firstRowFirstColumn="0" w:firstRowLastColumn="0" w:lastRowFirstColumn="0" w:lastRowLastColumn="0"/>
            </w:pPr>
            <w:r w:rsidRPr="00265FD0">
              <w:rPr>
                <w:rFonts w:hint="eastAsia"/>
              </w:rPr>
              <w:t>w</w:t>
            </w:r>
            <w:r w:rsidRPr="00265FD0">
              <w:t>eb_parse.dart</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597F3A4A" w14:textId="51CCD7CB" w:rsidR="003F60B8" w:rsidRPr="00265FD0" w:rsidRDefault="003F60B8" w:rsidP="00604311">
            <w:pPr>
              <w:pStyle w:val="afb"/>
              <w:ind w:firstLineChars="30" w:firstLine="84"/>
              <w:jc w:val="left"/>
              <w:cnfStyle w:val="000000100000" w:firstRow="0" w:lastRow="0" w:firstColumn="0" w:lastColumn="0" w:oddVBand="0" w:evenVBand="0" w:oddHBand="1" w:evenHBand="0" w:firstRowFirstColumn="0" w:firstRowLastColumn="0" w:lastRowFirstColumn="0" w:lastRowLastColumn="0"/>
            </w:pPr>
            <w:r w:rsidRPr="00265FD0">
              <w:rPr>
                <w:rFonts w:hint="eastAsia"/>
              </w:rPr>
              <w:t>新聞網頁爬蟲</w:t>
            </w:r>
          </w:p>
        </w:tc>
      </w:tr>
    </w:tbl>
    <w:p w14:paraId="1080C019" w14:textId="77777777" w:rsidR="00C06DCF" w:rsidRPr="00265FD0" w:rsidRDefault="00C06DCF" w:rsidP="004151ED">
      <w:pPr>
        <w:rPr>
          <w:kern w:val="0"/>
        </w:rPr>
      </w:pPr>
    </w:p>
    <w:p w14:paraId="2EB2001E" w14:textId="4068D358" w:rsidR="004151ED" w:rsidRPr="00265FD0" w:rsidRDefault="004151ED" w:rsidP="004151ED">
      <w:r w:rsidRPr="00265FD0">
        <w:rPr>
          <w:kern w:val="0"/>
        </w:rPr>
        <w:br w:type="page"/>
      </w:r>
    </w:p>
    <w:p w14:paraId="098D1916" w14:textId="22CF8966" w:rsidR="004151ED" w:rsidRPr="00265FD0" w:rsidRDefault="004151ED" w:rsidP="004151ED">
      <w:pPr>
        <w:pStyle w:val="2"/>
        <w:pageBreakBefore/>
      </w:pPr>
      <w:bookmarkStart w:id="126" w:name="_Toc119502663"/>
      <w:bookmarkStart w:id="127" w:name="_Toc119505484"/>
      <w:bookmarkStart w:id="128" w:name="_Toc149829341"/>
      <w:r w:rsidRPr="00265FD0">
        <w:rPr>
          <w:rFonts w:hint="eastAsia"/>
        </w:rPr>
        <w:lastRenderedPageBreak/>
        <w:t>其他附屬之各種元件</w:t>
      </w:r>
      <w:bookmarkEnd w:id="126"/>
      <w:bookmarkEnd w:id="127"/>
      <w:bookmarkEnd w:id="128"/>
    </w:p>
    <w:p w14:paraId="0E3417FF" w14:textId="6DD769A1" w:rsidR="00CE4A7D" w:rsidRPr="00265FD0" w:rsidRDefault="00CE4A7D" w:rsidP="00CE4A7D">
      <w:pPr>
        <w:pStyle w:val="ac"/>
        <w:keepNext/>
      </w:pPr>
      <w:bookmarkStart w:id="129" w:name="_Toc151314169"/>
      <w:r w:rsidRPr="00265FD0">
        <w:rPr>
          <w:rFonts w:hint="eastAsia"/>
          <w:lang w:eastAsia="zh-CN"/>
        </w:rPr>
        <w:t>▼</w:t>
      </w:r>
      <w:r w:rsidRPr="00265FD0">
        <w:rPr>
          <w:rFonts w:hint="eastAsia"/>
        </w:rPr>
        <w:t>表</w:t>
      </w:r>
      <w:r w:rsidR="000820A3" w:rsidRPr="00265FD0">
        <w:fldChar w:fldCharType="begin"/>
      </w:r>
      <w:r w:rsidR="000820A3" w:rsidRPr="00265FD0">
        <w:instrText xml:space="preserve"> </w:instrText>
      </w:r>
      <w:r w:rsidR="000820A3" w:rsidRPr="00265FD0">
        <w:rPr>
          <w:rFonts w:hint="eastAsia"/>
        </w:rPr>
        <w:instrText>STYLEREF 2 \s</w:instrText>
      </w:r>
      <w:r w:rsidR="000820A3" w:rsidRPr="00265FD0">
        <w:instrText xml:space="preserve"> </w:instrText>
      </w:r>
      <w:r w:rsidR="000820A3" w:rsidRPr="00265FD0">
        <w:fldChar w:fldCharType="separate"/>
      </w:r>
      <w:r w:rsidR="00F239B7">
        <w:rPr>
          <w:noProof/>
        </w:rPr>
        <w:t>9-2</w:t>
      </w:r>
      <w:r w:rsidR="000820A3" w:rsidRPr="00265FD0">
        <w:fldChar w:fldCharType="end"/>
      </w:r>
      <w:r w:rsidR="000820A3" w:rsidRPr="00265FD0">
        <w:noBreakHyphen/>
      </w:r>
      <w:r w:rsidR="000820A3" w:rsidRPr="00265FD0">
        <w:fldChar w:fldCharType="begin"/>
      </w:r>
      <w:r w:rsidR="000820A3" w:rsidRPr="00265FD0">
        <w:instrText xml:space="preserve"> </w:instrText>
      </w:r>
      <w:r w:rsidR="000820A3" w:rsidRPr="00265FD0">
        <w:rPr>
          <w:rFonts w:hint="eastAsia"/>
        </w:rPr>
        <w:instrText xml:space="preserve">SEQ </w:instrText>
      </w:r>
      <w:r w:rsidR="000820A3" w:rsidRPr="00265FD0">
        <w:rPr>
          <w:rFonts w:hint="eastAsia"/>
        </w:rPr>
        <w:instrText>表</w:instrText>
      </w:r>
      <w:r w:rsidR="000820A3" w:rsidRPr="00265FD0">
        <w:rPr>
          <w:rFonts w:hint="eastAsia"/>
        </w:rPr>
        <w:instrText xml:space="preserve"> \* ARABIC \s 2</w:instrText>
      </w:r>
      <w:r w:rsidR="000820A3" w:rsidRPr="00265FD0">
        <w:instrText xml:space="preserve"> </w:instrText>
      </w:r>
      <w:r w:rsidR="000820A3" w:rsidRPr="00265FD0">
        <w:fldChar w:fldCharType="separate"/>
      </w:r>
      <w:r w:rsidR="00F239B7">
        <w:rPr>
          <w:noProof/>
        </w:rPr>
        <w:t>1</w:t>
      </w:r>
      <w:r w:rsidR="000820A3" w:rsidRPr="00265FD0">
        <w:fldChar w:fldCharType="end"/>
      </w:r>
      <w:r w:rsidRPr="00265FD0">
        <w:rPr>
          <w:rFonts w:hint="eastAsia"/>
        </w:rPr>
        <w:t>、</w:t>
      </w:r>
      <w:r w:rsidR="001A47DC" w:rsidRPr="00265FD0">
        <w:rPr>
          <w:rFonts w:hint="eastAsia"/>
        </w:rPr>
        <w:t>App</w:t>
      </w:r>
      <w:r w:rsidRPr="00265FD0">
        <w:rPr>
          <w:rFonts w:hint="eastAsia"/>
        </w:rPr>
        <w:t>端外部元件清單</w:t>
      </w:r>
      <w:bookmarkEnd w:id="129"/>
    </w:p>
    <w:tbl>
      <w:tblPr>
        <w:tblStyle w:val="110"/>
        <w:tblW w:w="9072" w:type="dxa"/>
        <w:jc w:val="center"/>
        <w:tblLook w:val="04A0" w:firstRow="1" w:lastRow="0" w:firstColumn="1" w:lastColumn="0" w:noHBand="0" w:noVBand="1"/>
      </w:tblPr>
      <w:tblGrid>
        <w:gridCol w:w="4135"/>
        <w:gridCol w:w="1674"/>
        <w:gridCol w:w="3263"/>
      </w:tblGrid>
      <w:tr w:rsidR="005430B4" w:rsidRPr="00265FD0" w14:paraId="379F343D" w14:textId="77777777" w:rsidTr="00CE4A7D">
        <w:trPr>
          <w:cnfStyle w:val="100000000000" w:firstRow="1" w:lastRow="0" w:firstColumn="0" w:lastColumn="0" w:oddVBand="0" w:evenVBand="0" w:oddHBand="0" w:evenHBand="0" w:firstRowFirstColumn="0" w:firstRowLastColumn="0" w:lastRowFirstColumn="0" w:lastRowLastColumn="0"/>
          <w:trHeight w:val="346"/>
          <w:jc w:val="center"/>
        </w:trPr>
        <w:tc>
          <w:tcPr>
            <w:cnfStyle w:val="001000000000" w:firstRow="0" w:lastRow="0" w:firstColumn="1" w:lastColumn="0" w:oddVBand="0" w:evenVBand="0" w:oddHBand="0" w:evenHBand="0" w:firstRowFirstColumn="0" w:firstRowLastColumn="0" w:lastRowFirstColumn="0" w:lastRowLastColumn="0"/>
            <w:tcW w:w="413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21E392D2" w14:textId="77777777" w:rsidR="004151ED" w:rsidRPr="00265FD0" w:rsidRDefault="004151ED">
            <w:pPr>
              <w:jc w:val="center"/>
              <w:rPr>
                <w:bCs w:val="0"/>
                <w:sz w:val="24"/>
              </w:rPr>
            </w:pPr>
            <w:r w:rsidRPr="00265FD0">
              <w:rPr>
                <w:rFonts w:hint="eastAsia"/>
                <w:bCs w:val="0"/>
              </w:rPr>
              <w:t>套件名稱</w:t>
            </w:r>
          </w:p>
        </w:tc>
        <w:tc>
          <w:tcPr>
            <w:tcW w:w="167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32844068" w14:textId="77777777" w:rsidR="004151ED" w:rsidRPr="00265FD0" w:rsidRDefault="004151ED">
            <w:pPr>
              <w:jc w:val="center"/>
              <w:cnfStyle w:val="100000000000" w:firstRow="1" w:lastRow="0" w:firstColumn="0" w:lastColumn="0" w:oddVBand="0" w:evenVBand="0" w:oddHBand="0" w:evenHBand="0" w:firstRowFirstColumn="0" w:firstRowLastColumn="0" w:lastRowFirstColumn="0" w:lastRowLastColumn="0"/>
            </w:pPr>
            <w:r w:rsidRPr="00265FD0">
              <w:rPr>
                <w:rFonts w:hint="eastAsia"/>
              </w:rPr>
              <w:t>版本</w:t>
            </w:r>
          </w:p>
        </w:tc>
        <w:tc>
          <w:tcPr>
            <w:tcW w:w="3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16A79F83" w14:textId="77777777" w:rsidR="004151ED" w:rsidRPr="00265FD0" w:rsidRDefault="004151ED">
            <w:pPr>
              <w:jc w:val="center"/>
              <w:cnfStyle w:val="100000000000" w:firstRow="1" w:lastRow="0" w:firstColumn="0" w:lastColumn="0" w:oddVBand="0" w:evenVBand="0" w:oddHBand="0" w:evenHBand="0" w:firstRowFirstColumn="0" w:firstRowLastColumn="0" w:lastRowFirstColumn="0" w:lastRowLastColumn="0"/>
            </w:pPr>
            <w:r w:rsidRPr="00265FD0">
              <w:rPr>
                <w:rFonts w:hint="eastAsia"/>
              </w:rPr>
              <w:t>功能</w:t>
            </w:r>
          </w:p>
        </w:tc>
      </w:tr>
      <w:tr w:rsidR="004151ED" w:rsidRPr="00265FD0" w14:paraId="6AC4FE30" w14:textId="77777777" w:rsidTr="00CE4A7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3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1A3E538" w14:textId="77777777" w:rsidR="004151ED" w:rsidRPr="00265FD0" w:rsidRDefault="004151ED">
            <w:pPr>
              <w:pStyle w:val="afb"/>
              <w:jc w:val="both"/>
              <w:rPr>
                <w:b w:val="0"/>
                <w:bCs w:val="0"/>
              </w:rPr>
            </w:pPr>
            <w:r w:rsidRPr="00265FD0">
              <w:rPr>
                <w:b w:val="0"/>
                <w:bCs w:val="0"/>
              </w:rPr>
              <w:t>cupertino_icons</w:t>
            </w:r>
          </w:p>
        </w:tc>
        <w:tc>
          <w:tcPr>
            <w:tcW w:w="167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79D861D" w14:textId="77777777" w:rsidR="004151ED" w:rsidRPr="00265FD0" w:rsidRDefault="004151ED">
            <w:pPr>
              <w:pStyle w:val="afb"/>
              <w:ind w:leftChars="-34" w:left="-95" w:firstLineChars="100" w:firstLine="280"/>
              <w:jc w:val="both"/>
              <w:cnfStyle w:val="000000100000" w:firstRow="0" w:lastRow="0" w:firstColumn="0" w:lastColumn="0" w:oddVBand="0" w:evenVBand="0" w:oddHBand="1" w:evenHBand="0" w:firstRowFirstColumn="0" w:firstRowLastColumn="0" w:lastRowFirstColumn="0" w:lastRowLastColumn="0"/>
            </w:pPr>
            <w:r w:rsidRPr="00265FD0">
              <w:rPr>
                <w:szCs w:val="22"/>
              </w:rPr>
              <w:t>^1.0.2</w:t>
            </w:r>
          </w:p>
        </w:tc>
        <w:tc>
          <w:tcPr>
            <w:tcW w:w="3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12EC840" w14:textId="77777777" w:rsidR="004151ED" w:rsidRPr="00265FD0" w:rsidRDefault="004151ED">
            <w:pPr>
              <w:pStyle w:val="afb"/>
              <w:jc w:val="both"/>
              <w:cnfStyle w:val="000000100000" w:firstRow="0" w:lastRow="0" w:firstColumn="0" w:lastColumn="0" w:oddVBand="0" w:evenVBand="0" w:oddHBand="1" w:evenHBand="0" w:firstRowFirstColumn="0" w:firstRowLastColumn="0" w:lastRowFirstColumn="0" w:lastRowLastColumn="0"/>
            </w:pPr>
            <w:r w:rsidRPr="00265FD0">
              <w:rPr>
                <w:rFonts w:hint="eastAsia"/>
              </w:rPr>
              <w:t>簡易圖示套件</w:t>
            </w:r>
          </w:p>
        </w:tc>
      </w:tr>
      <w:tr w:rsidR="005430B4" w:rsidRPr="00265FD0" w14:paraId="116E6FE6" w14:textId="77777777" w:rsidTr="00CE4A7D">
        <w:trPr>
          <w:jc w:val="center"/>
        </w:trPr>
        <w:tc>
          <w:tcPr>
            <w:cnfStyle w:val="001000000000" w:firstRow="0" w:lastRow="0" w:firstColumn="1" w:lastColumn="0" w:oddVBand="0" w:evenVBand="0" w:oddHBand="0" w:evenHBand="0" w:firstRowFirstColumn="0" w:firstRowLastColumn="0" w:lastRowFirstColumn="0" w:lastRowLastColumn="0"/>
            <w:tcW w:w="413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2586775" w14:textId="654936D0" w:rsidR="004151ED" w:rsidRPr="00265FD0" w:rsidRDefault="004151ED">
            <w:pPr>
              <w:pStyle w:val="afb"/>
              <w:jc w:val="both"/>
              <w:rPr>
                <w:b w:val="0"/>
                <w:bCs w:val="0"/>
              </w:rPr>
            </w:pPr>
            <w:r w:rsidRPr="00265FD0">
              <w:rPr>
                <w:b w:val="0"/>
                <w:bCs w:val="0"/>
              </w:rPr>
              <w:t>package_info_plus</w:t>
            </w:r>
          </w:p>
        </w:tc>
        <w:tc>
          <w:tcPr>
            <w:tcW w:w="167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485BC43" w14:textId="335197BB" w:rsidR="004151ED" w:rsidRPr="00265FD0" w:rsidRDefault="004151ED">
            <w:pPr>
              <w:pStyle w:val="afb"/>
              <w:ind w:leftChars="-34" w:left="-95" w:firstLineChars="100" w:firstLine="280"/>
              <w:jc w:val="both"/>
              <w:cnfStyle w:val="000000000000" w:firstRow="0" w:lastRow="0" w:firstColumn="0" w:lastColumn="0" w:oddVBand="0" w:evenVBand="0" w:oddHBand="0" w:evenHBand="0" w:firstRowFirstColumn="0" w:firstRowLastColumn="0" w:lastRowFirstColumn="0" w:lastRowLastColumn="0"/>
            </w:pPr>
            <w:r w:rsidRPr="00265FD0">
              <w:t>^4.1.0</w:t>
            </w:r>
          </w:p>
        </w:tc>
        <w:tc>
          <w:tcPr>
            <w:tcW w:w="3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9941821" w14:textId="3AA5230D" w:rsidR="004151ED" w:rsidRPr="00265FD0" w:rsidRDefault="004151ED">
            <w:pPr>
              <w:pStyle w:val="afb"/>
              <w:jc w:val="both"/>
              <w:cnfStyle w:val="000000000000" w:firstRow="0" w:lastRow="0" w:firstColumn="0" w:lastColumn="0" w:oddVBand="0" w:evenVBand="0" w:oddHBand="0" w:evenHBand="0" w:firstRowFirstColumn="0" w:firstRowLastColumn="0" w:lastRowFirstColumn="0" w:lastRowLastColumn="0"/>
            </w:pPr>
            <w:r w:rsidRPr="00265FD0">
              <w:rPr>
                <w:rFonts w:hint="eastAsia"/>
              </w:rPr>
              <w:t>版本號控制</w:t>
            </w:r>
          </w:p>
        </w:tc>
      </w:tr>
      <w:tr w:rsidR="004151ED" w:rsidRPr="00265FD0" w14:paraId="33F872A0" w14:textId="77777777" w:rsidTr="00CE4A7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3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4C79016" w14:textId="13CE5738" w:rsidR="004151ED" w:rsidRPr="00265FD0" w:rsidRDefault="004151ED">
            <w:pPr>
              <w:pStyle w:val="afb"/>
              <w:jc w:val="both"/>
              <w:rPr>
                <w:b w:val="0"/>
                <w:bCs w:val="0"/>
              </w:rPr>
            </w:pPr>
            <w:r w:rsidRPr="00265FD0">
              <w:rPr>
                <w:b w:val="0"/>
                <w:bCs w:val="0"/>
              </w:rPr>
              <w:t>flutter_svg</w:t>
            </w:r>
          </w:p>
        </w:tc>
        <w:tc>
          <w:tcPr>
            <w:tcW w:w="167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6EF8B6A" w14:textId="6B0FB909" w:rsidR="004151ED" w:rsidRPr="00265FD0" w:rsidRDefault="004151ED">
            <w:pPr>
              <w:pStyle w:val="afb"/>
              <w:ind w:leftChars="-34" w:left="-95" w:firstLineChars="100" w:firstLine="280"/>
              <w:jc w:val="both"/>
              <w:cnfStyle w:val="000000100000" w:firstRow="0" w:lastRow="0" w:firstColumn="0" w:lastColumn="0" w:oddVBand="0" w:evenVBand="0" w:oddHBand="1" w:evenHBand="0" w:firstRowFirstColumn="0" w:firstRowLastColumn="0" w:lastRowFirstColumn="0" w:lastRowLastColumn="0"/>
            </w:pPr>
            <w:r w:rsidRPr="00265FD0">
              <w:t>^2.0.5</w:t>
            </w:r>
          </w:p>
        </w:tc>
        <w:tc>
          <w:tcPr>
            <w:tcW w:w="3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EC418CE" w14:textId="3A81AFB8" w:rsidR="004151ED" w:rsidRPr="00265FD0" w:rsidRDefault="00A0406F">
            <w:pPr>
              <w:pStyle w:val="afb"/>
              <w:jc w:val="both"/>
              <w:cnfStyle w:val="000000100000" w:firstRow="0" w:lastRow="0" w:firstColumn="0" w:lastColumn="0" w:oddVBand="0" w:evenVBand="0" w:oddHBand="1" w:evenHBand="0" w:firstRowFirstColumn="0" w:firstRowLastColumn="0" w:lastRowFirstColumn="0" w:lastRowLastColumn="0"/>
            </w:pPr>
            <w:r w:rsidRPr="00265FD0">
              <w:rPr>
                <w:rFonts w:hint="eastAsia"/>
              </w:rPr>
              <w:t>s</w:t>
            </w:r>
            <w:r w:rsidR="004151ED" w:rsidRPr="00265FD0">
              <w:t>vg</w:t>
            </w:r>
            <w:r w:rsidR="004151ED" w:rsidRPr="00265FD0">
              <w:rPr>
                <w:rFonts w:hint="eastAsia"/>
              </w:rPr>
              <w:t>導入</w:t>
            </w:r>
          </w:p>
        </w:tc>
      </w:tr>
      <w:tr w:rsidR="005430B4" w:rsidRPr="00265FD0" w14:paraId="53F3C687" w14:textId="77777777" w:rsidTr="00CE4A7D">
        <w:trPr>
          <w:jc w:val="center"/>
        </w:trPr>
        <w:tc>
          <w:tcPr>
            <w:cnfStyle w:val="001000000000" w:firstRow="0" w:lastRow="0" w:firstColumn="1" w:lastColumn="0" w:oddVBand="0" w:evenVBand="0" w:oddHBand="0" w:evenHBand="0" w:firstRowFirstColumn="0" w:firstRowLastColumn="0" w:lastRowFirstColumn="0" w:lastRowLastColumn="0"/>
            <w:tcW w:w="413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D522B28" w14:textId="77777777" w:rsidR="004151ED" w:rsidRPr="00265FD0" w:rsidRDefault="004151ED">
            <w:pPr>
              <w:pStyle w:val="afb"/>
              <w:jc w:val="both"/>
              <w:rPr>
                <w:b w:val="0"/>
                <w:bCs w:val="0"/>
              </w:rPr>
            </w:pPr>
            <w:r w:rsidRPr="00265FD0">
              <w:rPr>
                <w:b w:val="0"/>
                <w:bCs w:val="0"/>
              </w:rPr>
              <w:t>shared_pre</w:t>
            </w:r>
            <w:bookmarkStart w:id="130" w:name="_GoBack"/>
            <w:bookmarkEnd w:id="130"/>
            <w:r w:rsidRPr="00265FD0">
              <w:rPr>
                <w:b w:val="0"/>
                <w:bCs w:val="0"/>
              </w:rPr>
              <w:t>ferences</w:t>
            </w:r>
          </w:p>
        </w:tc>
        <w:tc>
          <w:tcPr>
            <w:tcW w:w="167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44E7EDD" w14:textId="66959F3C" w:rsidR="004151ED" w:rsidRPr="00265FD0" w:rsidRDefault="004151ED">
            <w:pPr>
              <w:pStyle w:val="afb"/>
              <w:ind w:leftChars="-34" w:left="-95" w:firstLineChars="100" w:firstLine="280"/>
              <w:jc w:val="both"/>
              <w:cnfStyle w:val="000000000000" w:firstRow="0" w:lastRow="0" w:firstColumn="0" w:lastColumn="0" w:oddVBand="0" w:evenVBand="0" w:oddHBand="0" w:evenHBand="0" w:firstRowFirstColumn="0" w:firstRowLastColumn="0" w:lastRowFirstColumn="0" w:lastRowLastColumn="0"/>
            </w:pPr>
            <w:r w:rsidRPr="00265FD0">
              <w:t>^2.2.0</w:t>
            </w:r>
          </w:p>
        </w:tc>
        <w:tc>
          <w:tcPr>
            <w:tcW w:w="3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265BC40" w14:textId="553F1A8F" w:rsidR="004151ED" w:rsidRPr="00265FD0" w:rsidRDefault="0099125F">
            <w:pPr>
              <w:pStyle w:val="afb"/>
              <w:jc w:val="both"/>
              <w:cnfStyle w:val="000000000000" w:firstRow="0" w:lastRow="0" w:firstColumn="0" w:lastColumn="0" w:oddVBand="0" w:evenVBand="0" w:oddHBand="0" w:evenHBand="0" w:firstRowFirstColumn="0" w:firstRowLastColumn="0" w:lastRowFirstColumn="0" w:lastRowLastColumn="0"/>
            </w:pPr>
            <w:r w:rsidRPr="00265FD0">
              <w:t>kv</w:t>
            </w:r>
            <w:r w:rsidRPr="00265FD0">
              <w:rPr>
                <w:rFonts w:hint="eastAsia"/>
              </w:rPr>
              <w:t>值本地</w:t>
            </w:r>
            <w:r w:rsidR="005430B4" w:rsidRPr="00265FD0">
              <w:rPr>
                <w:rFonts w:hint="eastAsia"/>
              </w:rPr>
              <w:t>快取</w:t>
            </w:r>
          </w:p>
        </w:tc>
      </w:tr>
      <w:tr w:rsidR="004151ED" w:rsidRPr="00265FD0" w14:paraId="54EFEFF8" w14:textId="77777777" w:rsidTr="00CE4A7D">
        <w:trPr>
          <w:cnfStyle w:val="000000100000" w:firstRow="0" w:lastRow="0" w:firstColumn="0" w:lastColumn="0" w:oddVBand="0" w:evenVBand="0" w:oddHBand="1" w:evenHBand="0" w:firstRowFirstColumn="0" w:firstRowLastColumn="0" w:lastRowFirstColumn="0" w:lastRowLastColumn="0"/>
          <w:trHeight w:val="84"/>
          <w:jc w:val="center"/>
        </w:trPr>
        <w:tc>
          <w:tcPr>
            <w:cnfStyle w:val="001000000000" w:firstRow="0" w:lastRow="0" w:firstColumn="1" w:lastColumn="0" w:oddVBand="0" w:evenVBand="0" w:oddHBand="0" w:evenHBand="0" w:firstRowFirstColumn="0" w:firstRowLastColumn="0" w:lastRowFirstColumn="0" w:lastRowLastColumn="0"/>
            <w:tcW w:w="413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A141CBB" w14:textId="79E79EC4" w:rsidR="004151ED" w:rsidRPr="00265FD0" w:rsidRDefault="004151ED">
            <w:pPr>
              <w:pStyle w:val="afb"/>
              <w:jc w:val="both"/>
              <w:rPr>
                <w:b w:val="0"/>
                <w:bCs w:val="0"/>
                <w:shd w:val="clear" w:color="auto" w:fill="FFFFFF"/>
              </w:rPr>
            </w:pPr>
            <w:r w:rsidRPr="00265FD0">
              <w:rPr>
                <w:b w:val="0"/>
                <w:bCs w:val="0"/>
                <w:shd w:val="clear" w:color="auto" w:fill="FFFFFF"/>
              </w:rPr>
              <w:t>flutter_launcher_icons</w:t>
            </w:r>
            <w:r w:rsidRPr="00265FD0">
              <w:rPr>
                <w:rFonts w:hint="eastAsia"/>
                <w:b w:val="0"/>
                <w:bCs w:val="0"/>
                <w:shd w:val="clear" w:color="auto" w:fill="FFFFFF"/>
              </w:rPr>
              <w:t>_m</w:t>
            </w:r>
            <w:r w:rsidRPr="00265FD0">
              <w:rPr>
                <w:b w:val="0"/>
                <w:bCs w:val="0"/>
                <w:shd w:val="clear" w:color="auto" w:fill="FFFFFF"/>
              </w:rPr>
              <w:t>ake</w:t>
            </w:r>
            <w:r w:rsidR="0099125F" w:rsidRPr="00265FD0">
              <w:rPr>
                <w:b w:val="0"/>
                <w:bCs w:val="0"/>
                <w:shd w:val="clear" w:color="auto" w:fill="FFFFFF"/>
              </w:rPr>
              <w:t>r</w:t>
            </w:r>
          </w:p>
        </w:tc>
        <w:tc>
          <w:tcPr>
            <w:tcW w:w="167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09F1D29" w14:textId="77777777" w:rsidR="004151ED" w:rsidRPr="00265FD0" w:rsidRDefault="004151ED">
            <w:pPr>
              <w:pStyle w:val="afb"/>
              <w:ind w:leftChars="-34" w:left="-95" w:firstLineChars="100" w:firstLine="280"/>
              <w:jc w:val="both"/>
              <w:cnfStyle w:val="000000100000" w:firstRow="0" w:lastRow="0" w:firstColumn="0" w:lastColumn="0" w:oddVBand="0" w:evenVBand="0" w:oddHBand="1" w:evenHBand="0" w:firstRowFirstColumn="0" w:firstRowLastColumn="0" w:lastRowFirstColumn="0" w:lastRowLastColumn="0"/>
            </w:pPr>
            <w:r w:rsidRPr="00265FD0">
              <w:t>^0.9.2</w:t>
            </w:r>
          </w:p>
        </w:tc>
        <w:tc>
          <w:tcPr>
            <w:tcW w:w="3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32E5E98" w14:textId="19DC0F94" w:rsidR="004151ED" w:rsidRPr="00265FD0" w:rsidRDefault="004151ED">
            <w:pPr>
              <w:pStyle w:val="afb"/>
              <w:jc w:val="both"/>
              <w:cnfStyle w:val="000000100000" w:firstRow="0" w:lastRow="0" w:firstColumn="0" w:lastColumn="0" w:oddVBand="0" w:evenVBand="0" w:oddHBand="1" w:evenHBand="0" w:firstRowFirstColumn="0" w:firstRowLastColumn="0" w:lastRowFirstColumn="0" w:lastRowLastColumn="0"/>
            </w:pPr>
            <w:r w:rsidRPr="00265FD0">
              <w:rPr>
                <w:rFonts w:hint="eastAsia"/>
              </w:rPr>
              <w:t>自定義</w:t>
            </w:r>
            <w:r w:rsidR="001A47DC" w:rsidRPr="00265FD0">
              <w:t>App</w:t>
            </w:r>
            <w:r w:rsidRPr="00265FD0">
              <w:t xml:space="preserve"> icon</w:t>
            </w:r>
          </w:p>
        </w:tc>
      </w:tr>
      <w:tr w:rsidR="005430B4" w:rsidRPr="00265FD0" w14:paraId="64CCC1D8" w14:textId="77777777" w:rsidTr="00CE4A7D">
        <w:trPr>
          <w:trHeight w:val="84"/>
          <w:jc w:val="center"/>
        </w:trPr>
        <w:tc>
          <w:tcPr>
            <w:cnfStyle w:val="001000000000" w:firstRow="0" w:lastRow="0" w:firstColumn="1" w:lastColumn="0" w:oddVBand="0" w:evenVBand="0" w:oddHBand="0" w:evenHBand="0" w:firstRowFirstColumn="0" w:firstRowLastColumn="0" w:lastRowFirstColumn="0" w:lastRowLastColumn="0"/>
            <w:tcW w:w="413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3D5E120" w14:textId="7C99D308" w:rsidR="004151ED" w:rsidRPr="00265FD0" w:rsidRDefault="005430B4">
            <w:pPr>
              <w:pStyle w:val="afb"/>
              <w:jc w:val="both"/>
              <w:rPr>
                <w:b w:val="0"/>
                <w:bCs w:val="0"/>
                <w:shd w:val="clear" w:color="auto" w:fill="FFFFFF"/>
              </w:rPr>
            </w:pPr>
            <w:r w:rsidRPr="00265FD0">
              <w:rPr>
                <w:b w:val="0"/>
                <w:bCs w:val="0"/>
                <w:shd w:val="clear" w:color="auto" w:fill="FFFFFF"/>
              </w:rPr>
              <w:t>syncfusion_flutter_charts</w:t>
            </w:r>
          </w:p>
        </w:tc>
        <w:tc>
          <w:tcPr>
            <w:tcW w:w="167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F2A4EE9" w14:textId="56936359" w:rsidR="004151ED" w:rsidRPr="00265FD0" w:rsidRDefault="005430B4">
            <w:pPr>
              <w:pStyle w:val="afb"/>
              <w:ind w:leftChars="-34" w:left="-95" w:firstLineChars="100" w:firstLine="280"/>
              <w:jc w:val="both"/>
              <w:cnfStyle w:val="000000000000" w:firstRow="0" w:lastRow="0" w:firstColumn="0" w:lastColumn="0" w:oddVBand="0" w:evenVBand="0" w:oddHBand="0" w:evenHBand="0" w:firstRowFirstColumn="0" w:firstRowLastColumn="0" w:lastRowFirstColumn="0" w:lastRowLastColumn="0"/>
            </w:pPr>
            <w:r w:rsidRPr="00265FD0">
              <w:t>^23.1.42</w:t>
            </w:r>
          </w:p>
        </w:tc>
        <w:tc>
          <w:tcPr>
            <w:tcW w:w="3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52202A8" w14:textId="47C4AB08" w:rsidR="004151ED" w:rsidRPr="00265FD0" w:rsidRDefault="005430B4">
            <w:pPr>
              <w:pStyle w:val="afb"/>
              <w:jc w:val="both"/>
              <w:cnfStyle w:val="000000000000" w:firstRow="0" w:lastRow="0" w:firstColumn="0" w:lastColumn="0" w:oddVBand="0" w:evenVBand="0" w:oddHBand="0" w:evenHBand="0" w:firstRowFirstColumn="0" w:firstRowLastColumn="0" w:lastRowFirstColumn="0" w:lastRowLastColumn="0"/>
            </w:pPr>
            <w:r w:rsidRPr="00265FD0">
              <w:rPr>
                <w:rFonts w:hint="eastAsia"/>
              </w:rPr>
              <w:t>繪製數據圖表</w:t>
            </w:r>
          </w:p>
        </w:tc>
      </w:tr>
      <w:tr w:rsidR="004151ED" w:rsidRPr="00265FD0" w14:paraId="16A26DA2" w14:textId="77777777" w:rsidTr="00CE4A7D">
        <w:trPr>
          <w:cnfStyle w:val="000000100000" w:firstRow="0" w:lastRow="0" w:firstColumn="0" w:lastColumn="0" w:oddVBand="0" w:evenVBand="0" w:oddHBand="1" w:evenHBand="0" w:firstRowFirstColumn="0" w:firstRowLastColumn="0" w:lastRowFirstColumn="0" w:lastRowLastColumn="0"/>
          <w:trHeight w:val="84"/>
          <w:jc w:val="center"/>
        </w:trPr>
        <w:tc>
          <w:tcPr>
            <w:cnfStyle w:val="001000000000" w:firstRow="0" w:lastRow="0" w:firstColumn="1" w:lastColumn="0" w:oddVBand="0" w:evenVBand="0" w:oddHBand="0" w:evenHBand="0" w:firstRowFirstColumn="0" w:firstRowLastColumn="0" w:lastRowFirstColumn="0" w:lastRowLastColumn="0"/>
            <w:tcW w:w="413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E355B01" w14:textId="3EB3C30D" w:rsidR="004151ED" w:rsidRPr="00265FD0" w:rsidRDefault="005430B4">
            <w:pPr>
              <w:pStyle w:val="afb"/>
              <w:jc w:val="both"/>
              <w:rPr>
                <w:b w:val="0"/>
                <w:bCs w:val="0"/>
                <w:sz w:val="24"/>
              </w:rPr>
            </w:pPr>
            <w:r w:rsidRPr="00265FD0">
              <w:rPr>
                <w:b w:val="0"/>
                <w:bCs w:val="0"/>
                <w:shd w:val="clear" w:color="auto" w:fill="FFFFFF"/>
              </w:rPr>
              <w:t>pull_to_refresh</w:t>
            </w:r>
          </w:p>
        </w:tc>
        <w:tc>
          <w:tcPr>
            <w:tcW w:w="167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FF0FF8A" w14:textId="20695515" w:rsidR="004151ED" w:rsidRPr="00265FD0" w:rsidRDefault="005430B4">
            <w:pPr>
              <w:pStyle w:val="afb"/>
              <w:ind w:leftChars="-34" w:left="-95" w:firstLineChars="100" w:firstLine="280"/>
              <w:jc w:val="both"/>
              <w:cnfStyle w:val="000000100000" w:firstRow="0" w:lastRow="0" w:firstColumn="0" w:lastColumn="0" w:oddVBand="0" w:evenVBand="0" w:oddHBand="1" w:evenHBand="0" w:firstRowFirstColumn="0" w:firstRowLastColumn="0" w:lastRowFirstColumn="0" w:lastRowLastColumn="0"/>
            </w:pPr>
            <w:r w:rsidRPr="00265FD0">
              <w:t>^2.0.0</w:t>
            </w:r>
          </w:p>
        </w:tc>
        <w:tc>
          <w:tcPr>
            <w:tcW w:w="3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B884A97" w14:textId="3819BEE6" w:rsidR="004151ED" w:rsidRPr="00265FD0" w:rsidRDefault="005430B4">
            <w:pPr>
              <w:pStyle w:val="afb"/>
              <w:jc w:val="both"/>
              <w:cnfStyle w:val="000000100000" w:firstRow="0" w:lastRow="0" w:firstColumn="0" w:lastColumn="0" w:oddVBand="0" w:evenVBand="0" w:oddHBand="1" w:evenHBand="0" w:firstRowFirstColumn="0" w:firstRowLastColumn="0" w:lastRowFirstColumn="0" w:lastRowLastColumn="0"/>
            </w:pPr>
            <w:r w:rsidRPr="00265FD0">
              <w:rPr>
                <w:rFonts w:hint="eastAsia"/>
              </w:rPr>
              <w:t>下拉更新</w:t>
            </w:r>
          </w:p>
        </w:tc>
      </w:tr>
      <w:tr w:rsidR="005430B4" w:rsidRPr="00265FD0" w14:paraId="676E9B5B" w14:textId="77777777" w:rsidTr="00CE4A7D">
        <w:trPr>
          <w:trHeight w:val="84"/>
          <w:jc w:val="center"/>
        </w:trPr>
        <w:tc>
          <w:tcPr>
            <w:cnfStyle w:val="001000000000" w:firstRow="0" w:lastRow="0" w:firstColumn="1" w:lastColumn="0" w:oddVBand="0" w:evenVBand="0" w:oddHBand="0" w:evenHBand="0" w:firstRowFirstColumn="0" w:firstRowLastColumn="0" w:lastRowFirstColumn="0" w:lastRowLastColumn="0"/>
            <w:tcW w:w="413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0548D1B" w14:textId="77777777" w:rsidR="004151ED" w:rsidRPr="00265FD0" w:rsidRDefault="004151ED">
            <w:pPr>
              <w:pStyle w:val="afb"/>
              <w:jc w:val="both"/>
              <w:rPr>
                <w:b w:val="0"/>
                <w:bCs w:val="0"/>
                <w:shd w:val="clear" w:color="auto" w:fill="FFFFFF"/>
              </w:rPr>
            </w:pPr>
            <w:r w:rsidRPr="00265FD0">
              <w:rPr>
                <w:b w:val="0"/>
                <w:bCs w:val="0"/>
                <w:szCs w:val="22"/>
                <w:shd w:val="clear" w:color="auto" w:fill="FFFFFF"/>
              </w:rPr>
              <w:t>flutter_native_splash</w:t>
            </w:r>
          </w:p>
        </w:tc>
        <w:tc>
          <w:tcPr>
            <w:tcW w:w="167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6B639EB" w14:textId="1AEB0117" w:rsidR="004151ED" w:rsidRPr="00265FD0" w:rsidRDefault="004151ED">
            <w:pPr>
              <w:pStyle w:val="afb"/>
              <w:ind w:leftChars="-34" w:left="-95" w:firstLineChars="100" w:firstLine="280"/>
              <w:jc w:val="both"/>
              <w:cnfStyle w:val="000000000000" w:firstRow="0" w:lastRow="0" w:firstColumn="0" w:lastColumn="0" w:oddVBand="0" w:evenVBand="0" w:oddHBand="0" w:evenHBand="0" w:firstRowFirstColumn="0" w:firstRowLastColumn="0" w:lastRowFirstColumn="0" w:lastRowLastColumn="0"/>
            </w:pPr>
            <w:r w:rsidRPr="00265FD0">
              <w:t>^</w:t>
            </w:r>
            <w:r w:rsidR="005430B4" w:rsidRPr="00265FD0">
              <w:t>2.2.16</w:t>
            </w:r>
          </w:p>
        </w:tc>
        <w:tc>
          <w:tcPr>
            <w:tcW w:w="3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7D8E8FA" w14:textId="1AC33788" w:rsidR="004151ED" w:rsidRPr="00265FD0" w:rsidRDefault="001A47DC">
            <w:pPr>
              <w:pStyle w:val="afb"/>
              <w:jc w:val="both"/>
              <w:cnfStyle w:val="000000000000" w:firstRow="0" w:lastRow="0" w:firstColumn="0" w:lastColumn="0" w:oddVBand="0" w:evenVBand="0" w:oddHBand="0" w:evenHBand="0" w:firstRowFirstColumn="0" w:firstRowLastColumn="0" w:lastRowFirstColumn="0" w:lastRowLastColumn="0"/>
            </w:pPr>
            <w:r w:rsidRPr="00265FD0">
              <w:t>App</w:t>
            </w:r>
            <w:r w:rsidR="004151ED" w:rsidRPr="00265FD0">
              <w:rPr>
                <w:rFonts w:hint="eastAsia"/>
              </w:rPr>
              <w:t>啟動畫面</w:t>
            </w:r>
          </w:p>
        </w:tc>
      </w:tr>
      <w:tr w:rsidR="004151ED" w:rsidRPr="00265FD0" w14:paraId="414938F4" w14:textId="77777777" w:rsidTr="00CE4A7D">
        <w:trPr>
          <w:cnfStyle w:val="000000100000" w:firstRow="0" w:lastRow="0" w:firstColumn="0" w:lastColumn="0" w:oddVBand="0" w:evenVBand="0" w:oddHBand="1" w:evenHBand="0" w:firstRowFirstColumn="0" w:firstRowLastColumn="0" w:lastRowFirstColumn="0" w:lastRowLastColumn="0"/>
          <w:trHeight w:val="84"/>
          <w:jc w:val="center"/>
        </w:trPr>
        <w:tc>
          <w:tcPr>
            <w:cnfStyle w:val="001000000000" w:firstRow="0" w:lastRow="0" w:firstColumn="1" w:lastColumn="0" w:oddVBand="0" w:evenVBand="0" w:oddHBand="0" w:evenHBand="0" w:firstRowFirstColumn="0" w:firstRowLastColumn="0" w:lastRowFirstColumn="0" w:lastRowLastColumn="0"/>
            <w:tcW w:w="413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94AD86A" w14:textId="6D82E275" w:rsidR="004151ED" w:rsidRPr="00265FD0" w:rsidRDefault="005430B4">
            <w:pPr>
              <w:pStyle w:val="afb"/>
              <w:jc w:val="both"/>
              <w:rPr>
                <w:b w:val="0"/>
                <w:bCs w:val="0"/>
                <w:shd w:val="clear" w:color="auto" w:fill="FFFFFF"/>
              </w:rPr>
            </w:pPr>
            <w:r w:rsidRPr="00265FD0">
              <w:rPr>
                <w:b w:val="0"/>
                <w:bCs w:val="0"/>
                <w:szCs w:val="22"/>
                <w:shd w:val="clear" w:color="auto" w:fill="FFFFFF"/>
              </w:rPr>
              <w:t>carousel_slider</w:t>
            </w:r>
          </w:p>
        </w:tc>
        <w:tc>
          <w:tcPr>
            <w:tcW w:w="167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75D12A1" w14:textId="45B8E52A" w:rsidR="004151ED" w:rsidRPr="00265FD0" w:rsidRDefault="005430B4">
            <w:pPr>
              <w:pStyle w:val="afb"/>
              <w:ind w:leftChars="-34" w:left="-95" w:firstLineChars="100" w:firstLine="280"/>
              <w:jc w:val="both"/>
              <w:cnfStyle w:val="000000100000" w:firstRow="0" w:lastRow="0" w:firstColumn="0" w:lastColumn="0" w:oddVBand="0" w:evenVBand="0" w:oddHBand="1" w:evenHBand="0" w:firstRowFirstColumn="0" w:firstRowLastColumn="0" w:lastRowFirstColumn="0" w:lastRowLastColumn="0"/>
            </w:pPr>
            <w:r w:rsidRPr="00265FD0">
              <w:t>^4.2.1</w:t>
            </w:r>
          </w:p>
        </w:tc>
        <w:tc>
          <w:tcPr>
            <w:tcW w:w="3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8A08633" w14:textId="0CDD8116" w:rsidR="004151ED" w:rsidRPr="00265FD0" w:rsidRDefault="005430B4">
            <w:pPr>
              <w:pStyle w:val="afb"/>
              <w:jc w:val="both"/>
              <w:cnfStyle w:val="000000100000" w:firstRow="0" w:lastRow="0" w:firstColumn="0" w:lastColumn="0" w:oddVBand="0" w:evenVBand="0" w:oddHBand="1" w:evenHBand="0" w:firstRowFirstColumn="0" w:firstRowLastColumn="0" w:lastRowFirstColumn="0" w:lastRowLastColumn="0"/>
            </w:pPr>
            <w:r w:rsidRPr="00265FD0">
              <w:rPr>
                <w:rFonts w:hint="eastAsia"/>
              </w:rPr>
              <w:t>輪動式組件</w:t>
            </w:r>
          </w:p>
        </w:tc>
      </w:tr>
      <w:tr w:rsidR="005430B4" w:rsidRPr="00265FD0" w14:paraId="4584FFB5" w14:textId="77777777" w:rsidTr="00CE4A7D">
        <w:trPr>
          <w:trHeight w:val="84"/>
          <w:jc w:val="center"/>
        </w:trPr>
        <w:tc>
          <w:tcPr>
            <w:cnfStyle w:val="001000000000" w:firstRow="0" w:lastRow="0" w:firstColumn="1" w:lastColumn="0" w:oddVBand="0" w:evenVBand="0" w:oddHBand="0" w:evenHBand="0" w:firstRowFirstColumn="0" w:firstRowLastColumn="0" w:lastRowFirstColumn="0" w:lastRowLastColumn="0"/>
            <w:tcW w:w="413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11ACE2B" w14:textId="77777777" w:rsidR="004151ED" w:rsidRPr="00265FD0" w:rsidRDefault="004151ED">
            <w:pPr>
              <w:pStyle w:val="afb"/>
              <w:jc w:val="both"/>
              <w:rPr>
                <w:b w:val="0"/>
                <w:bCs w:val="0"/>
                <w:shd w:val="clear" w:color="auto" w:fill="FFFFFF"/>
              </w:rPr>
            </w:pPr>
            <w:r w:rsidRPr="00265FD0">
              <w:rPr>
                <w:b w:val="0"/>
                <w:bCs w:val="0"/>
                <w:szCs w:val="22"/>
                <w:shd w:val="clear" w:color="auto" w:fill="FFFFFF"/>
              </w:rPr>
              <w:t>flutter_easyloading</w:t>
            </w:r>
          </w:p>
        </w:tc>
        <w:tc>
          <w:tcPr>
            <w:tcW w:w="167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C64262E" w14:textId="77777777" w:rsidR="004151ED" w:rsidRPr="00265FD0" w:rsidRDefault="004151ED">
            <w:pPr>
              <w:pStyle w:val="afb"/>
              <w:ind w:leftChars="-34" w:left="-95" w:firstLineChars="100" w:firstLine="280"/>
              <w:jc w:val="both"/>
              <w:cnfStyle w:val="000000000000" w:firstRow="0" w:lastRow="0" w:firstColumn="0" w:lastColumn="0" w:oddVBand="0" w:evenVBand="0" w:oddHBand="0" w:evenHBand="0" w:firstRowFirstColumn="0" w:firstRowLastColumn="0" w:lastRowFirstColumn="0" w:lastRowLastColumn="0"/>
            </w:pPr>
            <w:r w:rsidRPr="00265FD0">
              <w:t>^3.0.5</w:t>
            </w:r>
          </w:p>
        </w:tc>
        <w:tc>
          <w:tcPr>
            <w:tcW w:w="3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9199564" w14:textId="77777777" w:rsidR="004151ED" w:rsidRPr="00265FD0" w:rsidRDefault="004151ED">
            <w:pPr>
              <w:pStyle w:val="afb"/>
              <w:jc w:val="both"/>
              <w:cnfStyle w:val="000000000000" w:firstRow="0" w:lastRow="0" w:firstColumn="0" w:lastColumn="0" w:oddVBand="0" w:evenVBand="0" w:oddHBand="0" w:evenHBand="0" w:firstRowFirstColumn="0" w:firstRowLastColumn="0" w:lastRowFirstColumn="0" w:lastRowLastColumn="0"/>
            </w:pPr>
            <w:r w:rsidRPr="00265FD0">
              <w:rPr>
                <w:rFonts w:hint="eastAsia"/>
              </w:rPr>
              <w:t>讀取功能套件</w:t>
            </w:r>
          </w:p>
        </w:tc>
      </w:tr>
      <w:tr w:rsidR="005430B4" w:rsidRPr="00265FD0" w14:paraId="18D88E3D" w14:textId="77777777" w:rsidTr="00CE4A7D">
        <w:trPr>
          <w:cnfStyle w:val="000000100000" w:firstRow="0" w:lastRow="0" w:firstColumn="0" w:lastColumn="0" w:oddVBand="0" w:evenVBand="0" w:oddHBand="1" w:evenHBand="0" w:firstRowFirstColumn="0" w:firstRowLastColumn="0" w:lastRowFirstColumn="0" w:lastRowLastColumn="0"/>
          <w:trHeight w:val="84"/>
          <w:jc w:val="center"/>
        </w:trPr>
        <w:tc>
          <w:tcPr>
            <w:cnfStyle w:val="001000000000" w:firstRow="0" w:lastRow="0" w:firstColumn="1" w:lastColumn="0" w:oddVBand="0" w:evenVBand="0" w:oddHBand="0" w:evenHBand="0" w:firstRowFirstColumn="0" w:firstRowLastColumn="0" w:lastRowFirstColumn="0" w:lastRowLastColumn="0"/>
            <w:tcW w:w="413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6322D6D9" w14:textId="2A1DD144" w:rsidR="005430B4" w:rsidRPr="00265FD0" w:rsidRDefault="005430B4">
            <w:pPr>
              <w:pStyle w:val="afb"/>
              <w:jc w:val="both"/>
              <w:rPr>
                <w:b w:val="0"/>
                <w:bCs w:val="0"/>
                <w:szCs w:val="22"/>
                <w:shd w:val="clear" w:color="auto" w:fill="FFFFFF"/>
              </w:rPr>
            </w:pPr>
            <w:r w:rsidRPr="00265FD0">
              <w:rPr>
                <w:b w:val="0"/>
                <w:bCs w:val="0"/>
                <w:szCs w:val="22"/>
                <w:shd w:val="clear" w:color="auto" w:fill="FFFFFF"/>
              </w:rPr>
              <w:t>firebase_core</w:t>
            </w:r>
          </w:p>
        </w:tc>
        <w:tc>
          <w:tcPr>
            <w:tcW w:w="167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4A992091" w14:textId="0F97DCFE" w:rsidR="005430B4" w:rsidRPr="00265FD0" w:rsidRDefault="005430B4">
            <w:pPr>
              <w:pStyle w:val="afb"/>
              <w:ind w:leftChars="-34" w:left="-95" w:firstLineChars="100" w:firstLine="280"/>
              <w:jc w:val="both"/>
              <w:cnfStyle w:val="000000100000" w:firstRow="0" w:lastRow="0" w:firstColumn="0" w:lastColumn="0" w:oddVBand="0" w:evenVBand="0" w:oddHBand="1" w:evenHBand="0" w:firstRowFirstColumn="0" w:firstRowLastColumn="0" w:lastRowFirstColumn="0" w:lastRowLastColumn="0"/>
            </w:pPr>
            <w:r w:rsidRPr="00265FD0">
              <w:t>^2.17.0</w:t>
            </w:r>
          </w:p>
        </w:tc>
        <w:tc>
          <w:tcPr>
            <w:tcW w:w="3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6F833D6E" w14:textId="49F4A36E" w:rsidR="005430B4" w:rsidRPr="00265FD0" w:rsidRDefault="005430B4">
            <w:pPr>
              <w:pStyle w:val="afb"/>
              <w:jc w:val="both"/>
              <w:cnfStyle w:val="000000100000" w:firstRow="0" w:lastRow="0" w:firstColumn="0" w:lastColumn="0" w:oddVBand="0" w:evenVBand="0" w:oddHBand="1" w:evenHBand="0" w:firstRowFirstColumn="0" w:firstRowLastColumn="0" w:lastRowFirstColumn="0" w:lastRowLastColumn="0"/>
            </w:pPr>
            <w:r w:rsidRPr="00265FD0">
              <w:rPr>
                <w:rFonts w:hint="eastAsia"/>
              </w:rPr>
              <w:t>F</w:t>
            </w:r>
            <w:r w:rsidRPr="00265FD0">
              <w:t>irebase</w:t>
            </w:r>
            <w:r w:rsidRPr="00265FD0">
              <w:rPr>
                <w:rFonts w:hint="eastAsia"/>
              </w:rPr>
              <w:t>核心</w:t>
            </w:r>
          </w:p>
        </w:tc>
      </w:tr>
      <w:tr w:rsidR="005430B4" w:rsidRPr="00265FD0" w14:paraId="4CBFF736" w14:textId="77777777" w:rsidTr="00CE4A7D">
        <w:trPr>
          <w:trHeight w:val="84"/>
          <w:jc w:val="center"/>
        </w:trPr>
        <w:tc>
          <w:tcPr>
            <w:cnfStyle w:val="001000000000" w:firstRow="0" w:lastRow="0" w:firstColumn="1" w:lastColumn="0" w:oddVBand="0" w:evenVBand="0" w:oddHBand="0" w:evenHBand="0" w:firstRowFirstColumn="0" w:firstRowLastColumn="0" w:lastRowFirstColumn="0" w:lastRowLastColumn="0"/>
            <w:tcW w:w="413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6AD0AABE" w14:textId="53B0E863" w:rsidR="005430B4" w:rsidRPr="00265FD0" w:rsidRDefault="005430B4">
            <w:pPr>
              <w:pStyle w:val="afb"/>
              <w:jc w:val="both"/>
              <w:rPr>
                <w:b w:val="0"/>
                <w:bCs w:val="0"/>
                <w:szCs w:val="22"/>
                <w:shd w:val="clear" w:color="auto" w:fill="FFFFFF"/>
              </w:rPr>
            </w:pPr>
            <w:r w:rsidRPr="00265FD0">
              <w:rPr>
                <w:b w:val="0"/>
                <w:bCs w:val="0"/>
                <w:szCs w:val="22"/>
                <w:shd w:val="clear" w:color="auto" w:fill="FFFFFF"/>
              </w:rPr>
              <w:t>firebase_database</w:t>
            </w:r>
          </w:p>
        </w:tc>
        <w:tc>
          <w:tcPr>
            <w:tcW w:w="167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62332558" w14:textId="087F83DD" w:rsidR="005430B4" w:rsidRPr="00265FD0" w:rsidRDefault="005430B4" w:rsidP="005430B4">
            <w:pPr>
              <w:pStyle w:val="afb"/>
              <w:ind w:leftChars="-34" w:left="-95" w:firstLineChars="100" w:firstLine="280"/>
              <w:jc w:val="left"/>
              <w:cnfStyle w:val="000000000000" w:firstRow="0" w:lastRow="0" w:firstColumn="0" w:lastColumn="0" w:oddVBand="0" w:evenVBand="0" w:oddHBand="0" w:evenHBand="0" w:firstRowFirstColumn="0" w:firstRowLastColumn="0" w:lastRowFirstColumn="0" w:lastRowLastColumn="0"/>
            </w:pPr>
            <w:r w:rsidRPr="00265FD0">
              <w:t>^10.3.2</w:t>
            </w:r>
          </w:p>
        </w:tc>
        <w:tc>
          <w:tcPr>
            <w:tcW w:w="3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5F2C9794" w14:textId="54061E5B" w:rsidR="005430B4" w:rsidRPr="00265FD0" w:rsidRDefault="005430B4">
            <w:pPr>
              <w:pStyle w:val="afb"/>
              <w:jc w:val="both"/>
              <w:cnfStyle w:val="000000000000" w:firstRow="0" w:lastRow="0" w:firstColumn="0" w:lastColumn="0" w:oddVBand="0" w:evenVBand="0" w:oddHBand="0" w:evenHBand="0" w:firstRowFirstColumn="0" w:firstRowLastColumn="0" w:lastRowFirstColumn="0" w:lastRowLastColumn="0"/>
            </w:pPr>
            <w:r w:rsidRPr="00265FD0">
              <w:rPr>
                <w:rFonts w:hint="eastAsia"/>
              </w:rPr>
              <w:t>R</w:t>
            </w:r>
            <w:r w:rsidRPr="00265FD0">
              <w:t>TDB</w:t>
            </w:r>
            <w:r w:rsidRPr="00265FD0">
              <w:rPr>
                <w:rFonts w:hint="eastAsia"/>
              </w:rPr>
              <w:t>資料庫</w:t>
            </w:r>
          </w:p>
        </w:tc>
      </w:tr>
      <w:tr w:rsidR="005430B4" w:rsidRPr="00265FD0" w14:paraId="18ABF61E" w14:textId="77777777" w:rsidTr="00CE4A7D">
        <w:trPr>
          <w:cnfStyle w:val="000000100000" w:firstRow="0" w:lastRow="0" w:firstColumn="0" w:lastColumn="0" w:oddVBand="0" w:evenVBand="0" w:oddHBand="1" w:evenHBand="0" w:firstRowFirstColumn="0" w:firstRowLastColumn="0" w:lastRowFirstColumn="0" w:lastRowLastColumn="0"/>
          <w:trHeight w:val="84"/>
          <w:jc w:val="center"/>
        </w:trPr>
        <w:tc>
          <w:tcPr>
            <w:cnfStyle w:val="001000000000" w:firstRow="0" w:lastRow="0" w:firstColumn="1" w:lastColumn="0" w:oddVBand="0" w:evenVBand="0" w:oddHBand="0" w:evenHBand="0" w:firstRowFirstColumn="0" w:firstRowLastColumn="0" w:lastRowFirstColumn="0" w:lastRowLastColumn="0"/>
            <w:tcW w:w="413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08ACE926" w14:textId="6ECEB591" w:rsidR="005430B4" w:rsidRPr="00265FD0" w:rsidRDefault="005430B4">
            <w:pPr>
              <w:pStyle w:val="afb"/>
              <w:jc w:val="both"/>
              <w:rPr>
                <w:b w:val="0"/>
                <w:bCs w:val="0"/>
                <w:szCs w:val="22"/>
                <w:shd w:val="clear" w:color="auto" w:fill="FFFFFF"/>
              </w:rPr>
            </w:pPr>
            <w:r w:rsidRPr="00265FD0">
              <w:rPr>
                <w:b w:val="0"/>
                <w:bCs w:val="0"/>
                <w:szCs w:val="22"/>
                <w:shd w:val="clear" w:color="auto" w:fill="FFFFFF"/>
              </w:rPr>
              <w:t>firebase_auth</w:t>
            </w:r>
          </w:p>
        </w:tc>
        <w:tc>
          <w:tcPr>
            <w:tcW w:w="167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6C7905C8" w14:textId="5C1B474F" w:rsidR="005430B4" w:rsidRPr="00265FD0" w:rsidRDefault="005430B4">
            <w:pPr>
              <w:pStyle w:val="afb"/>
              <w:ind w:leftChars="-34" w:left="-95" w:firstLineChars="100" w:firstLine="280"/>
              <w:jc w:val="both"/>
              <w:cnfStyle w:val="000000100000" w:firstRow="0" w:lastRow="0" w:firstColumn="0" w:lastColumn="0" w:oddVBand="0" w:evenVBand="0" w:oddHBand="1" w:evenHBand="0" w:firstRowFirstColumn="0" w:firstRowLastColumn="0" w:lastRowFirstColumn="0" w:lastRowLastColumn="0"/>
            </w:pPr>
            <w:r w:rsidRPr="00265FD0">
              <w:t>^4.10.1</w:t>
            </w:r>
          </w:p>
        </w:tc>
        <w:tc>
          <w:tcPr>
            <w:tcW w:w="3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79DFC596" w14:textId="1E8C397E" w:rsidR="005430B4" w:rsidRPr="00265FD0" w:rsidRDefault="005430B4">
            <w:pPr>
              <w:pStyle w:val="afb"/>
              <w:jc w:val="both"/>
              <w:cnfStyle w:val="000000100000" w:firstRow="0" w:lastRow="0" w:firstColumn="0" w:lastColumn="0" w:oddVBand="0" w:evenVBand="0" w:oddHBand="1" w:evenHBand="0" w:firstRowFirstColumn="0" w:firstRowLastColumn="0" w:lastRowFirstColumn="0" w:lastRowLastColumn="0"/>
            </w:pPr>
            <w:r w:rsidRPr="00265FD0">
              <w:t>Firebase</w:t>
            </w:r>
            <w:r w:rsidRPr="00265FD0">
              <w:rPr>
                <w:rFonts w:hint="eastAsia"/>
              </w:rPr>
              <w:t>登入</w:t>
            </w:r>
          </w:p>
        </w:tc>
      </w:tr>
      <w:tr w:rsidR="005430B4" w:rsidRPr="00265FD0" w14:paraId="0652F758" w14:textId="77777777" w:rsidTr="00CE4A7D">
        <w:trPr>
          <w:trHeight w:val="84"/>
          <w:jc w:val="center"/>
        </w:trPr>
        <w:tc>
          <w:tcPr>
            <w:cnfStyle w:val="001000000000" w:firstRow="0" w:lastRow="0" w:firstColumn="1" w:lastColumn="0" w:oddVBand="0" w:evenVBand="0" w:oddHBand="0" w:evenHBand="0" w:firstRowFirstColumn="0" w:firstRowLastColumn="0" w:lastRowFirstColumn="0" w:lastRowLastColumn="0"/>
            <w:tcW w:w="413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4776E116" w14:textId="5EBFC26E" w:rsidR="005430B4" w:rsidRPr="00265FD0" w:rsidRDefault="005430B4">
            <w:pPr>
              <w:pStyle w:val="afb"/>
              <w:jc w:val="both"/>
              <w:rPr>
                <w:b w:val="0"/>
                <w:bCs w:val="0"/>
                <w:szCs w:val="22"/>
                <w:shd w:val="clear" w:color="auto" w:fill="FFFFFF"/>
              </w:rPr>
            </w:pPr>
            <w:r w:rsidRPr="00265FD0">
              <w:rPr>
                <w:b w:val="0"/>
                <w:bCs w:val="0"/>
                <w:szCs w:val="22"/>
                <w:shd w:val="clear" w:color="auto" w:fill="FFFFFF"/>
              </w:rPr>
              <w:t>permission_handler</w:t>
            </w:r>
          </w:p>
        </w:tc>
        <w:tc>
          <w:tcPr>
            <w:tcW w:w="167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36A5F5DD" w14:textId="16FB252F" w:rsidR="005430B4" w:rsidRPr="00265FD0" w:rsidRDefault="005430B4">
            <w:pPr>
              <w:pStyle w:val="afb"/>
              <w:ind w:leftChars="-34" w:left="-95" w:firstLineChars="100" w:firstLine="280"/>
              <w:jc w:val="both"/>
              <w:cnfStyle w:val="000000000000" w:firstRow="0" w:lastRow="0" w:firstColumn="0" w:lastColumn="0" w:oddVBand="0" w:evenVBand="0" w:oddHBand="0" w:evenHBand="0" w:firstRowFirstColumn="0" w:firstRowLastColumn="0" w:lastRowFirstColumn="0" w:lastRowLastColumn="0"/>
            </w:pPr>
            <w:r w:rsidRPr="00265FD0">
              <w:t>^11.0.1</w:t>
            </w:r>
          </w:p>
        </w:tc>
        <w:tc>
          <w:tcPr>
            <w:tcW w:w="3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17D5F634" w14:textId="04BE6488" w:rsidR="005430B4" w:rsidRPr="00265FD0" w:rsidRDefault="005430B4">
            <w:pPr>
              <w:pStyle w:val="afb"/>
              <w:jc w:val="both"/>
              <w:cnfStyle w:val="000000000000" w:firstRow="0" w:lastRow="0" w:firstColumn="0" w:lastColumn="0" w:oddVBand="0" w:evenVBand="0" w:oddHBand="0" w:evenHBand="0" w:firstRowFirstColumn="0" w:firstRowLastColumn="0" w:lastRowFirstColumn="0" w:lastRowLastColumn="0"/>
            </w:pPr>
            <w:r w:rsidRPr="00265FD0">
              <w:rPr>
                <w:rFonts w:hint="eastAsia"/>
              </w:rPr>
              <w:t>手機權限管理</w:t>
            </w:r>
          </w:p>
        </w:tc>
      </w:tr>
      <w:tr w:rsidR="005430B4" w:rsidRPr="00265FD0" w14:paraId="625239E2" w14:textId="77777777" w:rsidTr="00CE4A7D">
        <w:trPr>
          <w:cnfStyle w:val="000000100000" w:firstRow="0" w:lastRow="0" w:firstColumn="0" w:lastColumn="0" w:oddVBand="0" w:evenVBand="0" w:oddHBand="1" w:evenHBand="0" w:firstRowFirstColumn="0" w:firstRowLastColumn="0" w:lastRowFirstColumn="0" w:lastRowLastColumn="0"/>
          <w:trHeight w:val="84"/>
          <w:jc w:val="center"/>
        </w:trPr>
        <w:tc>
          <w:tcPr>
            <w:cnfStyle w:val="001000000000" w:firstRow="0" w:lastRow="0" w:firstColumn="1" w:lastColumn="0" w:oddVBand="0" w:evenVBand="0" w:oddHBand="0" w:evenHBand="0" w:firstRowFirstColumn="0" w:firstRowLastColumn="0" w:lastRowFirstColumn="0" w:lastRowLastColumn="0"/>
            <w:tcW w:w="413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741AC228" w14:textId="3011F9BB" w:rsidR="005430B4" w:rsidRPr="00265FD0" w:rsidRDefault="005430B4">
            <w:pPr>
              <w:pStyle w:val="afb"/>
              <w:jc w:val="both"/>
              <w:rPr>
                <w:b w:val="0"/>
                <w:bCs w:val="0"/>
                <w:szCs w:val="22"/>
                <w:shd w:val="clear" w:color="auto" w:fill="FFFFFF"/>
              </w:rPr>
            </w:pPr>
            <w:r w:rsidRPr="00265FD0">
              <w:rPr>
                <w:b w:val="0"/>
                <w:bCs w:val="0"/>
                <w:szCs w:val="22"/>
                <w:shd w:val="clear" w:color="auto" w:fill="FFFFFF"/>
              </w:rPr>
              <w:t>health</w:t>
            </w:r>
          </w:p>
        </w:tc>
        <w:tc>
          <w:tcPr>
            <w:tcW w:w="167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419777AF" w14:textId="2E96E117" w:rsidR="005430B4" w:rsidRPr="00265FD0" w:rsidRDefault="005430B4">
            <w:pPr>
              <w:pStyle w:val="afb"/>
              <w:ind w:leftChars="-34" w:left="-95" w:firstLineChars="100" w:firstLine="280"/>
              <w:jc w:val="both"/>
              <w:cnfStyle w:val="000000100000" w:firstRow="0" w:lastRow="0" w:firstColumn="0" w:lastColumn="0" w:oddVBand="0" w:evenVBand="0" w:oddHBand="1" w:evenHBand="0" w:firstRowFirstColumn="0" w:firstRowLastColumn="0" w:lastRowFirstColumn="0" w:lastRowLastColumn="0"/>
            </w:pPr>
            <w:r w:rsidRPr="00265FD0">
              <w:t>^7.0.0</w:t>
            </w:r>
          </w:p>
        </w:tc>
        <w:tc>
          <w:tcPr>
            <w:tcW w:w="3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6AD757DA" w14:textId="4D8CBD28" w:rsidR="005430B4" w:rsidRPr="00265FD0" w:rsidRDefault="005430B4">
            <w:pPr>
              <w:pStyle w:val="afb"/>
              <w:jc w:val="both"/>
              <w:cnfStyle w:val="000000100000" w:firstRow="0" w:lastRow="0" w:firstColumn="0" w:lastColumn="0" w:oddVBand="0" w:evenVBand="0" w:oddHBand="1" w:evenHBand="0" w:firstRowFirstColumn="0" w:firstRowLastColumn="0" w:lastRowFirstColumn="0" w:lastRowLastColumn="0"/>
            </w:pPr>
            <w:r w:rsidRPr="00265FD0">
              <w:rPr>
                <w:rFonts w:hint="eastAsia"/>
              </w:rPr>
              <w:t>健康</w:t>
            </w:r>
            <w:r w:rsidRPr="00265FD0">
              <w:rPr>
                <w:rFonts w:hint="eastAsia"/>
              </w:rPr>
              <w:t>a</w:t>
            </w:r>
            <w:r w:rsidRPr="00265FD0">
              <w:t>pi</w:t>
            </w:r>
            <w:r w:rsidRPr="00265FD0">
              <w:rPr>
                <w:rFonts w:hint="eastAsia"/>
              </w:rPr>
              <w:t>套件</w:t>
            </w:r>
          </w:p>
        </w:tc>
      </w:tr>
      <w:tr w:rsidR="005430B4" w:rsidRPr="00265FD0" w14:paraId="57D44E04" w14:textId="77777777" w:rsidTr="00CE4A7D">
        <w:trPr>
          <w:trHeight w:val="84"/>
          <w:jc w:val="center"/>
        </w:trPr>
        <w:tc>
          <w:tcPr>
            <w:cnfStyle w:val="001000000000" w:firstRow="0" w:lastRow="0" w:firstColumn="1" w:lastColumn="0" w:oddVBand="0" w:evenVBand="0" w:oddHBand="0" w:evenHBand="0" w:firstRowFirstColumn="0" w:firstRowLastColumn="0" w:lastRowFirstColumn="0" w:lastRowLastColumn="0"/>
            <w:tcW w:w="413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A52AF8D" w14:textId="77777777" w:rsidR="004151ED" w:rsidRPr="00265FD0" w:rsidRDefault="004151ED">
            <w:pPr>
              <w:pStyle w:val="afb"/>
              <w:jc w:val="both"/>
              <w:rPr>
                <w:b w:val="0"/>
                <w:bCs w:val="0"/>
                <w:shd w:val="clear" w:color="auto" w:fill="FFFFFF"/>
              </w:rPr>
            </w:pPr>
            <w:r w:rsidRPr="00265FD0">
              <w:rPr>
                <w:b w:val="0"/>
                <w:bCs w:val="0"/>
                <w:shd w:val="clear" w:color="auto" w:fill="FFFFFF"/>
              </w:rPr>
              <w:t>get</w:t>
            </w:r>
          </w:p>
        </w:tc>
        <w:tc>
          <w:tcPr>
            <w:tcW w:w="167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125842B" w14:textId="77777777" w:rsidR="004151ED" w:rsidRPr="00265FD0" w:rsidRDefault="004151ED">
            <w:pPr>
              <w:pStyle w:val="afb"/>
              <w:ind w:leftChars="-34" w:left="-95" w:firstLineChars="100" w:firstLine="280"/>
              <w:jc w:val="both"/>
              <w:cnfStyle w:val="000000000000" w:firstRow="0" w:lastRow="0" w:firstColumn="0" w:lastColumn="0" w:oddVBand="0" w:evenVBand="0" w:oddHBand="0" w:evenHBand="0" w:firstRowFirstColumn="0" w:firstRowLastColumn="0" w:lastRowFirstColumn="0" w:lastRowLastColumn="0"/>
            </w:pPr>
            <w:r w:rsidRPr="00265FD0">
              <w:t>^4.6.5</w:t>
            </w:r>
          </w:p>
        </w:tc>
        <w:tc>
          <w:tcPr>
            <w:tcW w:w="3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74C5E8E" w14:textId="77777777" w:rsidR="004151ED" w:rsidRPr="00265FD0" w:rsidRDefault="004151ED">
            <w:pPr>
              <w:pStyle w:val="afb"/>
              <w:jc w:val="both"/>
              <w:cnfStyle w:val="000000000000" w:firstRow="0" w:lastRow="0" w:firstColumn="0" w:lastColumn="0" w:oddVBand="0" w:evenVBand="0" w:oddHBand="0" w:evenHBand="0" w:firstRowFirstColumn="0" w:firstRowLastColumn="0" w:lastRowFirstColumn="0" w:lastRowLastColumn="0"/>
            </w:pPr>
            <w:r w:rsidRPr="00265FD0">
              <w:rPr>
                <w:rFonts w:hint="eastAsia"/>
              </w:rPr>
              <w:t>程式變數更新用</w:t>
            </w:r>
          </w:p>
        </w:tc>
      </w:tr>
      <w:tr w:rsidR="005430B4" w:rsidRPr="00265FD0" w14:paraId="496E6AF7" w14:textId="77777777" w:rsidTr="00CE4A7D">
        <w:trPr>
          <w:cnfStyle w:val="000000100000" w:firstRow="0" w:lastRow="0" w:firstColumn="0" w:lastColumn="0" w:oddVBand="0" w:evenVBand="0" w:oddHBand="1" w:evenHBand="0" w:firstRowFirstColumn="0" w:firstRowLastColumn="0" w:lastRowFirstColumn="0" w:lastRowLastColumn="0"/>
          <w:trHeight w:val="84"/>
          <w:jc w:val="center"/>
        </w:trPr>
        <w:tc>
          <w:tcPr>
            <w:cnfStyle w:val="001000000000" w:firstRow="0" w:lastRow="0" w:firstColumn="1" w:lastColumn="0" w:oddVBand="0" w:evenVBand="0" w:oddHBand="0" w:evenHBand="0" w:firstRowFirstColumn="0" w:firstRowLastColumn="0" w:lastRowFirstColumn="0" w:lastRowLastColumn="0"/>
            <w:tcW w:w="413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05D5C8D3" w14:textId="12D814D8" w:rsidR="005430B4" w:rsidRPr="00265FD0" w:rsidRDefault="005430B4">
            <w:pPr>
              <w:pStyle w:val="afb"/>
              <w:jc w:val="both"/>
              <w:rPr>
                <w:b w:val="0"/>
                <w:bCs w:val="0"/>
                <w:shd w:val="clear" w:color="auto" w:fill="FFFFFF"/>
              </w:rPr>
            </w:pPr>
            <w:r w:rsidRPr="00265FD0">
              <w:rPr>
                <w:b w:val="0"/>
                <w:bCs w:val="0"/>
                <w:shd w:val="clear" w:color="auto" w:fill="FFFFFF"/>
              </w:rPr>
              <w:t>day</w:t>
            </w:r>
          </w:p>
        </w:tc>
        <w:tc>
          <w:tcPr>
            <w:tcW w:w="167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7585F541" w14:textId="2250527A" w:rsidR="005430B4" w:rsidRPr="00265FD0" w:rsidRDefault="005430B4">
            <w:pPr>
              <w:pStyle w:val="afb"/>
              <w:ind w:leftChars="-34" w:left="-95" w:firstLineChars="100" w:firstLine="280"/>
              <w:jc w:val="both"/>
              <w:cnfStyle w:val="000000100000" w:firstRow="0" w:lastRow="0" w:firstColumn="0" w:lastColumn="0" w:oddVBand="0" w:evenVBand="0" w:oddHBand="1" w:evenHBand="0" w:firstRowFirstColumn="0" w:firstRowLastColumn="0" w:lastRowFirstColumn="0" w:lastRowLastColumn="0"/>
            </w:pPr>
            <w:r w:rsidRPr="00265FD0">
              <w:t>^0.8.0</w:t>
            </w:r>
          </w:p>
        </w:tc>
        <w:tc>
          <w:tcPr>
            <w:tcW w:w="3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2F1EBE11" w14:textId="15209D9B" w:rsidR="005430B4" w:rsidRPr="00265FD0" w:rsidRDefault="005430B4">
            <w:pPr>
              <w:pStyle w:val="afb"/>
              <w:jc w:val="both"/>
              <w:cnfStyle w:val="000000100000" w:firstRow="0" w:lastRow="0" w:firstColumn="0" w:lastColumn="0" w:oddVBand="0" w:evenVBand="0" w:oddHBand="1" w:evenHBand="0" w:firstRowFirstColumn="0" w:firstRowLastColumn="0" w:lastRowFirstColumn="0" w:lastRowLastColumn="0"/>
            </w:pPr>
            <w:r w:rsidRPr="00265FD0">
              <w:rPr>
                <w:rFonts w:hint="eastAsia"/>
              </w:rPr>
              <w:t>日期資料抓取</w:t>
            </w:r>
          </w:p>
        </w:tc>
      </w:tr>
      <w:tr w:rsidR="005430B4" w:rsidRPr="00265FD0" w14:paraId="60C98228" w14:textId="77777777" w:rsidTr="00CE4A7D">
        <w:trPr>
          <w:trHeight w:val="84"/>
          <w:jc w:val="center"/>
        </w:trPr>
        <w:tc>
          <w:tcPr>
            <w:cnfStyle w:val="001000000000" w:firstRow="0" w:lastRow="0" w:firstColumn="1" w:lastColumn="0" w:oddVBand="0" w:evenVBand="0" w:oddHBand="0" w:evenHBand="0" w:firstRowFirstColumn="0" w:firstRowLastColumn="0" w:lastRowFirstColumn="0" w:lastRowLastColumn="0"/>
            <w:tcW w:w="413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6C1E6E5" w14:textId="7B59AC06" w:rsidR="004151ED" w:rsidRPr="00265FD0" w:rsidRDefault="005430B4">
            <w:pPr>
              <w:pStyle w:val="afb"/>
              <w:jc w:val="both"/>
              <w:rPr>
                <w:b w:val="0"/>
                <w:bCs w:val="0"/>
              </w:rPr>
            </w:pPr>
            <w:r w:rsidRPr="00265FD0">
              <w:rPr>
                <w:b w:val="0"/>
                <w:bCs w:val="0"/>
              </w:rPr>
              <w:t>badges</w:t>
            </w:r>
          </w:p>
        </w:tc>
        <w:tc>
          <w:tcPr>
            <w:tcW w:w="167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7C380D5" w14:textId="13E8F70A" w:rsidR="004151ED" w:rsidRPr="00265FD0" w:rsidRDefault="005430B4">
            <w:pPr>
              <w:pStyle w:val="afb"/>
              <w:ind w:leftChars="-34" w:left="-95" w:firstLineChars="100" w:firstLine="280"/>
              <w:jc w:val="both"/>
              <w:cnfStyle w:val="000000000000" w:firstRow="0" w:lastRow="0" w:firstColumn="0" w:lastColumn="0" w:oddVBand="0" w:evenVBand="0" w:oddHBand="0" w:evenHBand="0" w:firstRowFirstColumn="0" w:firstRowLastColumn="0" w:lastRowFirstColumn="0" w:lastRowLastColumn="0"/>
            </w:pPr>
            <w:r w:rsidRPr="00265FD0">
              <w:t>^3.1.1</w:t>
            </w:r>
          </w:p>
        </w:tc>
        <w:tc>
          <w:tcPr>
            <w:tcW w:w="3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2325A94" w14:textId="42615078" w:rsidR="004151ED" w:rsidRPr="00265FD0" w:rsidRDefault="005430B4">
            <w:pPr>
              <w:pStyle w:val="afb"/>
              <w:jc w:val="both"/>
              <w:cnfStyle w:val="000000000000" w:firstRow="0" w:lastRow="0" w:firstColumn="0" w:lastColumn="0" w:oddVBand="0" w:evenVBand="0" w:oddHBand="0" w:evenHBand="0" w:firstRowFirstColumn="0" w:firstRowLastColumn="0" w:lastRowFirstColumn="0" w:lastRowLastColumn="0"/>
            </w:pPr>
            <w:r w:rsidRPr="00265FD0">
              <w:rPr>
                <w:rFonts w:hint="eastAsia"/>
              </w:rPr>
              <w:t>圓點通知</w:t>
            </w:r>
          </w:p>
        </w:tc>
      </w:tr>
      <w:tr w:rsidR="005430B4" w:rsidRPr="00265FD0" w14:paraId="6D14A29E" w14:textId="77777777" w:rsidTr="00CE4A7D">
        <w:trPr>
          <w:cnfStyle w:val="000000100000" w:firstRow="0" w:lastRow="0" w:firstColumn="0" w:lastColumn="0" w:oddVBand="0" w:evenVBand="0" w:oddHBand="1" w:evenHBand="0" w:firstRowFirstColumn="0" w:firstRowLastColumn="0" w:lastRowFirstColumn="0" w:lastRowLastColumn="0"/>
          <w:trHeight w:val="84"/>
          <w:jc w:val="center"/>
        </w:trPr>
        <w:tc>
          <w:tcPr>
            <w:cnfStyle w:val="001000000000" w:firstRow="0" w:lastRow="0" w:firstColumn="1" w:lastColumn="0" w:oddVBand="0" w:evenVBand="0" w:oddHBand="0" w:evenHBand="0" w:firstRowFirstColumn="0" w:firstRowLastColumn="0" w:lastRowFirstColumn="0" w:lastRowLastColumn="0"/>
            <w:tcW w:w="413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D9320AF" w14:textId="77777777" w:rsidR="004151ED" w:rsidRPr="00265FD0" w:rsidRDefault="004151ED">
            <w:pPr>
              <w:pStyle w:val="afb"/>
              <w:jc w:val="both"/>
              <w:rPr>
                <w:b w:val="0"/>
                <w:bCs w:val="0"/>
              </w:rPr>
            </w:pPr>
            <w:r w:rsidRPr="00265FD0">
              <w:rPr>
                <w:b w:val="0"/>
                <w:bCs w:val="0"/>
              </w:rPr>
              <w:t>table_calendar</w:t>
            </w:r>
          </w:p>
        </w:tc>
        <w:tc>
          <w:tcPr>
            <w:tcW w:w="167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059B67D" w14:textId="77777777" w:rsidR="004151ED" w:rsidRPr="00265FD0" w:rsidRDefault="004151ED">
            <w:pPr>
              <w:pStyle w:val="afb"/>
              <w:ind w:leftChars="-34" w:left="-95" w:firstLineChars="100" w:firstLine="280"/>
              <w:jc w:val="both"/>
              <w:cnfStyle w:val="000000100000" w:firstRow="0" w:lastRow="0" w:firstColumn="0" w:lastColumn="0" w:oddVBand="0" w:evenVBand="0" w:oddHBand="1" w:evenHBand="0" w:firstRowFirstColumn="0" w:firstRowLastColumn="0" w:lastRowFirstColumn="0" w:lastRowLastColumn="0"/>
            </w:pPr>
            <w:r w:rsidRPr="00265FD0">
              <w:t>^3.0.7</w:t>
            </w:r>
          </w:p>
        </w:tc>
        <w:tc>
          <w:tcPr>
            <w:tcW w:w="3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CBA95E1" w14:textId="77777777" w:rsidR="004151ED" w:rsidRPr="00265FD0" w:rsidRDefault="004151ED">
            <w:pPr>
              <w:pStyle w:val="afb"/>
              <w:jc w:val="both"/>
              <w:cnfStyle w:val="000000100000" w:firstRow="0" w:lastRow="0" w:firstColumn="0" w:lastColumn="0" w:oddVBand="0" w:evenVBand="0" w:oddHBand="1" w:evenHBand="0" w:firstRowFirstColumn="0" w:firstRowLastColumn="0" w:lastRowFirstColumn="0" w:lastRowLastColumn="0"/>
            </w:pPr>
            <w:r w:rsidRPr="00265FD0">
              <w:rPr>
                <w:rFonts w:hint="eastAsia"/>
              </w:rPr>
              <w:t>行事曆套件</w:t>
            </w:r>
          </w:p>
        </w:tc>
      </w:tr>
      <w:tr w:rsidR="005430B4" w:rsidRPr="00265FD0" w14:paraId="4663BE0D" w14:textId="77777777" w:rsidTr="00CE4A7D">
        <w:trPr>
          <w:trHeight w:val="84"/>
          <w:jc w:val="center"/>
        </w:trPr>
        <w:tc>
          <w:tcPr>
            <w:cnfStyle w:val="001000000000" w:firstRow="0" w:lastRow="0" w:firstColumn="1" w:lastColumn="0" w:oddVBand="0" w:evenVBand="0" w:oddHBand="0" w:evenHBand="0" w:firstRowFirstColumn="0" w:firstRowLastColumn="0" w:lastRowFirstColumn="0" w:lastRowLastColumn="0"/>
            <w:tcW w:w="413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5D07AB37" w14:textId="7EEA7BAD" w:rsidR="005430B4" w:rsidRPr="00265FD0" w:rsidRDefault="005430B4">
            <w:pPr>
              <w:pStyle w:val="afb"/>
              <w:jc w:val="both"/>
              <w:rPr>
                <w:b w:val="0"/>
                <w:bCs w:val="0"/>
              </w:rPr>
            </w:pPr>
            <w:r w:rsidRPr="00265FD0">
              <w:rPr>
                <w:b w:val="0"/>
                <w:bCs w:val="0"/>
              </w:rPr>
              <w:t>validatorless</w:t>
            </w:r>
          </w:p>
        </w:tc>
        <w:tc>
          <w:tcPr>
            <w:tcW w:w="167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0A404E21" w14:textId="2BA44937" w:rsidR="005430B4" w:rsidRPr="00265FD0" w:rsidRDefault="005430B4">
            <w:pPr>
              <w:pStyle w:val="afb"/>
              <w:ind w:leftChars="-34" w:left="-95" w:firstLineChars="100" w:firstLine="280"/>
              <w:jc w:val="both"/>
              <w:cnfStyle w:val="000000000000" w:firstRow="0" w:lastRow="0" w:firstColumn="0" w:lastColumn="0" w:oddVBand="0" w:evenVBand="0" w:oddHBand="0" w:evenHBand="0" w:firstRowFirstColumn="0" w:firstRowLastColumn="0" w:lastRowFirstColumn="0" w:lastRowLastColumn="0"/>
            </w:pPr>
            <w:r w:rsidRPr="00265FD0">
              <w:t>^1.2.3</w:t>
            </w:r>
          </w:p>
        </w:tc>
        <w:tc>
          <w:tcPr>
            <w:tcW w:w="3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6001F6BE" w14:textId="726065BF" w:rsidR="005430B4" w:rsidRPr="00265FD0" w:rsidRDefault="005430B4">
            <w:pPr>
              <w:pStyle w:val="afb"/>
              <w:jc w:val="both"/>
              <w:cnfStyle w:val="000000000000" w:firstRow="0" w:lastRow="0" w:firstColumn="0" w:lastColumn="0" w:oddVBand="0" w:evenVBand="0" w:oddHBand="0" w:evenHBand="0" w:firstRowFirstColumn="0" w:firstRowLastColumn="0" w:lastRowFirstColumn="0" w:lastRowLastColumn="0"/>
            </w:pPr>
            <w:r w:rsidRPr="00265FD0">
              <w:rPr>
                <w:rFonts w:hint="eastAsia"/>
              </w:rPr>
              <w:t>表單填寫驗證</w:t>
            </w:r>
          </w:p>
        </w:tc>
      </w:tr>
      <w:tr w:rsidR="005430B4" w:rsidRPr="00265FD0" w14:paraId="678938D1" w14:textId="77777777" w:rsidTr="00CE4A7D">
        <w:trPr>
          <w:cnfStyle w:val="000000100000" w:firstRow="0" w:lastRow="0" w:firstColumn="0" w:lastColumn="0" w:oddVBand="0" w:evenVBand="0" w:oddHBand="1" w:evenHBand="0" w:firstRowFirstColumn="0" w:firstRowLastColumn="0" w:lastRowFirstColumn="0" w:lastRowLastColumn="0"/>
          <w:trHeight w:val="84"/>
          <w:jc w:val="center"/>
        </w:trPr>
        <w:tc>
          <w:tcPr>
            <w:cnfStyle w:val="001000000000" w:firstRow="0" w:lastRow="0" w:firstColumn="1" w:lastColumn="0" w:oddVBand="0" w:evenVBand="0" w:oddHBand="0" w:evenHBand="0" w:firstRowFirstColumn="0" w:firstRowLastColumn="0" w:lastRowFirstColumn="0" w:lastRowLastColumn="0"/>
            <w:tcW w:w="413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0DBFB1E7" w14:textId="65A24673" w:rsidR="005430B4" w:rsidRPr="00265FD0" w:rsidRDefault="005430B4" w:rsidP="005430B4">
            <w:pPr>
              <w:pStyle w:val="afb"/>
              <w:jc w:val="left"/>
              <w:rPr>
                <w:b w:val="0"/>
                <w:bCs w:val="0"/>
              </w:rPr>
            </w:pPr>
            <w:r w:rsidRPr="00265FD0">
              <w:rPr>
                <w:b w:val="0"/>
                <w:bCs w:val="0"/>
              </w:rPr>
              <w:t>percent_indicator</w:t>
            </w:r>
          </w:p>
        </w:tc>
        <w:tc>
          <w:tcPr>
            <w:tcW w:w="167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0E18A6DD" w14:textId="0EE93C9C" w:rsidR="005430B4" w:rsidRPr="00265FD0" w:rsidRDefault="005430B4">
            <w:pPr>
              <w:pStyle w:val="afb"/>
              <w:ind w:leftChars="-34" w:left="-95" w:firstLineChars="100" w:firstLine="280"/>
              <w:jc w:val="both"/>
              <w:cnfStyle w:val="000000100000" w:firstRow="0" w:lastRow="0" w:firstColumn="0" w:lastColumn="0" w:oddVBand="0" w:evenVBand="0" w:oddHBand="1" w:evenHBand="0" w:firstRowFirstColumn="0" w:firstRowLastColumn="0" w:lastRowFirstColumn="0" w:lastRowLastColumn="0"/>
            </w:pPr>
            <w:r w:rsidRPr="00265FD0">
              <w:t>^4.2.3</w:t>
            </w:r>
          </w:p>
        </w:tc>
        <w:tc>
          <w:tcPr>
            <w:tcW w:w="3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62C62BBF" w14:textId="6703F48A" w:rsidR="005430B4" w:rsidRPr="00265FD0" w:rsidRDefault="005430B4">
            <w:pPr>
              <w:pStyle w:val="afb"/>
              <w:jc w:val="both"/>
              <w:cnfStyle w:val="000000100000" w:firstRow="0" w:lastRow="0" w:firstColumn="0" w:lastColumn="0" w:oddVBand="0" w:evenVBand="0" w:oddHBand="1" w:evenHBand="0" w:firstRowFirstColumn="0" w:firstRowLastColumn="0" w:lastRowFirstColumn="0" w:lastRowLastColumn="0"/>
            </w:pPr>
            <w:r w:rsidRPr="00265FD0">
              <w:rPr>
                <w:rFonts w:hint="eastAsia"/>
              </w:rPr>
              <w:t>百分比進度條</w:t>
            </w:r>
          </w:p>
        </w:tc>
      </w:tr>
      <w:tr w:rsidR="005430B4" w:rsidRPr="00265FD0" w14:paraId="50556D6F" w14:textId="77777777" w:rsidTr="00CE4A7D">
        <w:trPr>
          <w:trHeight w:val="84"/>
          <w:jc w:val="center"/>
        </w:trPr>
        <w:tc>
          <w:tcPr>
            <w:cnfStyle w:val="001000000000" w:firstRow="0" w:lastRow="0" w:firstColumn="1" w:lastColumn="0" w:oddVBand="0" w:evenVBand="0" w:oddHBand="0" w:evenHBand="0" w:firstRowFirstColumn="0" w:firstRowLastColumn="0" w:lastRowFirstColumn="0" w:lastRowLastColumn="0"/>
            <w:tcW w:w="413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3D2C9F45" w14:textId="09CE15C0" w:rsidR="005430B4" w:rsidRPr="00265FD0" w:rsidRDefault="005430B4">
            <w:pPr>
              <w:pStyle w:val="afb"/>
              <w:jc w:val="both"/>
              <w:rPr>
                <w:b w:val="0"/>
                <w:bCs w:val="0"/>
              </w:rPr>
            </w:pPr>
            <w:r w:rsidRPr="00265FD0">
              <w:rPr>
                <w:b w:val="0"/>
                <w:bCs w:val="0"/>
              </w:rPr>
              <w:t>flutter_screenutil</w:t>
            </w:r>
          </w:p>
        </w:tc>
        <w:tc>
          <w:tcPr>
            <w:tcW w:w="167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73E6F9E6" w14:textId="16445BE5" w:rsidR="005430B4" w:rsidRPr="00265FD0" w:rsidRDefault="005430B4">
            <w:pPr>
              <w:pStyle w:val="afb"/>
              <w:ind w:leftChars="-34" w:left="-95" w:firstLineChars="100" w:firstLine="280"/>
              <w:jc w:val="both"/>
              <w:cnfStyle w:val="000000000000" w:firstRow="0" w:lastRow="0" w:firstColumn="0" w:lastColumn="0" w:oddVBand="0" w:evenVBand="0" w:oddHBand="0" w:evenHBand="0" w:firstRowFirstColumn="0" w:firstRowLastColumn="0" w:lastRowFirstColumn="0" w:lastRowLastColumn="0"/>
            </w:pPr>
            <w:r w:rsidRPr="00265FD0">
              <w:t>^5.7.0</w:t>
            </w:r>
          </w:p>
        </w:tc>
        <w:tc>
          <w:tcPr>
            <w:tcW w:w="3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7F0DD29A" w14:textId="16210E05" w:rsidR="005430B4" w:rsidRPr="00265FD0" w:rsidRDefault="005430B4">
            <w:pPr>
              <w:pStyle w:val="afb"/>
              <w:jc w:val="both"/>
              <w:cnfStyle w:val="000000000000" w:firstRow="0" w:lastRow="0" w:firstColumn="0" w:lastColumn="0" w:oddVBand="0" w:evenVBand="0" w:oddHBand="0" w:evenHBand="0" w:firstRowFirstColumn="0" w:firstRowLastColumn="0" w:lastRowFirstColumn="0" w:lastRowLastColumn="0"/>
            </w:pPr>
            <w:r w:rsidRPr="00265FD0">
              <w:rPr>
                <w:rFonts w:hint="eastAsia"/>
              </w:rPr>
              <w:t>螢幕適配</w:t>
            </w:r>
          </w:p>
        </w:tc>
      </w:tr>
      <w:tr w:rsidR="005430B4" w:rsidRPr="00265FD0" w14:paraId="0426F118" w14:textId="77777777" w:rsidTr="00CE4A7D">
        <w:trPr>
          <w:cnfStyle w:val="000000100000" w:firstRow="0" w:lastRow="0" w:firstColumn="0" w:lastColumn="0" w:oddVBand="0" w:evenVBand="0" w:oddHBand="1" w:evenHBand="0" w:firstRowFirstColumn="0" w:firstRowLastColumn="0" w:lastRowFirstColumn="0" w:lastRowLastColumn="0"/>
          <w:trHeight w:val="84"/>
          <w:jc w:val="center"/>
        </w:trPr>
        <w:tc>
          <w:tcPr>
            <w:cnfStyle w:val="001000000000" w:firstRow="0" w:lastRow="0" w:firstColumn="1" w:lastColumn="0" w:oddVBand="0" w:evenVBand="0" w:oddHBand="0" w:evenHBand="0" w:firstRowFirstColumn="0" w:firstRowLastColumn="0" w:lastRowFirstColumn="0" w:lastRowLastColumn="0"/>
            <w:tcW w:w="413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2BCA4D5C" w14:textId="42CB3134" w:rsidR="005430B4" w:rsidRPr="00265FD0" w:rsidRDefault="005430B4">
            <w:pPr>
              <w:pStyle w:val="afb"/>
              <w:jc w:val="both"/>
              <w:rPr>
                <w:b w:val="0"/>
                <w:bCs w:val="0"/>
              </w:rPr>
            </w:pPr>
            <w:r w:rsidRPr="00265FD0">
              <w:rPr>
                <w:b w:val="0"/>
                <w:bCs w:val="0"/>
              </w:rPr>
              <w:t>extended_image</w:t>
            </w:r>
          </w:p>
        </w:tc>
        <w:tc>
          <w:tcPr>
            <w:tcW w:w="167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0B067DB2" w14:textId="0D48550D" w:rsidR="005430B4" w:rsidRPr="00265FD0" w:rsidRDefault="005430B4">
            <w:pPr>
              <w:pStyle w:val="afb"/>
              <w:ind w:leftChars="-34" w:left="-95" w:firstLineChars="100" w:firstLine="280"/>
              <w:jc w:val="both"/>
              <w:cnfStyle w:val="000000100000" w:firstRow="0" w:lastRow="0" w:firstColumn="0" w:lastColumn="0" w:oddVBand="0" w:evenVBand="0" w:oddHBand="1" w:evenHBand="0" w:firstRowFirstColumn="0" w:firstRowLastColumn="0" w:lastRowFirstColumn="0" w:lastRowLastColumn="0"/>
            </w:pPr>
            <w:r w:rsidRPr="00265FD0">
              <w:t>^8.1.1</w:t>
            </w:r>
          </w:p>
        </w:tc>
        <w:tc>
          <w:tcPr>
            <w:tcW w:w="3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1310BCC8" w14:textId="3A8A1743" w:rsidR="005430B4" w:rsidRPr="00265FD0" w:rsidRDefault="005430B4">
            <w:pPr>
              <w:pStyle w:val="afb"/>
              <w:jc w:val="both"/>
              <w:cnfStyle w:val="000000100000" w:firstRow="0" w:lastRow="0" w:firstColumn="0" w:lastColumn="0" w:oddVBand="0" w:evenVBand="0" w:oddHBand="1" w:evenHBand="0" w:firstRowFirstColumn="0" w:firstRowLastColumn="0" w:lastRowFirstColumn="0" w:lastRowLastColumn="0"/>
            </w:pPr>
            <w:r w:rsidRPr="00265FD0">
              <w:rPr>
                <w:rFonts w:hint="eastAsia"/>
              </w:rPr>
              <w:t>圖檔適配</w:t>
            </w:r>
          </w:p>
        </w:tc>
      </w:tr>
    </w:tbl>
    <w:p w14:paraId="059A273E" w14:textId="05E01991" w:rsidR="001C287D" w:rsidRPr="00265FD0" w:rsidRDefault="001C287D" w:rsidP="001C287D"/>
    <w:p w14:paraId="025810A0" w14:textId="07826B3F" w:rsidR="001C287D" w:rsidRPr="00265FD0" w:rsidRDefault="00503035" w:rsidP="001C287D">
      <w:r w:rsidRPr="00265FD0">
        <w:br w:type="page"/>
      </w:r>
    </w:p>
    <w:p w14:paraId="278BF599" w14:textId="16C84B45" w:rsidR="001C287D" w:rsidRPr="00265FD0" w:rsidRDefault="001C287D" w:rsidP="001C287D">
      <w:pPr>
        <w:pStyle w:val="1"/>
      </w:pPr>
      <w:bookmarkStart w:id="131" w:name="_Toc149829342"/>
      <w:r w:rsidRPr="00265FD0">
        <w:rPr>
          <w:rFonts w:hint="eastAsia"/>
        </w:rPr>
        <w:lastRenderedPageBreak/>
        <w:t>測試模型</w:t>
      </w:r>
      <w:bookmarkEnd w:id="131"/>
    </w:p>
    <w:p w14:paraId="1CFC5DB3" w14:textId="1BEA535D" w:rsidR="001C287D" w:rsidRPr="00265FD0" w:rsidRDefault="001C287D" w:rsidP="001C287D">
      <w:pPr>
        <w:pStyle w:val="2"/>
        <w:rPr>
          <w:szCs w:val="28"/>
        </w:rPr>
      </w:pPr>
      <w:bookmarkStart w:id="132" w:name="_Hlk149308425"/>
      <w:bookmarkStart w:id="133" w:name="_Toc149829343"/>
      <w:r w:rsidRPr="00265FD0">
        <w:rPr>
          <w:szCs w:val="28"/>
        </w:rPr>
        <w:t>測試計畫</w:t>
      </w:r>
      <w:r w:rsidRPr="00265FD0">
        <w:rPr>
          <w:rFonts w:hint="eastAsia"/>
          <w:szCs w:val="28"/>
        </w:rPr>
        <w:t>：說明採用之測試方法及其進行方式</w:t>
      </w:r>
      <w:bookmarkEnd w:id="132"/>
      <w:bookmarkEnd w:id="133"/>
    </w:p>
    <w:p w14:paraId="26CB5E2F" w14:textId="1D3ECE1D" w:rsidR="00452DAC" w:rsidRPr="00265FD0" w:rsidRDefault="00452DAC" w:rsidP="00452DAC">
      <w:pPr>
        <w:pStyle w:val="af9"/>
        <w:snapToGrid w:val="0"/>
      </w:pPr>
      <w:r w:rsidRPr="00265FD0">
        <w:rPr>
          <w:rFonts w:hint="eastAsia"/>
        </w:rPr>
        <w:t>我們分別以訪客及使用者的身份，測試各個功能是否能夠正常運作，主要測試功能如下：</w:t>
      </w:r>
    </w:p>
    <w:p w14:paraId="62E8FA21" w14:textId="77777777" w:rsidR="00452DAC" w:rsidRPr="00265FD0" w:rsidRDefault="00452DAC" w:rsidP="00452DAC">
      <w:pPr>
        <w:snapToGrid w:val="0"/>
      </w:pPr>
    </w:p>
    <w:p w14:paraId="1ED0A1A7" w14:textId="77777777" w:rsidR="00452DAC" w:rsidRPr="00265FD0" w:rsidRDefault="00452DAC" w:rsidP="00452DAC">
      <w:pPr>
        <w:pStyle w:val="ae"/>
        <w:widowControl w:val="0"/>
        <w:numPr>
          <w:ilvl w:val="0"/>
          <w:numId w:val="44"/>
        </w:numPr>
        <w:snapToGrid w:val="0"/>
        <w:contextualSpacing w:val="0"/>
        <w:rPr>
          <w:rFonts w:ascii="Times New Roman" w:hAnsi="Times New Roman"/>
        </w:rPr>
      </w:pPr>
      <w:r w:rsidRPr="00265FD0">
        <w:rPr>
          <w:rFonts w:ascii="Times New Roman" w:hAnsi="Times New Roman" w:hint="eastAsia"/>
        </w:rPr>
        <w:t>訪客</w:t>
      </w:r>
    </w:p>
    <w:p w14:paraId="44D63918" w14:textId="6FD974D7" w:rsidR="00452DAC" w:rsidRPr="00265FD0" w:rsidRDefault="00452DAC" w:rsidP="00452DAC">
      <w:pPr>
        <w:pStyle w:val="ae"/>
        <w:widowControl w:val="0"/>
        <w:numPr>
          <w:ilvl w:val="0"/>
          <w:numId w:val="45"/>
        </w:numPr>
        <w:snapToGrid w:val="0"/>
        <w:contextualSpacing w:val="0"/>
        <w:rPr>
          <w:rFonts w:ascii="Times New Roman" w:hAnsi="Times New Roman"/>
        </w:rPr>
      </w:pPr>
      <w:r w:rsidRPr="00265FD0">
        <w:rPr>
          <w:rFonts w:ascii="Times New Roman" w:hAnsi="Times New Roman" w:hint="eastAsia"/>
        </w:rPr>
        <w:t>登入：確認</w:t>
      </w:r>
      <w:r w:rsidR="002C029F" w:rsidRPr="00265FD0">
        <w:rPr>
          <w:rFonts w:ascii="Times New Roman" w:hAnsi="Times New Roman" w:hint="eastAsia"/>
        </w:rPr>
        <w:t>是否</w:t>
      </w:r>
      <w:r w:rsidRPr="00265FD0">
        <w:rPr>
          <w:rFonts w:ascii="Times New Roman" w:hAnsi="Times New Roman" w:hint="eastAsia"/>
        </w:rPr>
        <w:t>能正常登入</w:t>
      </w:r>
      <w:r w:rsidR="002C029F" w:rsidRPr="00265FD0">
        <w:rPr>
          <w:rFonts w:ascii="Times New Roman" w:hAnsi="Times New Roman" w:hint="eastAsia"/>
        </w:rPr>
        <w:t>。</w:t>
      </w:r>
    </w:p>
    <w:p w14:paraId="695914C0" w14:textId="3D781498" w:rsidR="00452DAC" w:rsidRPr="00265FD0" w:rsidRDefault="00452DAC" w:rsidP="00452DAC">
      <w:pPr>
        <w:pStyle w:val="ae"/>
        <w:widowControl w:val="0"/>
        <w:numPr>
          <w:ilvl w:val="0"/>
          <w:numId w:val="45"/>
        </w:numPr>
        <w:snapToGrid w:val="0"/>
        <w:contextualSpacing w:val="0"/>
        <w:rPr>
          <w:rFonts w:ascii="Times New Roman" w:hAnsi="Times New Roman"/>
        </w:rPr>
      </w:pPr>
      <w:r w:rsidRPr="00265FD0">
        <w:rPr>
          <w:rFonts w:ascii="Times New Roman" w:hAnsi="Times New Roman" w:hint="eastAsia"/>
        </w:rPr>
        <w:t>註冊：確認</w:t>
      </w:r>
      <w:r w:rsidR="002C029F" w:rsidRPr="00265FD0">
        <w:rPr>
          <w:rFonts w:ascii="Times New Roman" w:hAnsi="Times New Roman" w:hint="eastAsia"/>
        </w:rPr>
        <w:t>是否</w:t>
      </w:r>
      <w:r w:rsidRPr="00265FD0">
        <w:rPr>
          <w:rFonts w:ascii="Times New Roman" w:hAnsi="Times New Roman" w:hint="eastAsia"/>
        </w:rPr>
        <w:t>能正常成功註冊</w:t>
      </w:r>
      <w:r w:rsidR="002C029F" w:rsidRPr="00265FD0">
        <w:rPr>
          <w:rFonts w:ascii="Times New Roman" w:hAnsi="Times New Roman" w:hint="eastAsia"/>
        </w:rPr>
        <w:t>帳號。</w:t>
      </w:r>
    </w:p>
    <w:p w14:paraId="197DEB16" w14:textId="17163922" w:rsidR="00452DAC" w:rsidRPr="00265FD0" w:rsidRDefault="00452DAC" w:rsidP="00452DAC">
      <w:pPr>
        <w:pStyle w:val="ae"/>
        <w:widowControl w:val="0"/>
        <w:numPr>
          <w:ilvl w:val="0"/>
          <w:numId w:val="45"/>
        </w:numPr>
        <w:snapToGrid w:val="0"/>
        <w:contextualSpacing w:val="0"/>
        <w:rPr>
          <w:rFonts w:ascii="Times New Roman" w:hAnsi="Times New Roman"/>
        </w:rPr>
      </w:pPr>
      <w:r w:rsidRPr="00265FD0">
        <w:rPr>
          <w:rFonts w:ascii="Times New Roman" w:hAnsi="Times New Roman" w:hint="eastAsia"/>
        </w:rPr>
        <w:t>忘記密碼：確認使用者</w:t>
      </w:r>
      <w:r w:rsidR="00590572" w:rsidRPr="00265FD0">
        <w:rPr>
          <w:rFonts w:ascii="Times New Roman" w:hAnsi="Times New Roman" w:hint="eastAsia"/>
        </w:rPr>
        <w:t>是否</w:t>
      </w:r>
      <w:r w:rsidRPr="00265FD0">
        <w:rPr>
          <w:rFonts w:ascii="Times New Roman" w:hAnsi="Times New Roman" w:hint="eastAsia"/>
        </w:rPr>
        <w:t>能在電子信箱收到驗證碼後修改密碼</w:t>
      </w:r>
      <w:r w:rsidR="002C029F" w:rsidRPr="00265FD0">
        <w:rPr>
          <w:rFonts w:ascii="Times New Roman" w:hAnsi="Times New Roman" w:hint="eastAsia"/>
        </w:rPr>
        <w:t>。</w:t>
      </w:r>
    </w:p>
    <w:p w14:paraId="0EB05C99" w14:textId="77777777" w:rsidR="00452DAC" w:rsidRPr="00265FD0" w:rsidRDefault="00452DAC" w:rsidP="00452DAC">
      <w:pPr>
        <w:snapToGrid w:val="0"/>
        <w:ind w:left="480"/>
      </w:pPr>
    </w:p>
    <w:p w14:paraId="1EDD1680" w14:textId="77777777" w:rsidR="00452DAC" w:rsidRPr="00265FD0" w:rsidRDefault="00452DAC" w:rsidP="00452DAC">
      <w:pPr>
        <w:pStyle w:val="ae"/>
        <w:widowControl w:val="0"/>
        <w:numPr>
          <w:ilvl w:val="0"/>
          <w:numId w:val="44"/>
        </w:numPr>
        <w:snapToGrid w:val="0"/>
        <w:contextualSpacing w:val="0"/>
        <w:rPr>
          <w:rFonts w:ascii="Times New Roman" w:hAnsi="Times New Roman"/>
        </w:rPr>
      </w:pPr>
      <w:r w:rsidRPr="00265FD0">
        <w:rPr>
          <w:rFonts w:ascii="Times New Roman" w:hAnsi="Times New Roman" w:hint="eastAsia"/>
        </w:rPr>
        <w:t>使用者</w:t>
      </w:r>
    </w:p>
    <w:p w14:paraId="22B4F9D4" w14:textId="6D6FCB48" w:rsidR="00452DAC" w:rsidRPr="00265FD0" w:rsidRDefault="00452DAC" w:rsidP="00452DAC">
      <w:pPr>
        <w:pStyle w:val="ae"/>
        <w:widowControl w:val="0"/>
        <w:numPr>
          <w:ilvl w:val="0"/>
          <w:numId w:val="46"/>
        </w:numPr>
        <w:snapToGrid w:val="0"/>
        <w:contextualSpacing w:val="0"/>
        <w:rPr>
          <w:rFonts w:ascii="Times New Roman" w:hAnsi="Times New Roman"/>
        </w:rPr>
      </w:pPr>
      <w:r w:rsidRPr="00265FD0">
        <w:rPr>
          <w:rFonts w:ascii="Times New Roman" w:hAnsi="Times New Roman" w:hint="eastAsia"/>
        </w:rPr>
        <w:t>登出：確認</w:t>
      </w:r>
      <w:r w:rsidR="002C029F" w:rsidRPr="00265FD0">
        <w:rPr>
          <w:rFonts w:ascii="Times New Roman" w:hAnsi="Times New Roman" w:hint="eastAsia"/>
        </w:rPr>
        <w:t>是否</w:t>
      </w:r>
      <w:r w:rsidRPr="00265FD0">
        <w:rPr>
          <w:rFonts w:ascii="Times New Roman" w:hAnsi="Times New Roman" w:hint="eastAsia"/>
        </w:rPr>
        <w:t>能正常登出</w:t>
      </w:r>
      <w:r w:rsidR="00E4461A" w:rsidRPr="00265FD0">
        <w:rPr>
          <w:rFonts w:ascii="Times New Roman" w:hAnsi="Times New Roman" w:hint="eastAsia"/>
        </w:rPr>
        <w:t>帳號</w:t>
      </w:r>
      <w:r w:rsidR="002C029F" w:rsidRPr="00265FD0">
        <w:rPr>
          <w:rFonts w:ascii="Times New Roman" w:hAnsi="Times New Roman" w:hint="eastAsia"/>
        </w:rPr>
        <w:t>。</w:t>
      </w:r>
    </w:p>
    <w:p w14:paraId="13E0FEE1" w14:textId="544B44F4" w:rsidR="00452DAC" w:rsidRPr="00265FD0" w:rsidRDefault="00452DAC" w:rsidP="00452DAC">
      <w:pPr>
        <w:pStyle w:val="ae"/>
        <w:widowControl w:val="0"/>
        <w:numPr>
          <w:ilvl w:val="0"/>
          <w:numId w:val="46"/>
        </w:numPr>
        <w:snapToGrid w:val="0"/>
        <w:contextualSpacing w:val="0"/>
        <w:rPr>
          <w:rFonts w:ascii="Times New Roman" w:hAnsi="Times New Roman"/>
        </w:rPr>
      </w:pPr>
      <w:r w:rsidRPr="00265FD0">
        <w:rPr>
          <w:rFonts w:ascii="Times New Roman" w:hAnsi="Times New Roman" w:hint="eastAsia"/>
        </w:rPr>
        <w:t>修改密碼：確認使用者</w:t>
      </w:r>
      <w:r w:rsidR="002C029F" w:rsidRPr="00265FD0">
        <w:rPr>
          <w:rFonts w:ascii="Times New Roman" w:hAnsi="Times New Roman" w:hint="eastAsia"/>
        </w:rPr>
        <w:t>是否</w:t>
      </w:r>
      <w:r w:rsidRPr="00265FD0">
        <w:rPr>
          <w:rFonts w:ascii="Times New Roman" w:hAnsi="Times New Roman" w:hint="eastAsia"/>
        </w:rPr>
        <w:t>能正常修改密碼</w:t>
      </w:r>
    </w:p>
    <w:p w14:paraId="6253412F" w14:textId="0F984E66" w:rsidR="00590572" w:rsidRPr="00265FD0" w:rsidRDefault="00590572" w:rsidP="00452DAC">
      <w:pPr>
        <w:pStyle w:val="ae"/>
        <w:widowControl w:val="0"/>
        <w:numPr>
          <w:ilvl w:val="0"/>
          <w:numId w:val="46"/>
        </w:numPr>
        <w:snapToGrid w:val="0"/>
        <w:contextualSpacing w:val="0"/>
        <w:rPr>
          <w:rFonts w:ascii="Times New Roman" w:hAnsi="Times New Roman"/>
        </w:rPr>
      </w:pPr>
      <w:r w:rsidRPr="00265FD0">
        <w:rPr>
          <w:rFonts w:ascii="Times New Roman" w:hAnsi="Times New Roman" w:hint="eastAsia"/>
        </w:rPr>
        <w:t>切換深色模式：確認</w:t>
      </w:r>
      <w:r w:rsidR="001A47DC" w:rsidRPr="00265FD0">
        <w:rPr>
          <w:rFonts w:ascii="Times New Roman" w:hAnsi="Times New Roman" w:hint="eastAsia"/>
        </w:rPr>
        <w:t>App</w:t>
      </w:r>
      <w:r w:rsidRPr="00265FD0">
        <w:rPr>
          <w:rFonts w:ascii="Times New Roman" w:hAnsi="Times New Roman" w:hint="eastAsia"/>
        </w:rPr>
        <w:t>是否能正常</w:t>
      </w:r>
      <w:r w:rsidR="006D3269" w:rsidRPr="00265FD0">
        <w:rPr>
          <w:rFonts w:ascii="Times New Roman" w:hAnsi="Times New Roman" w:hint="eastAsia"/>
        </w:rPr>
        <w:t>在一般模式與</w:t>
      </w:r>
      <w:r w:rsidRPr="00265FD0">
        <w:rPr>
          <w:rFonts w:ascii="Times New Roman" w:hAnsi="Times New Roman" w:hint="eastAsia"/>
        </w:rPr>
        <w:t>深色模式</w:t>
      </w:r>
      <w:r w:rsidR="006D3269" w:rsidRPr="00265FD0">
        <w:rPr>
          <w:rFonts w:ascii="Times New Roman" w:hAnsi="Times New Roman" w:hint="eastAsia"/>
        </w:rPr>
        <w:t>中切換</w:t>
      </w:r>
      <w:r w:rsidRPr="00265FD0">
        <w:rPr>
          <w:rFonts w:ascii="Times New Roman" w:hAnsi="Times New Roman" w:hint="eastAsia"/>
        </w:rPr>
        <w:t>。</w:t>
      </w:r>
    </w:p>
    <w:p w14:paraId="4C6E9BE0" w14:textId="00A4FD24" w:rsidR="00590572" w:rsidRPr="00265FD0" w:rsidRDefault="00590572" w:rsidP="00452DAC">
      <w:pPr>
        <w:pStyle w:val="ae"/>
        <w:widowControl w:val="0"/>
        <w:numPr>
          <w:ilvl w:val="0"/>
          <w:numId w:val="46"/>
        </w:numPr>
        <w:snapToGrid w:val="0"/>
        <w:contextualSpacing w:val="0"/>
        <w:rPr>
          <w:rFonts w:ascii="Times New Roman" w:hAnsi="Times New Roman"/>
        </w:rPr>
      </w:pPr>
      <w:r w:rsidRPr="00265FD0">
        <w:rPr>
          <w:rFonts w:ascii="Times New Roman" w:hAnsi="Times New Roman" w:hint="eastAsia"/>
        </w:rPr>
        <w:t>切換語言：確認</w:t>
      </w:r>
      <w:r w:rsidR="001A47DC" w:rsidRPr="00265FD0">
        <w:rPr>
          <w:rFonts w:ascii="Times New Roman" w:hAnsi="Times New Roman" w:hint="eastAsia"/>
        </w:rPr>
        <w:t>App</w:t>
      </w:r>
      <w:r w:rsidRPr="00265FD0">
        <w:rPr>
          <w:rFonts w:ascii="Times New Roman" w:hAnsi="Times New Roman" w:hint="eastAsia"/>
        </w:rPr>
        <w:t>是否能正常切換中</w:t>
      </w:r>
      <w:r w:rsidRPr="00265FD0">
        <w:rPr>
          <w:rFonts w:ascii="Times New Roman" w:hAnsi="Times New Roman" w:hint="eastAsia"/>
        </w:rPr>
        <w:t>/</w:t>
      </w:r>
      <w:r w:rsidRPr="00265FD0">
        <w:rPr>
          <w:rFonts w:ascii="Times New Roman" w:hAnsi="Times New Roman" w:hint="eastAsia"/>
        </w:rPr>
        <w:t>英語言。</w:t>
      </w:r>
    </w:p>
    <w:p w14:paraId="399EAE71" w14:textId="5316AEE9" w:rsidR="00452DAC" w:rsidRPr="00265FD0" w:rsidRDefault="00590572" w:rsidP="00452DAC">
      <w:pPr>
        <w:pStyle w:val="ae"/>
        <w:widowControl w:val="0"/>
        <w:numPr>
          <w:ilvl w:val="0"/>
          <w:numId w:val="46"/>
        </w:numPr>
        <w:snapToGrid w:val="0"/>
        <w:contextualSpacing w:val="0"/>
        <w:rPr>
          <w:rFonts w:ascii="Times New Roman" w:hAnsi="Times New Roman"/>
        </w:rPr>
      </w:pPr>
      <w:r w:rsidRPr="00265FD0">
        <w:rPr>
          <w:rFonts w:ascii="Times New Roman" w:hAnsi="Times New Roman" w:hint="eastAsia"/>
        </w:rPr>
        <w:t>瀏覽基本資料</w:t>
      </w:r>
      <w:r w:rsidR="00452DAC" w:rsidRPr="00265FD0">
        <w:rPr>
          <w:rFonts w:ascii="Times New Roman" w:hAnsi="Times New Roman" w:hint="eastAsia"/>
        </w:rPr>
        <w:t>：確認使用者</w:t>
      </w:r>
      <w:r w:rsidRPr="00265FD0">
        <w:rPr>
          <w:rFonts w:ascii="Times New Roman" w:hAnsi="Times New Roman" w:hint="eastAsia"/>
        </w:rPr>
        <w:t>是否</w:t>
      </w:r>
      <w:r w:rsidR="00452DAC" w:rsidRPr="00265FD0">
        <w:rPr>
          <w:rFonts w:ascii="Times New Roman" w:hAnsi="Times New Roman" w:hint="eastAsia"/>
        </w:rPr>
        <w:t>能正常瀏覽</w:t>
      </w:r>
      <w:r w:rsidRPr="00265FD0">
        <w:rPr>
          <w:rFonts w:ascii="Times New Roman" w:hAnsi="Times New Roman" w:hint="eastAsia"/>
        </w:rPr>
        <w:t>各項個人資料。</w:t>
      </w:r>
    </w:p>
    <w:p w14:paraId="17970171" w14:textId="4B1AD3DB" w:rsidR="00452DAC" w:rsidRPr="00265FD0" w:rsidRDefault="00590572" w:rsidP="00452DAC">
      <w:pPr>
        <w:pStyle w:val="ae"/>
        <w:widowControl w:val="0"/>
        <w:numPr>
          <w:ilvl w:val="0"/>
          <w:numId w:val="46"/>
        </w:numPr>
        <w:snapToGrid w:val="0"/>
        <w:contextualSpacing w:val="0"/>
        <w:rPr>
          <w:rFonts w:ascii="Times New Roman" w:hAnsi="Times New Roman"/>
        </w:rPr>
      </w:pPr>
      <w:r w:rsidRPr="00265FD0">
        <w:rPr>
          <w:rFonts w:ascii="Times New Roman" w:hAnsi="Times New Roman" w:hint="eastAsia"/>
        </w:rPr>
        <w:t>修改個人資料</w:t>
      </w:r>
      <w:r w:rsidR="00452DAC" w:rsidRPr="00265FD0">
        <w:rPr>
          <w:rFonts w:ascii="Times New Roman" w:hAnsi="Times New Roman" w:hint="eastAsia"/>
        </w:rPr>
        <w:t>：確認使用者</w:t>
      </w:r>
      <w:r w:rsidRPr="00265FD0">
        <w:rPr>
          <w:rFonts w:ascii="Times New Roman" w:hAnsi="Times New Roman" w:hint="eastAsia"/>
        </w:rPr>
        <w:t>是否</w:t>
      </w:r>
      <w:r w:rsidR="00452DAC" w:rsidRPr="00265FD0">
        <w:rPr>
          <w:rFonts w:ascii="Times New Roman" w:hAnsi="Times New Roman" w:hint="eastAsia"/>
        </w:rPr>
        <w:t>能正常</w:t>
      </w:r>
      <w:r w:rsidRPr="00265FD0">
        <w:rPr>
          <w:rFonts w:ascii="Times New Roman" w:hAnsi="Times New Roman" w:hint="eastAsia"/>
        </w:rPr>
        <w:t>修改各項個人資料。</w:t>
      </w:r>
    </w:p>
    <w:p w14:paraId="171EFE1B" w14:textId="075D28C8" w:rsidR="00452DAC" w:rsidRPr="00265FD0" w:rsidRDefault="00590572" w:rsidP="00452DAC">
      <w:pPr>
        <w:pStyle w:val="ae"/>
        <w:widowControl w:val="0"/>
        <w:numPr>
          <w:ilvl w:val="0"/>
          <w:numId w:val="46"/>
        </w:numPr>
        <w:snapToGrid w:val="0"/>
        <w:contextualSpacing w:val="0"/>
        <w:rPr>
          <w:rFonts w:ascii="Times New Roman" w:hAnsi="Times New Roman"/>
        </w:rPr>
      </w:pPr>
      <w:r w:rsidRPr="00265FD0">
        <w:rPr>
          <w:rFonts w:ascii="Times New Roman" w:hAnsi="Times New Roman" w:hint="eastAsia"/>
        </w:rPr>
        <w:t>檢視心率</w:t>
      </w:r>
      <w:r w:rsidR="007A726E" w:rsidRPr="00265FD0">
        <w:rPr>
          <w:rFonts w:ascii="Times New Roman" w:hAnsi="Times New Roman" w:hint="eastAsia"/>
        </w:rPr>
        <w:t>數據</w:t>
      </w:r>
      <w:r w:rsidR="00452DAC" w:rsidRPr="00265FD0">
        <w:rPr>
          <w:rFonts w:ascii="Times New Roman" w:hAnsi="Times New Roman" w:hint="eastAsia"/>
        </w:rPr>
        <w:t>：確認</w:t>
      </w:r>
      <w:r w:rsidR="007A726E" w:rsidRPr="00265FD0">
        <w:rPr>
          <w:rFonts w:ascii="Times New Roman" w:hAnsi="Times New Roman" w:hint="eastAsia"/>
        </w:rPr>
        <w:t>手錶上的心率數據是否能順利傳輸，並繪製成圖表。</w:t>
      </w:r>
    </w:p>
    <w:p w14:paraId="6A96632B" w14:textId="4425BBB7" w:rsidR="007A726E" w:rsidRPr="00265FD0" w:rsidRDefault="007A726E" w:rsidP="007A726E">
      <w:pPr>
        <w:pStyle w:val="ae"/>
        <w:widowControl w:val="0"/>
        <w:numPr>
          <w:ilvl w:val="0"/>
          <w:numId w:val="46"/>
        </w:numPr>
        <w:snapToGrid w:val="0"/>
        <w:contextualSpacing w:val="0"/>
        <w:rPr>
          <w:rFonts w:ascii="Times New Roman" w:hAnsi="Times New Roman"/>
        </w:rPr>
      </w:pPr>
      <w:r w:rsidRPr="00265FD0">
        <w:rPr>
          <w:rFonts w:ascii="Times New Roman" w:hAnsi="Times New Roman" w:hint="eastAsia"/>
        </w:rPr>
        <w:t>檢視血壓數據：確認手錶上的血壓數據是否能順利傳輸，並繪製成圖表。</w:t>
      </w:r>
    </w:p>
    <w:p w14:paraId="65E58EF0" w14:textId="758E2E0A" w:rsidR="007A726E" w:rsidRPr="00265FD0" w:rsidRDefault="007A726E" w:rsidP="007A726E">
      <w:pPr>
        <w:pStyle w:val="ae"/>
        <w:widowControl w:val="0"/>
        <w:numPr>
          <w:ilvl w:val="0"/>
          <w:numId w:val="46"/>
        </w:numPr>
        <w:snapToGrid w:val="0"/>
        <w:contextualSpacing w:val="0"/>
        <w:rPr>
          <w:rFonts w:ascii="Times New Roman" w:hAnsi="Times New Roman"/>
        </w:rPr>
      </w:pPr>
      <w:r w:rsidRPr="00265FD0">
        <w:rPr>
          <w:rFonts w:ascii="Times New Roman" w:hAnsi="Times New Roman" w:hint="eastAsia"/>
        </w:rPr>
        <w:t>檢視步數數據：確認手錶上的步行數據是否能順利傳輸，並繪製成圖表。</w:t>
      </w:r>
    </w:p>
    <w:p w14:paraId="769F3E75" w14:textId="1734A98F" w:rsidR="007A726E" w:rsidRPr="00265FD0" w:rsidRDefault="007A726E" w:rsidP="007A726E">
      <w:pPr>
        <w:pStyle w:val="ae"/>
        <w:widowControl w:val="0"/>
        <w:numPr>
          <w:ilvl w:val="0"/>
          <w:numId w:val="46"/>
        </w:numPr>
        <w:snapToGrid w:val="0"/>
        <w:contextualSpacing w:val="0"/>
        <w:rPr>
          <w:rFonts w:ascii="Times New Roman" w:hAnsi="Times New Roman"/>
        </w:rPr>
      </w:pPr>
      <w:r w:rsidRPr="00265FD0">
        <w:rPr>
          <w:rFonts w:ascii="Times New Roman" w:hAnsi="Times New Roman" w:hint="eastAsia"/>
        </w:rPr>
        <w:t>檢視睡眠數據：確認手錶上的睡眠數據是否能順利傳輸。</w:t>
      </w:r>
    </w:p>
    <w:p w14:paraId="361187B7" w14:textId="30767A58" w:rsidR="007A726E" w:rsidRPr="00265FD0" w:rsidRDefault="007A726E" w:rsidP="007A726E">
      <w:pPr>
        <w:pStyle w:val="ae"/>
        <w:widowControl w:val="0"/>
        <w:numPr>
          <w:ilvl w:val="0"/>
          <w:numId w:val="46"/>
        </w:numPr>
        <w:snapToGrid w:val="0"/>
        <w:contextualSpacing w:val="0"/>
        <w:rPr>
          <w:rFonts w:ascii="Times New Roman" w:hAnsi="Times New Roman"/>
        </w:rPr>
      </w:pPr>
      <w:r w:rsidRPr="00265FD0">
        <w:rPr>
          <w:rFonts w:ascii="Times New Roman" w:hAnsi="Times New Roman" w:hint="eastAsia"/>
        </w:rPr>
        <w:t>瀏覽即時新聞：確認</w:t>
      </w:r>
      <w:r w:rsidR="001A47DC" w:rsidRPr="00265FD0">
        <w:rPr>
          <w:rFonts w:ascii="Times New Roman" w:hAnsi="Times New Roman" w:hint="eastAsia"/>
        </w:rPr>
        <w:t>App</w:t>
      </w:r>
      <w:r w:rsidRPr="00265FD0">
        <w:rPr>
          <w:rFonts w:ascii="Times New Roman" w:hAnsi="Times New Roman" w:hint="eastAsia"/>
        </w:rPr>
        <w:t>是否能正常抓取即時新聞，並供使用者瀏覽。</w:t>
      </w:r>
    </w:p>
    <w:p w14:paraId="4FEB2484" w14:textId="57CA9704" w:rsidR="007A726E" w:rsidRPr="00265FD0" w:rsidRDefault="007A726E" w:rsidP="007A726E">
      <w:pPr>
        <w:pStyle w:val="ae"/>
        <w:widowControl w:val="0"/>
        <w:numPr>
          <w:ilvl w:val="0"/>
          <w:numId w:val="46"/>
        </w:numPr>
        <w:snapToGrid w:val="0"/>
        <w:contextualSpacing w:val="0"/>
        <w:rPr>
          <w:rFonts w:ascii="Times New Roman" w:hAnsi="Times New Roman"/>
        </w:rPr>
      </w:pPr>
      <w:r w:rsidRPr="00265FD0">
        <w:rPr>
          <w:rFonts w:ascii="Times New Roman" w:hAnsi="Times New Roman" w:hint="eastAsia"/>
        </w:rPr>
        <w:t>睡眠時間通知：確認</w:t>
      </w:r>
      <w:r w:rsidR="001A47DC" w:rsidRPr="00265FD0">
        <w:rPr>
          <w:rFonts w:ascii="Times New Roman" w:hAnsi="Times New Roman" w:hint="eastAsia"/>
        </w:rPr>
        <w:t>App</w:t>
      </w:r>
      <w:r w:rsidRPr="00265FD0">
        <w:rPr>
          <w:rFonts w:ascii="Times New Roman" w:hAnsi="Times New Roman" w:hint="eastAsia"/>
        </w:rPr>
        <w:t>是否能正常在特定時間跳出睡眠時間提醒。</w:t>
      </w:r>
    </w:p>
    <w:p w14:paraId="7DDCF3B0" w14:textId="157EB198" w:rsidR="007A726E" w:rsidRPr="00265FD0" w:rsidRDefault="007A726E" w:rsidP="007A726E">
      <w:pPr>
        <w:pStyle w:val="ae"/>
        <w:widowControl w:val="0"/>
        <w:numPr>
          <w:ilvl w:val="0"/>
          <w:numId w:val="46"/>
        </w:numPr>
        <w:snapToGrid w:val="0"/>
        <w:contextualSpacing w:val="0"/>
        <w:rPr>
          <w:rFonts w:ascii="Times New Roman" w:hAnsi="Times New Roman"/>
        </w:rPr>
      </w:pPr>
      <w:r w:rsidRPr="00265FD0">
        <w:rPr>
          <w:rFonts w:ascii="Times New Roman" w:hAnsi="Times New Roman" w:hint="eastAsia"/>
        </w:rPr>
        <w:t>體重測量通知：確認</w:t>
      </w:r>
      <w:r w:rsidR="001A47DC" w:rsidRPr="00265FD0">
        <w:rPr>
          <w:rFonts w:ascii="Times New Roman" w:hAnsi="Times New Roman" w:hint="eastAsia"/>
        </w:rPr>
        <w:t>App</w:t>
      </w:r>
      <w:r w:rsidRPr="00265FD0">
        <w:rPr>
          <w:rFonts w:ascii="Times New Roman" w:hAnsi="Times New Roman" w:hint="eastAsia"/>
        </w:rPr>
        <w:t>是否能正常在特定時間跳出體重量測提醒。</w:t>
      </w:r>
    </w:p>
    <w:p w14:paraId="078CCB9D" w14:textId="77777777" w:rsidR="005D0E88" w:rsidRPr="00265FD0" w:rsidRDefault="005D0E88" w:rsidP="005D0E88"/>
    <w:p w14:paraId="75B35BB5" w14:textId="564D5018" w:rsidR="00CD3EE2" w:rsidRPr="00265FD0" w:rsidRDefault="001C287D" w:rsidP="00CD3EE2">
      <w:pPr>
        <w:pStyle w:val="2"/>
        <w:rPr>
          <w:szCs w:val="28"/>
        </w:rPr>
      </w:pPr>
      <w:bookmarkStart w:id="134" w:name="_Hlk149308430"/>
      <w:bookmarkStart w:id="135" w:name="_Toc149829344"/>
      <w:r w:rsidRPr="00265FD0">
        <w:rPr>
          <w:szCs w:val="28"/>
        </w:rPr>
        <w:t>測試個案與測試結果資料</w:t>
      </w:r>
      <w:bookmarkEnd w:id="134"/>
      <w:bookmarkEnd w:id="135"/>
    </w:p>
    <w:p w14:paraId="2CDD106E" w14:textId="336FB01C" w:rsidR="00CD3EE2" w:rsidRPr="00265FD0" w:rsidRDefault="00CD3EE2" w:rsidP="00E4461A">
      <w:pPr>
        <w:pStyle w:val="ac"/>
        <w:keepNext/>
      </w:pPr>
      <w:bookmarkStart w:id="136" w:name="_Toc151314170"/>
      <w:r w:rsidRPr="00265FD0">
        <w:rPr>
          <w:rFonts w:hint="eastAsia"/>
          <w:lang w:eastAsia="zh-CN"/>
        </w:rPr>
        <w:t>▼</w:t>
      </w:r>
      <w:r w:rsidRPr="00265FD0">
        <w:rPr>
          <w:rFonts w:hint="eastAsia"/>
        </w:rPr>
        <w:t>表</w:t>
      </w:r>
      <w:r w:rsidR="000820A3" w:rsidRPr="00265FD0">
        <w:fldChar w:fldCharType="begin"/>
      </w:r>
      <w:r w:rsidR="000820A3" w:rsidRPr="00265FD0">
        <w:instrText xml:space="preserve"> </w:instrText>
      </w:r>
      <w:r w:rsidR="000820A3" w:rsidRPr="00265FD0">
        <w:rPr>
          <w:rFonts w:hint="eastAsia"/>
        </w:rPr>
        <w:instrText>STYLEREF 2 \s</w:instrText>
      </w:r>
      <w:r w:rsidR="000820A3" w:rsidRPr="00265FD0">
        <w:instrText xml:space="preserve"> </w:instrText>
      </w:r>
      <w:r w:rsidR="000820A3" w:rsidRPr="00265FD0">
        <w:fldChar w:fldCharType="separate"/>
      </w:r>
      <w:r w:rsidR="00F239B7">
        <w:rPr>
          <w:noProof/>
        </w:rPr>
        <w:t>10-2</w:t>
      </w:r>
      <w:r w:rsidR="000820A3" w:rsidRPr="00265FD0">
        <w:fldChar w:fldCharType="end"/>
      </w:r>
      <w:r w:rsidR="000820A3" w:rsidRPr="00265FD0">
        <w:noBreakHyphen/>
      </w:r>
      <w:r w:rsidR="000820A3" w:rsidRPr="00265FD0">
        <w:fldChar w:fldCharType="begin"/>
      </w:r>
      <w:r w:rsidR="000820A3" w:rsidRPr="00265FD0">
        <w:instrText xml:space="preserve"> </w:instrText>
      </w:r>
      <w:r w:rsidR="000820A3" w:rsidRPr="00265FD0">
        <w:rPr>
          <w:rFonts w:hint="eastAsia"/>
        </w:rPr>
        <w:instrText xml:space="preserve">SEQ </w:instrText>
      </w:r>
      <w:r w:rsidR="000820A3" w:rsidRPr="00265FD0">
        <w:rPr>
          <w:rFonts w:hint="eastAsia"/>
        </w:rPr>
        <w:instrText>表</w:instrText>
      </w:r>
      <w:r w:rsidR="000820A3" w:rsidRPr="00265FD0">
        <w:rPr>
          <w:rFonts w:hint="eastAsia"/>
        </w:rPr>
        <w:instrText xml:space="preserve"> \* ARABIC \s 2</w:instrText>
      </w:r>
      <w:r w:rsidR="000820A3" w:rsidRPr="00265FD0">
        <w:instrText xml:space="preserve"> </w:instrText>
      </w:r>
      <w:r w:rsidR="000820A3" w:rsidRPr="00265FD0">
        <w:fldChar w:fldCharType="separate"/>
      </w:r>
      <w:r w:rsidR="00F239B7">
        <w:rPr>
          <w:noProof/>
        </w:rPr>
        <w:t>1</w:t>
      </w:r>
      <w:r w:rsidR="000820A3" w:rsidRPr="00265FD0">
        <w:fldChar w:fldCharType="end"/>
      </w:r>
      <w:r w:rsidRPr="00265FD0">
        <w:rPr>
          <w:rFonts w:hint="eastAsia"/>
        </w:rPr>
        <w:t>、登入測試</w:t>
      </w:r>
      <w:bookmarkEnd w:id="136"/>
    </w:p>
    <w:tbl>
      <w:tblPr>
        <w:tblStyle w:val="13"/>
        <w:tblW w:w="3809" w:type="pct"/>
        <w:jc w:val="center"/>
        <w:tblLook w:val="04A0" w:firstRow="1" w:lastRow="0" w:firstColumn="1" w:lastColumn="0" w:noHBand="0" w:noVBand="1"/>
      </w:tblPr>
      <w:tblGrid>
        <w:gridCol w:w="2269"/>
        <w:gridCol w:w="5669"/>
      </w:tblGrid>
      <w:tr w:rsidR="00CD3EE2" w:rsidRPr="00265FD0" w14:paraId="2A29DA29" w14:textId="77777777" w:rsidTr="0025558E">
        <w:trPr>
          <w:jc w:val="center"/>
        </w:trPr>
        <w:tc>
          <w:tcPr>
            <w:tcW w:w="1429" w:type="pct"/>
            <w:shd w:val="clear" w:color="auto" w:fill="F2F2F2" w:themeFill="background1" w:themeFillShade="F2"/>
            <w:hideMark/>
          </w:tcPr>
          <w:p w14:paraId="6F97AB5F" w14:textId="77777777" w:rsidR="00CD3EE2" w:rsidRPr="00265FD0" w:rsidRDefault="00CD3EE2" w:rsidP="006D3269">
            <w:pPr>
              <w:snapToGrid w:val="0"/>
              <w:jc w:val="center"/>
            </w:pPr>
            <w:r w:rsidRPr="00265FD0">
              <w:t>功能名稱</w:t>
            </w:r>
          </w:p>
        </w:tc>
        <w:tc>
          <w:tcPr>
            <w:tcW w:w="3571" w:type="pct"/>
            <w:hideMark/>
          </w:tcPr>
          <w:p w14:paraId="28965439" w14:textId="77777777" w:rsidR="00CD3EE2" w:rsidRPr="00265FD0" w:rsidRDefault="00CD3EE2" w:rsidP="0025558E">
            <w:pPr>
              <w:snapToGrid w:val="0"/>
              <w:jc w:val="both"/>
            </w:pPr>
            <w:r w:rsidRPr="00265FD0">
              <w:t>登入</w:t>
            </w:r>
          </w:p>
        </w:tc>
      </w:tr>
      <w:tr w:rsidR="00CD3EE2" w:rsidRPr="00265FD0" w14:paraId="28D3FF68" w14:textId="77777777" w:rsidTr="0094239B">
        <w:trPr>
          <w:jc w:val="center"/>
        </w:trPr>
        <w:tc>
          <w:tcPr>
            <w:tcW w:w="1429" w:type="pct"/>
            <w:shd w:val="clear" w:color="auto" w:fill="F2F2F2" w:themeFill="background1" w:themeFillShade="F2"/>
            <w:hideMark/>
          </w:tcPr>
          <w:p w14:paraId="22A32D5D" w14:textId="77777777" w:rsidR="00CD3EE2" w:rsidRPr="00265FD0" w:rsidRDefault="00CD3EE2" w:rsidP="006D3269">
            <w:pPr>
              <w:snapToGrid w:val="0"/>
              <w:jc w:val="center"/>
            </w:pPr>
            <w:r w:rsidRPr="00265FD0">
              <w:t>測試目的</w:t>
            </w:r>
          </w:p>
        </w:tc>
        <w:tc>
          <w:tcPr>
            <w:tcW w:w="3571" w:type="pct"/>
            <w:hideMark/>
          </w:tcPr>
          <w:p w14:paraId="691013C9" w14:textId="1D79904E" w:rsidR="00CD3EE2" w:rsidRPr="00265FD0" w:rsidRDefault="00CD3EE2" w:rsidP="00A0406F">
            <w:pPr>
              <w:snapToGrid w:val="0"/>
            </w:pPr>
            <w:r w:rsidRPr="00265FD0">
              <w:rPr>
                <w:rFonts w:hint="eastAsia"/>
              </w:rPr>
              <w:t>確認是否能正常登入</w:t>
            </w:r>
          </w:p>
        </w:tc>
      </w:tr>
      <w:tr w:rsidR="00CD3EE2" w:rsidRPr="00265FD0" w14:paraId="68086042" w14:textId="77777777" w:rsidTr="0094239B">
        <w:trPr>
          <w:jc w:val="center"/>
        </w:trPr>
        <w:tc>
          <w:tcPr>
            <w:tcW w:w="1429" w:type="pct"/>
            <w:shd w:val="clear" w:color="auto" w:fill="F2F2F2" w:themeFill="background1" w:themeFillShade="F2"/>
            <w:hideMark/>
          </w:tcPr>
          <w:p w14:paraId="67F9F625" w14:textId="77777777" w:rsidR="00CD3EE2" w:rsidRPr="00265FD0" w:rsidRDefault="00CD3EE2" w:rsidP="006D3269">
            <w:pPr>
              <w:snapToGrid w:val="0"/>
              <w:jc w:val="center"/>
            </w:pPr>
            <w:r w:rsidRPr="00265FD0">
              <w:t>測試流程</w:t>
            </w:r>
          </w:p>
        </w:tc>
        <w:tc>
          <w:tcPr>
            <w:tcW w:w="3571" w:type="pct"/>
            <w:hideMark/>
          </w:tcPr>
          <w:p w14:paraId="7B64E093" w14:textId="2243E978" w:rsidR="00CD3EE2" w:rsidRPr="00265FD0" w:rsidRDefault="00CD3EE2" w:rsidP="00A0406F">
            <w:pPr>
              <w:snapToGrid w:val="0"/>
            </w:pPr>
            <w:r w:rsidRPr="00265FD0">
              <w:t>輸入</w:t>
            </w:r>
            <w:r w:rsidRPr="00265FD0">
              <w:rPr>
                <w:rFonts w:hint="eastAsia"/>
              </w:rPr>
              <w:t>已</w:t>
            </w:r>
            <w:r w:rsidRPr="00265FD0">
              <w:t>註冊</w:t>
            </w:r>
            <w:r w:rsidRPr="00265FD0">
              <w:rPr>
                <w:rFonts w:hint="eastAsia"/>
              </w:rPr>
              <w:t>成功</w:t>
            </w:r>
            <w:r w:rsidRPr="00265FD0">
              <w:t>的帳號密碼進行登入</w:t>
            </w:r>
          </w:p>
        </w:tc>
      </w:tr>
      <w:tr w:rsidR="00CD3EE2" w:rsidRPr="00265FD0" w14:paraId="43190FA6" w14:textId="77777777" w:rsidTr="0094239B">
        <w:trPr>
          <w:jc w:val="center"/>
        </w:trPr>
        <w:tc>
          <w:tcPr>
            <w:tcW w:w="1429" w:type="pct"/>
            <w:shd w:val="clear" w:color="auto" w:fill="F2F2F2" w:themeFill="background1" w:themeFillShade="F2"/>
            <w:hideMark/>
          </w:tcPr>
          <w:p w14:paraId="2461C3BB" w14:textId="77777777" w:rsidR="00CD3EE2" w:rsidRPr="00265FD0" w:rsidRDefault="00CD3EE2" w:rsidP="006D3269">
            <w:pPr>
              <w:snapToGrid w:val="0"/>
              <w:jc w:val="center"/>
            </w:pPr>
            <w:r w:rsidRPr="00265FD0">
              <w:t>預期成果</w:t>
            </w:r>
          </w:p>
        </w:tc>
        <w:tc>
          <w:tcPr>
            <w:tcW w:w="3571" w:type="pct"/>
            <w:hideMark/>
          </w:tcPr>
          <w:p w14:paraId="559EAB28" w14:textId="3643A732" w:rsidR="00CD3EE2" w:rsidRPr="00265FD0" w:rsidRDefault="00CD3EE2" w:rsidP="00A0406F">
            <w:pPr>
              <w:snapToGrid w:val="0"/>
            </w:pPr>
            <w:r w:rsidRPr="00265FD0">
              <w:t>成功登入並進入</w:t>
            </w:r>
            <w:r w:rsidR="001A47DC" w:rsidRPr="00265FD0">
              <w:t>App</w:t>
            </w:r>
            <w:r w:rsidRPr="00265FD0">
              <w:t>主頁</w:t>
            </w:r>
          </w:p>
        </w:tc>
      </w:tr>
      <w:tr w:rsidR="00CD3EE2" w:rsidRPr="00265FD0" w14:paraId="2ACECA27" w14:textId="77777777" w:rsidTr="0094239B">
        <w:trPr>
          <w:jc w:val="center"/>
        </w:trPr>
        <w:tc>
          <w:tcPr>
            <w:tcW w:w="1429" w:type="pct"/>
            <w:shd w:val="clear" w:color="auto" w:fill="F2F2F2" w:themeFill="background1" w:themeFillShade="F2"/>
            <w:hideMark/>
          </w:tcPr>
          <w:p w14:paraId="337A1F48" w14:textId="77777777" w:rsidR="00CD3EE2" w:rsidRPr="00265FD0" w:rsidRDefault="00CD3EE2" w:rsidP="006D3269">
            <w:pPr>
              <w:snapToGrid w:val="0"/>
              <w:jc w:val="center"/>
            </w:pPr>
            <w:r w:rsidRPr="00265FD0">
              <w:t>測試結果</w:t>
            </w:r>
          </w:p>
        </w:tc>
        <w:tc>
          <w:tcPr>
            <w:tcW w:w="3571" w:type="pct"/>
            <w:hideMark/>
          </w:tcPr>
          <w:p w14:paraId="6F0EEE09" w14:textId="5FA5AFD4" w:rsidR="00CD3EE2" w:rsidRPr="00265FD0" w:rsidRDefault="00A0406F" w:rsidP="00A0406F">
            <w:pPr>
              <w:snapToGrid w:val="0"/>
            </w:pPr>
            <w:r w:rsidRPr="00265FD0">
              <w:rPr>
                <w:rFonts w:hint="eastAsia"/>
              </w:rPr>
              <w:t>正常</w:t>
            </w:r>
          </w:p>
        </w:tc>
      </w:tr>
    </w:tbl>
    <w:p w14:paraId="68ECD583" w14:textId="70FD6367" w:rsidR="00CD3EE2" w:rsidRPr="00265FD0" w:rsidRDefault="00CD3EE2" w:rsidP="001C287D"/>
    <w:p w14:paraId="1DC03EFA" w14:textId="6725B274" w:rsidR="00CD3EE2" w:rsidRPr="00265FD0" w:rsidRDefault="00CD3EE2" w:rsidP="00CD3EE2">
      <w:pPr>
        <w:pStyle w:val="ac"/>
        <w:keepNext/>
      </w:pPr>
      <w:bookmarkStart w:id="137" w:name="_Toc151314171"/>
      <w:r w:rsidRPr="00265FD0">
        <w:rPr>
          <w:rFonts w:hint="eastAsia"/>
          <w:lang w:eastAsia="zh-CN"/>
        </w:rPr>
        <w:t>▼</w:t>
      </w:r>
      <w:r w:rsidRPr="00265FD0">
        <w:rPr>
          <w:rFonts w:hint="eastAsia"/>
        </w:rPr>
        <w:t>表</w:t>
      </w:r>
      <w:r w:rsidR="000820A3" w:rsidRPr="00265FD0">
        <w:fldChar w:fldCharType="begin"/>
      </w:r>
      <w:r w:rsidR="000820A3" w:rsidRPr="00265FD0">
        <w:instrText xml:space="preserve"> </w:instrText>
      </w:r>
      <w:r w:rsidR="000820A3" w:rsidRPr="00265FD0">
        <w:rPr>
          <w:rFonts w:hint="eastAsia"/>
        </w:rPr>
        <w:instrText>STYLEREF 2 \s</w:instrText>
      </w:r>
      <w:r w:rsidR="000820A3" w:rsidRPr="00265FD0">
        <w:instrText xml:space="preserve"> </w:instrText>
      </w:r>
      <w:r w:rsidR="000820A3" w:rsidRPr="00265FD0">
        <w:fldChar w:fldCharType="separate"/>
      </w:r>
      <w:r w:rsidR="00F239B7">
        <w:rPr>
          <w:noProof/>
        </w:rPr>
        <w:t>10-2</w:t>
      </w:r>
      <w:r w:rsidR="000820A3" w:rsidRPr="00265FD0">
        <w:fldChar w:fldCharType="end"/>
      </w:r>
      <w:r w:rsidR="000820A3" w:rsidRPr="00265FD0">
        <w:noBreakHyphen/>
      </w:r>
      <w:r w:rsidR="000820A3" w:rsidRPr="00265FD0">
        <w:fldChar w:fldCharType="begin"/>
      </w:r>
      <w:r w:rsidR="000820A3" w:rsidRPr="00265FD0">
        <w:instrText xml:space="preserve"> </w:instrText>
      </w:r>
      <w:r w:rsidR="000820A3" w:rsidRPr="00265FD0">
        <w:rPr>
          <w:rFonts w:hint="eastAsia"/>
        </w:rPr>
        <w:instrText xml:space="preserve">SEQ </w:instrText>
      </w:r>
      <w:r w:rsidR="000820A3" w:rsidRPr="00265FD0">
        <w:rPr>
          <w:rFonts w:hint="eastAsia"/>
        </w:rPr>
        <w:instrText>表</w:instrText>
      </w:r>
      <w:r w:rsidR="000820A3" w:rsidRPr="00265FD0">
        <w:rPr>
          <w:rFonts w:hint="eastAsia"/>
        </w:rPr>
        <w:instrText xml:space="preserve"> \* ARABIC \s 2</w:instrText>
      </w:r>
      <w:r w:rsidR="000820A3" w:rsidRPr="00265FD0">
        <w:instrText xml:space="preserve"> </w:instrText>
      </w:r>
      <w:r w:rsidR="000820A3" w:rsidRPr="00265FD0">
        <w:fldChar w:fldCharType="separate"/>
      </w:r>
      <w:r w:rsidR="00F239B7">
        <w:rPr>
          <w:noProof/>
        </w:rPr>
        <w:t>2</w:t>
      </w:r>
      <w:r w:rsidR="000820A3" w:rsidRPr="00265FD0">
        <w:fldChar w:fldCharType="end"/>
      </w:r>
      <w:r w:rsidRPr="00265FD0">
        <w:rPr>
          <w:rFonts w:hint="eastAsia"/>
        </w:rPr>
        <w:t>、註冊測試</w:t>
      </w:r>
      <w:bookmarkEnd w:id="137"/>
    </w:p>
    <w:tbl>
      <w:tblPr>
        <w:tblStyle w:val="13"/>
        <w:tblW w:w="3809" w:type="pct"/>
        <w:jc w:val="center"/>
        <w:tblLook w:val="04A0" w:firstRow="1" w:lastRow="0" w:firstColumn="1" w:lastColumn="0" w:noHBand="0" w:noVBand="1"/>
      </w:tblPr>
      <w:tblGrid>
        <w:gridCol w:w="2269"/>
        <w:gridCol w:w="5669"/>
      </w:tblGrid>
      <w:tr w:rsidR="00CD3EE2" w:rsidRPr="00265FD0" w14:paraId="4F2AB15E" w14:textId="77777777" w:rsidTr="0025558E">
        <w:trPr>
          <w:jc w:val="center"/>
        </w:trPr>
        <w:tc>
          <w:tcPr>
            <w:tcW w:w="1429" w:type="pct"/>
            <w:shd w:val="clear" w:color="auto" w:fill="F2F2F2" w:themeFill="background1" w:themeFillShade="F2"/>
            <w:hideMark/>
          </w:tcPr>
          <w:p w14:paraId="4E5F4896" w14:textId="77777777" w:rsidR="00CD3EE2" w:rsidRPr="00265FD0" w:rsidRDefault="00CD3EE2" w:rsidP="006D3269">
            <w:pPr>
              <w:snapToGrid w:val="0"/>
              <w:jc w:val="center"/>
            </w:pPr>
            <w:r w:rsidRPr="00265FD0">
              <w:t>功能名稱</w:t>
            </w:r>
          </w:p>
        </w:tc>
        <w:tc>
          <w:tcPr>
            <w:tcW w:w="3571" w:type="pct"/>
            <w:hideMark/>
          </w:tcPr>
          <w:p w14:paraId="387081A7" w14:textId="4EDF5705" w:rsidR="00CD3EE2" w:rsidRPr="00265FD0" w:rsidRDefault="00CD3EE2" w:rsidP="0025558E">
            <w:pPr>
              <w:snapToGrid w:val="0"/>
              <w:jc w:val="both"/>
            </w:pPr>
            <w:r w:rsidRPr="00265FD0">
              <w:rPr>
                <w:rFonts w:hint="eastAsia"/>
              </w:rPr>
              <w:t>註冊</w:t>
            </w:r>
          </w:p>
        </w:tc>
      </w:tr>
      <w:tr w:rsidR="00CD3EE2" w:rsidRPr="00265FD0" w14:paraId="79EBBE4A" w14:textId="77777777" w:rsidTr="0094239B">
        <w:trPr>
          <w:jc w:val="center"/>
        </w:trPr>
        <w:tc>
          <w:tcPr>
            <w:tcW w:w="1429" w:type="pct"/>
            <w:shd w:val="clear" w:color="auto" w:fill="F2F2F2" w:themeFill="background1" w:themeFillShade="F2"/>
            <w:hideMark/>
          </w:tcPr>
          <w:p w14:paraId="33E34ADA" w14:textId="77777777" w:rsidR="00CD3EE2" w:rsidRPr="00265FD0" w:rsidRDefault="00CD3EE2" w:rsidP="006D3269">
            <w:pPr>
              <w:snapToGrid w:val="0"/>
              <w:jc w:val="center"/>
            </w:pPr>
            <w:r w:rsidRPr="00265FD0">
              <w:t>測試目的</w:t>
            </w:r>
          </w:p>
        </w:tc>
        <w:tc>
          <w:tcPr>
            <w:tcW w:w="3571" w:type="pct"/>
            <w:hideMark/>
          </w:tcPr>
          <w:p w14:paraId="31BB4FA8" w14:textId="439D161A" w:rsidR="00CD3EE2" w:rsidRPr="00265FD0" w:rsidRDefault="00CD3EE2" w:rsidP="00A0406F">
            <w:pPr>
              <w:snapToGrid w:val="0"/>
            </w:pPr>
            <w:r w:rsidRPr="00265FD0">
              <w:rPr>
                <w:rFonts w:hint="eastAsia"/>
              </w:rPr>
              <w:t>確認是否能正常成功註冊帳號</w:t>
            </w:r>
          </w:p>
        </w:tc>
      </w:tr>
      <w:tr w:rsidR="00CD3EE2" w:rsidRPr="00265FD0" w14:paraId="4A6470CA" w14:textId="77777777" w:rsidTr="0094239B">
        <w:trPr>
          <w:jc w:val="center"/>
        </w:trPr>
        <w:tc>
          <w:tcPr>
            <w:tcW w:w="1429" w:type="pct"/>
            <w:shd w:val="clear" w:color="auto" w:fill="F2F2F2" w:themeFill="background1" w:themeFillShade="F2"/>
            <w:hideMark/>
          </w:tcPr>
          <w:p w14:paraId="63F00A0D" w14:textId="77777777" w:rsidR="00CD3EE2" w:rsidRPr="00265FD0" w:rsidRDefault="00CD3EE2" w:rsidP="006D3269">
            <w:pPr>
              <w:snapToGrid w:val="0"/>
              <w:jc w:val="center"/>
            </w:pPr>
            <w:r w:rsidRPr="00265FD0">
              <w:t>測試流程</w:t>
            </w:r>
          </w:p>
        </w:tc>
        <w:tc>
          <w:tcPr>
            <w:tcW w:w="3571" w:type="pct"/>
            <w:hideMark/>
          </w:tcPr>
          <w:p w14:paraId="0ABE8797" w14:textId="4A1C78DD" w:rsidR="00CD3EE2" w:rsidRPr="00265FD0" w:rsidRDefault="00CD3EE2" w:rsidP="00A0406F">
            <w:pPr>
              <w:snapToGrid w:val="0"/>
            </w:pPr>
            <w:r w:rsidRPr="00265FD0">
              <w:rPr>
                <w:rFonts w:hint="eastAsia"/>
              </w:rPr>
              <w:t>在註冊頁面輸入註冊資料進行註冊</w:t>
            </w:r>
          </w:p>
        </w:tc>
      </w:tr>
      <w:tr w:rsidR="00CD3EE2" w:rsidRPr="00265FD0" w14:paraId="44217F81" w14:textId="77777777" w:rsidTr="0094239B">
        <w:trPr>
          <w:jc w:val="center"/>
        </w:trPr>
        <w:tc>
          <w:tcPr>
            <w:tcW w:w="1429" w:type="pct"/>
            <w:shd w:val="clear" w:color="auto" w:fill="F2F2F2" w:themeFill="background1" w:themeFillShade="F2"/>
            <w:hideMark/>
          </w:tcPr>
          <w:p w14:paraId="0A47D36C" w14:textId="77777777" w:rsidR="00CD3EE2" w:rsidRPr="00265FD0" w:rsidRDefault="00CD3EE2" w:rsidP="006D3269">
            <w:pPr>
              <w:snapToGrid w:val="0"/>
              <w:jc w:val="center"/>
            </w:pPr>
            <w:r w:rsidRPr="00265FD0">
              <w:t>預期成果</w:t>
            </w:r>
          </w:p>
        </w:tc>
        <w:tc>
          <w:tcPr>
            <w:tcW w:w="3571" w:type="pct"/>
            <w:hideMark/>
          </w:tcPr>
          <w:p w14:paraId="00868824" w14:textId="7B542B34" w:rsidR="00CD3EE2" w:rsidRPr="00265FD0" w:rsidRDefault="00CD3EE2" w:rsidP="00A0406F">
            <w:pPr>
              <w:snapToGrid w:val="0"/>
            </w:pPr>
            <w:r w:rsidRPr="00265FD0">
              <w:rPr>
                <w:rFonts w:hint="eastAsia"/>
              </w:rPr>
              <w:t>收到註冊成功</w:t>
            </w:r>
            <w:r w:rsidR="00E4461A" w:rsidRPr="00265FD0">
              <w:rPr>
                <w:rFonts w:hint="eastAsia"/>
              </w:rPr>
              <w:t>之</w:t>
            </w:r>
            <w:r w:rsidRPr="00265FD0">
              <w:rPr>
                <w:rFonts w:hint="eastAsia"/>
              </w:rPr>
              <w:t>提示，並返回登入頁面</w:t>
            </w:r>
          </w:p>
        </w:tc>
      </w:tr>
      <w:tr w:rsidR="00CD3EE2" w:rsidRPr="00265FD0" w14:paraId="47D917BF" w14:textId="77777777" w:rsidTr="0094239B">
        <w:trPr>
          <w:jc w:val="center"/>
        </w:trPr>
        <w:tc>
          <w:tcPr>
            <w:tcW w:w="1429" w:type="pct"/>
            <w:shd w:val="clear" w:color="auto" w:fill="F2F2F2" w:themeFill="background1" w:themeFillShade="F2"/>
            <w:hideMark/>
          </w:tcPr>
          <w:p w14:paraId="54255B12" w14:textId="77777777" w:rsidR="00CD3EE2" w:rsidRPr="00265FD0" w:rsidRDefault="00CD3EE2" w:rsidP="006D3269">
            <w:pPr>
              <w:snapToGrid w:val="0"/>
              <w:jc w:val="center"/>
            </w:pPr>
            <w:r w:rsidRPr="00265FD0">
              <w:t>測試結果</w:t>
            </w:r>
          </w:p>
        </w:tc>
        <w:tc>
          <w:tcPr>
            <w:tcW w:w="3571" w:type="pct"/>
            <w:hideMark/>
          </w:tcPr>
          <w:p w14:paraId="3823935D" w14:textId="09234C35" w:rsidR="00CD3EE2" w:rsidRPr="00265FD0" w:rsidRDefault="00A0406F" w:rsidP="00A0406F">
            <w:pPr>
              <w:snapToGrid w:val="0"/>
            </w:pPr>
            <w:r w:rsidRPr="00265FD0">
              <w:rPr>
                <w:rFonts w:hint="eastAsia"/>
              </w:rPr>
              <w:t>正常</w:t>
            </w:r>
          </w:p>
        </w:tc>
      </w:tr>
    </w:tbl>
    <w:p w14:paraId="12B2CB42" w14:textId="702C5D7E" w:rsidR="001C287D" w:rsidRPr="00265FD0" w:rsidRDefault="001C287D" w:rsidP="001C287D"/>
    <w:p w14:paraId="1D13E074" w14:textId="0FE65DC7" w:rsidR="00CD3EE2" w:rsidRPr="00265FD0" w:rsidRDefault="00CD3EE2" w:rsidP="00CD3EE2">
      <w:pPr>
        <w:pStyle w:val="ac"/>
        <w:keepNext/>
      </w:pPr>
      <w:bookmarkStart w:id="138" w:name="_Toc151314172"/>
      <w:r w:rsidRPr="00265FD0">
        <w:rPr>
          <w:rFonts w:hint="eastAsia"/>
          <w:lang w:eastAsia="zh-CN"/>
        </w:rPr>
        <w:t>▼</w:t>
      </w:r>
      <w:r w:rsidRPr="00265FD0">
        <w:rPr>
          <w:rFonts w:hint="eastAsia"/>
        </w:rPr>
        <w:t>表</w:t>
      </w:r>
      <w:r w:rsidR="000820A3" w:rsidRPr="00265FD0">
        <w:fldChar w:fldCharType="begin"/>
      </w:r>
      <w:r w:rsidR="000820A3" w:rsidRPr="00265FD0">
        <w:instrText xml:space="preserve"> </w:instrText>
      </w:r>
      <w:r w:rsidR="000820A3" w:rsidRPr="00265FD0">
        <w:rPr>
          <w:rFonts w:hint="eastAsia"/>
        </w:rPr>
        <w:instrText>STYLEREF 2 \s</w:instrText>
      </w:r>
      <w:r w:rsidR="000820A3" w:rsidRPr="00265FD0">
        <w:instrText xml:space="preserve"> </w:instrText>
      </w:r>
      <w:r w:rsidR="000820A3" w:rsidRPr="00265FD0">
        <w:fldChar w:fldCharType="separate"/>
      </w:r>
      <w:r w:rsidR="00F239B7">
        <w:rPr>
          <w:noProof/>
        </w:rPr>
        <w:t>10-2</w:t>
      </w:r>
      <w:r w:rsidR="000820A3" w:rsidRPr="00265FD0">
        <w:fldChar w:fldCharType="end"/>
      </w:r>
      <w:r w:rsidR="000820A3" w:rsidRPr="00265FD0">
        <w:noBreakHyphen/>
      </w:r>
      <w:r w:rsidR="000820A3" w:rsidRPr="00265FD0">
        <w:fldChar w:fldCharType="begin"/>
      </w:r>
      <w:r w:rsidR="000820A3" w:rsidRPr="00265FD0">
        <w:instrText xml:space="preserve"> </w:instrText>
      </w:r>
      <w:r w:rsidR="000820A3" w:rsidRPr="00265FD0">
        <w:rPr>
          <w:rFonts w:hint="eastAsia"/>
        </w:rPr>
        <w:instrText xml:space="preserve">SEQ </w:instrText>
      </w:r>
      <w:r w:rsidR="000820A3" w:rsidRPr="00265FD0">
        <w:rPr>
          <w:rFonts w:hint="eastAsia"/>
        </w:rPr>
        <w:instrText>表</w:instrText>
      </w:r>
      <w:r w:rsidR="000820A3" w:rsidRPr="00265FD0">
        <w:rPr>
          <w:rFonts w:hint="eastAsia"/>
        </w:rPr>
        <w:instrText xml:space="preserve"> \* ARABIC \s 2</w:instrText>
      </w:r>
      <w:r w:rsidR="000820A3" w:rsidRPr="00265FD0">
        <w:instrText xml:space="preserve"> </w:instrText>
      </w:r>
      <w:r w:rsidR="000820A3" w:rsidRPr="00265FD0">
        <w:fldChar w:fldCharType="separate"/>
      </w:r>
      <w:r w:rsidR="00F239B7">
        <w:rPr>
          <w:noProof/>
        </w:rPr>
        <w:t>3</w:t>
      </w:r>
      <w:r w:rsidR="000820A3" w:rsidRPr="00265FD0">
        <w:fldChar w:fldCharType="end"/>
      </w:r>
      <w:r w:rsidRPr="00265FD0">
        <w:rPr>
          <w:rFonts w:hint="eastAsia"/>
        </w:rPr>
        <w:t>、忘記密碼測試</w:t>
      </w:r>
      <w:bookmarkEnd w:id="138"/>
    </w:p>
    <w:tbl>
      <w:tblPr>
        <w:tblStyle w:val="13"/>
        <w:tblW w:w="3809" w:type="pct"/>
        <w:jc w:val="center"/>
        <w:tblLook w:val="04A0" w:firstRow="1" w:lastRow="0" w:firstColumn="1" w:lastColumn="0" w:noHBand="0" w:noVBand="1"/>
      </w:tblPr>
      <w:tblGrid>
        <w:gridCol w:w="2269"/>
        <w:gridCol w:w="5669"/>
      </w:tblGrid>
      <w:tr w:rsidR="00CD3EE2" w:rsidRPr="00265FD0" w14:paraId="297C02E2" w14:textId="77777777" w:rsidTr="0025558E">
        <w:trPr>
          <w:jc w:val="center"/>
        </w:trPr>
        <w:tc>
          <w:tcPr>
            <w:tcW w:w="1429" w:type="pct"/>
            <w:shd w:val="clear" w:color="auto" w:fill="F2F2F2" w:themeFill="background1" w:themeFillShade="F2"/>
            <w:hideMark/>
          </w:tcPr>
          <w:p w14:paraId="62A4B379" w14:textId="77777777" w:rsidR="00CD3EE2" w:rsidRPr="00265FD0" w:rsidRDefault="00CD3EE2" w:rsidP="006D3269">
            <w:pPr>
              <w:snapToGrid w:val="0"/>
              <w:jc w:val="center"/>
            </w:pPr>
            <w:r w:rsidRPr="00265FD0">
              <w:t>功能名稱</w:t>
            </w:r>
          </w:p>
        </w:tc>
        <w:tc>
          <w:tcPr>
            <w:tcW w:w="3571" w:type="pct"/>
            <w:hideMark/>
          </w:tcPr>
          <w:p w14:paraId="63861261" w14:textId="3A91D58A" w:rsidR="00CD3EE2" w:rsidRPr="00265FD0" w:rsidRDefault="00CD3EE2" w:rsidP="0025558E">
            <w:pPr>
              <w:snapToGrid w:val="0"/>
              <w:jc w:val="both"/>
            </w:pPr>
            <w:r w:rsidRPr="00265FD0">
              <w:rPr>
                <w:rFonts w:hint="eastAsia"/>
              </w:rPr>
              <w:t>忘記密碼</w:t>
            </w:r>
          </w:p>
        </w:tc>
      </w:tr>
      <w:tr w:rsidR="00CD3EE2" w:rsidRPr="00265FD0" w14:paraId="0E0BA800" w14:textId="77777777" w:rsidTr="0025558E">
        <w:trPr>
          <w:jc w:val="center"/>
        </w:trPr>
        <w:tc>
          <w:tcPr>
            <w:tcW w:w="1429" w:type="pct"/>
            <w:shd w:val="clear" w:color="auto" w:fill="F2F2F2" w:themeFill="background1" w:themeFillShade="F2"/>
            <w:vAlign w:val="center"/>
            <w:hideMark/>
          </w:tcPr>
          <w:p w14:paraId="1587644E" w14:textId="77777777" w:rsidR="00CD3EE2" w:rsidRPr="00265FD0" w:rsidRDefault="00CD3EE2" w:rsidP="0025558E">
            <w:pPr>
              <w:snapToGrid w:val="0"/>
              <w:jc w:val="center"/>
            </w:pPr>
            <w:r w:rsidRPr="00265FD0">
              <w:t>測試目的</w:t>
            </w:r>
          </w:p>
        </w:tc>
        <w:tc>
          <w:tcPr>
            <w:tcW w:w="3571" w:type="pct"/>
            <w:hideMark/>
          </w:tcPr>
          <w:p w14:paraId="061FD3C4" w14:textId="4C5940C2" w:rsidR="00CD3EE2" w:rsidRPr="00265FD0" w:rsidRDefault="00CD3EE2" w:rsidP="006D3269">
            <w:pPr>
              <w:snapToGrid w:val="0"/>
              <w:jc w:val="both"/>
            </w:pPr>
            <w:r w:rsidRPr="00265FD0">
              <w:rPr>
                <w:rFonts w:hint="eastAsia"/>
              </w:rPr>
              <w:t>確認使用者是否能在電子信箱收到驗證碼後修改密碼</w:t>
            </w:r>
          </w:p>
        </w:tc>
      </w:tr>
      <w:tr w:rsidR="00CD3EE2" w:rsidRPr="00265FD0" w14:paraId="6D87DC38" w14:textId="77777777" w:rsidTr="0025558E">
        <w:trPr>
          <w:jc w:val="center"/>
        </w:trPr>
        <w:tc>
          <w:tcPr>
            <w:tcW w:w="1429" w:type="pct"/>
            <w:shd w:val="clear" w:color="auto" w:fill="F2F2F2" w:themeFill="background1" w:themeFillShade="F2"/>
            <w:vAlign w:val="center"/>
            <w:hideMark/>
          </w:tcPr>
          <w:p w14:paraId="7038B867" w14:textId="77777777" w:rsidR="00CD3EE2" w:rsidRPr="00265FD0" w:rsidRDefault="00CD3EE2" w:rsidP="0025558E">
            <w:pPr>
              <w:snapToGrid w:val="0"/>
              <w:jc w:val="center"/>
            </w:pPr>
            <w:r w:rsidRPr="00265FD0">
              <w:t>測試流程</w:t>
            </w:r>
          </w:p>
        </w:tc>
        <w:tc>
          <w:tcPr>
            <w:tcW w:w="3571" w:type="pct"/>
            <w:hideMark/>
          </w:tcPr>
          <w:p w14:paraId="4B072E4B" w14:textId="1AF936B6" w:rsidR="00CD3EE2" w:rsidRPr="00265FD0" w:rsidRDefault="00286537" w:rsidP="006D3269">
            <w:pPr>
              <w:snapToGrid w:val="0"/>
              <w:jc w:val="both"/>
            </w:pPr>
            <w:r w:rsidRPr="00265FD0">
              <w:t>輸入</w:t>
            </w:r>
            <w:r w:rsidRPr="00265FD0">
              <w:rPr>
                <w:rFonts w:hint="eastAsia"/>
              </w:rPr>
              <w:t>已</w:t>
            </w:r>
            <w:r w:rsidRPr="00265FD0">
              <w:t>註冊之電子郵件</w:t>
            </w:r>
            <w:r w:rsidRPr="00265FD0">
              <w:rPr>
                <w:rFonts w:hint="eastAsia"/>
              </w:rPr>
              <w:t>地址</w:t>
            </w:r>
            <w:r w:rsidRPr="00265FD0">
              <w:t>，於信箱收信取得驗證碼</w:t>
            </w:r>
            <w:r w:rsidRPr="00265FD0">
              <w:rPr>
                <w:rFonts w:hint="eastAsia"/>
              </w:rPr>
              <w:t>後</w:t>
            </w:r>
            <w:r w:rsidRPr="00265FD0">
              <w:t>，進入修改密碼頁</w:t>
            </w:r>
            <w:r w:rsidRPr="00265FD0">
              <w:rPr>
                <w:rFonts w:hint="eastAsia"/>
              </w:rPr>
              <w:t>填寫新密碼</w:t>
            </w:r>
          </w:p>
        </w:tc>
      </w:tr>
      <w:tr w:rsidR="00CD3EE2" w:rsidRPr="00265FD0" w14:paraId="3D66B5FD" w14:textId="77777777" w:rsidTr="0094239B">
        <w:trPr>
          <w:jc w:val="center"/>
        </w:trPr>
        <w:tc>
          <w:tcPr>
            <w:tcW w:w="1429" w:type="pct"/>
            <w:shd w:val="clear" w:color="auto" w:fill="F2F2F2" w:themeFill="background1" w:themeFillShade="F2"/>
            <w:hideMark/>
          </w:tcPr>
          <w:p w14:paraId="10183C8B" w14:textId="77777777" w:rsidR="00CD3EE2" w:rsidRPr="00265FD0" w:rsidRDefault="00CD3EE2" w:rsidP="006D3269">
            <w:pPr>
              <w:snapToGrid w:val="0"/>
              <w:jc w:val="center"/>
            </w:pPr>
            <w:r w:rsidRPr="00265FD0">
              <w:t>預期成果</w:t>
            </w:r>
          </w:p>
        </w:tc>
        <w:tc>
          <w:tcPr>
            <w:tcW w:w="3571" w:type="pct"/>
            <w:hideMark/>
          </w:tcPr>
          <w:p w14:paraId="0CD75F11" w14:textId="39CA2D73" w:rsidR="00CD3EE2" w:rsidRPr="00265FD0" w:rsidRDefault="00CD3EE2" w:rsidP="006D3269">
            <w:pPr>
              <w:snapToGrid w:val="0"/>
              <w:jc w:val="both"/>
            </w:pPr>
            <w:r w:rsidRPr="00265FD0">
              <w:rPr>
                <w:rFonts w:hint="eastAsia"/>
              </w:rPr>
              <w:t>收到</w:t>
            </w:r>
            <w:r w:rsidR="00286537" w:rsidRPr="00265FD0">
              <w:rPr>
                <w:rFonts w:hint="eastAsia"/>
              </w:rPr>
              <w:t>修改</w:t>
            </w:r>
            <w:r w:rsidRPr="00265FD0">
              <w:rPr>
                <w:rFonts w:hint="eastAsia"/>
              </w:rPr>
              <w:t>成功</w:t>
            </w:r>
            <w:r w:rsidR="00E4461A" w:rsidRPr="00265FD0">
              <w:rPr>
                <w:rFonts w:hint="eastAsia"/>
              </w:rPr>
              <w:t>之</w:t>
            </w:r>
            <w:r w:rsidRPr="00265FD0">
              <w:rPr>
                <w:rFonts w:hint="eastAsia"/>
              </w:rPr>
              <w:t>提示，並</w:t>
            </w:r>
            <w:r w:rsidR="00286537" w:rsidRPr="00265FD0">
              <w:rPr>
                <w:rFonts w:hint="eastAsia"/>
              </w:rPr>
              <w:t>能以新密碼登入</w:t>
            </w:r>
          </w:p>
        </w:tc>
      </w:tr>
      <w:tr w:rsidR="00CD3EE2" w:rsidRPr="00265FD0" w14:paraId="67858E98" w14:textId="77777777" w:rsidTr="0094239B">
        <w:trPr>
          <w:jc w:val="center"/>
        </w:trPr>
        <w:tc>
          <w:tcPr>
            <w:tcW w:w="1429" w:type="pct"/>
            <w:shd w:val="clear" w:color="auto" w:fill="F2F2F2" w:themeFill="background1" w:themeFillShade="F2"/>
            <w:hideMark/>
          </w:tcPr>
          <w:p w14:paraId="28608833" w14:textId="77777777" w:rsidR="00CD3EE2" w:rsidRPr="00265FD0" w:rsidRDefault="00CD3EE2" w:rsidP="006D3269">
            <w:pPr>
              <w:snapToGrid w:val="0"/>
              <w:jc w:val="center"/>
            </w:pPr>
            <w:r w:rsidRPr="00265FD0">
              <w:t>測試結果</w:t>
            </w:r>
          </w:p>
        </w:tc>
        <w:tc>
          <w:tcPr>
            <w:tcW w:w="3571" w:type="pct"/>
            <w:hideMark/>
          </w:tcPr>
          <w:p w14:paraId="1A55C57A" w14:textId="2A2F4AEC" w:rsidR="00CD3EE2" w:rsidRPr="00265FD0" w:rsidRDefault="00A0406F" w:rsidP="00A0406F">
            <w:pPr>
              <w:snapToGrid w:val="0"/>
            </w:pPr>
            <w:r w:rsidRPr="00265FD0">
              <w:rPr>
                <w:rFonts w:hint="eastAsia"/>
              </w:rPr>
              <w:t>正常</w:t>
            </w:r>
          </w:p>
        </w:tc>
      </w:tr>
    </w:tbl>
    <w:p w14:paraId="710BA5A7" w14:textId="66DEF3AC" w:rsidR="001C287D" w:rsidRPr="00265FD0" w:rsidRDefault="001C287D" w:rsidP="001C287D"/>
    <w:p w14:paraId="29A9E07B" w14:textId="7515A66C" w:rsidR="00D67736" w:rsidRPr="00265FD0" w:rsidRDefault="00D67736" w:rsidP="001C287D"/>
    <w:p w14:paraId="41F1A857" w14:textId="2F3F37B0" w:rsidR="00E4461A" w:rsidRPr="00265FD0" w:rsidRDefault="00E4461A" w:rsidP="00E4461A">
      <w:pPr>
        <w:pStyle w:val="ac"/>
        <w:keepNext/>
      </w:pPr>
      <w:bookmarkStart w:id="139" w:name="_Toc151314173"/>
      <w:r w:rsidRPr="00265FD0">
        <w:rPr>
          <w:rFonts w:hint="eastAsia"/>
          <w:lang w:eastAsia="zh-CN"/>
        </w:rPr>
        <w:t>▼</w:t>
      </w:r>
      <w:r w:rsidRPr="00265FD0">
        <w:rPr>
          <w:rFonts w:hint="eastAsia"/>
        </w:rPr>
        <w:t>表</w:t>
      </w:r>
      <w:r w:rsidR="000820A3" w:rsidRPr="00265FD0">
        <w:fldChar w:fldCharType="begin"/>
      </w:r>
      <w:r w:rsidR="000820A3" w:rsidRPr="00265FD0">
        <w:instrText xml:space="preserve"> </w:instrText>
      </w:r>
      <w:r w:rsidR="000820A3" w:rsidRPr="00265FD0">
        <w:rPr>
          <w:rFonts w:hint="eastAsia"/>
        </w:rPr>
        <w:instrText>STYLEREF 2 \s</w:instrText>
      </w:r>
      <w:r w:rsidR="000820A3" w:rsidRPr="00265FD0">
        <w:instrText xml:space="preserve"> </w:instrText>
      </w:r>
      <w:r w:rsidR="000820A3" w:rsidRPr="00265FD0">
        <w:fldChar w:fldCharType="separate"/>
      </w:r>
      <w:r w:rsidR="00F239B7">
        <w:rPr>
          <w:noProof/>
        </w:rPr>
        <w:t>10-2</w:t>
      </w:r>
      <w:r w:rsidR="000820A3" w:rsidRPr="00265FD0">
        <w:fldChar w:fldCharType="end"/>
      </w:r>
      <w:r w:rsidR="000820A3" w:rsidRPr="00265FD0">
        <w:noBreakHyphen/>
      </w:r>
      <w:r w:rsidR="000820A3" w:rsidRPr="00265FD0">
        <w:fldChar w:fldCharType="begin"/>
      </w:r>
      <w:r w:rsidR="000820A3" w:rsidRPr="00265FD0">
        <w:instrText xml:space="preserve"> </w:instrText>
      </w:r>
      <w:r w:rsidR="000820A3" w:rsidRPr="00265FD0">
        <w:rPr>
          <w:rFonts w:hint="eastAsia"/>
        </w:rPr>
        <w:instrText xml:space="preserve">SEQ </w:instrText>
      </w:r>
      <w:r w:rsidR="000820A3" w:rsidRPr="00265FD0">
        <w:rPr>
          <w:rFonts w:hint="eastAsia"/>
        </w:rPr>
        <w:instrText>表</w:instrText>
      </w:r>
      <w:r w:rsidR="000820A3" w:rsidRPr="00265FD0">
        <w:rPr>
          <w:rFonts w:hint="eastAsia"/>
        </w:rPr>
        <w:instrText xml:space="preserve"> \* ARABIC \s 2</w:instrText>
      </w:r>
      <w:r w:rsidR="000820A3" w:rsidRPr="00265FD0">
        <w:instrText xml:space="preserve"> </w:instrText>
      </w:r>
      <w:r w:rsidR="000820A3" w:rsidRPr="00265FD0">
        <w:fldChar w:fldCharType="separate"/>
      </w:r>
      <w:r w:rsidR="00F239B7">
        <w:rPr>
          <w:noProof/>
        </w:rPr>
        <w:t>4</w:t>
      </w:r>
      <w:r w:rsidR="000820A3" w:rsidRPr="00265FD0">
        <w:fldChar w:fldCharType="end"/>
      </w:r>
      <w:r w:rsidRPr="00265FD0">
        <w:rPr>
          <w:rFonts w:hint="eastAsia"/>
        </w:rPr>
        <w:t>、登出測試</w:t>
      </w:r>
      <w:bookmarkEnd w:id="139"/>
    </w:p>
    <w:tbl>
      <w:tblPr>
        <w:tblStyle w:val="13"/>
        <w:tblW w:w="3809" w:type="pct"/>
        <w:jc w:val="center"/>
        <w:tblLook w:val="04A0" w:firstRow="1" w:lastRow="0" w:firstColumn="1" w:lastColumn="0" w:noHBand="0" w:noVBand="1"/>
      </w:tblPr>
      <w:tblGrid>
        <w:gridCol w:w="2269"/>
        <w:gridCol w:w="5669"/>
      </w:tblGrid>
      <w:tr w:rsidR="00E4461A" w:rsidRPr="00265FD0" w14:paraId="00D2CF17" w14:textId="77777777" w:rsidTr="0025558E">
        <w:trPr>
          <w:jc w:val="center"/>
        </w:trPr>
        <w:tc>
          <w:tcPr>
            <w:tcW w:w="1429" w:type="pct"/>
            <w:shd w:val="clear" w:color="auto" w:fill="F2F2F2" w:themeFill="background1" w:themeFillShade="F2"/>
            <w:hideMark/>
          </w:tcPr>
          <w:p w14:paraId="235D10D4" w14:textId="77777777" w:rsidR="00E4461A" w:rsidRPr="00265FD0" w:rsidRDefault="00E4461A" w:rsidP="006D3269">
            <w:pPr>
              <w:snapToGrid w:val="0"/>
              <w:jc w:val="center"/>
            </w:pPr>
            <w:r w:rsidRPr="00265FD0">
              <w:t>功能名稱</w:t>
            </w:r>
          </w:p>
        </w:tc>
        <w:tc>
          <w:tcPr>
            <w:tcW w:w="3571" w:type="pct"/>
            <w:hideMark/>
          </w:tcPr>
          <w:p w14:paraId="445B6231" w14:textId="2FF63146" w:rsidR="00E4461A" w:rsidRPr="00265FD0" w:rsidRDefault="00E4461A" w:rsidP="0025558E">
            <w:pPr>
              <w:snapToGrid w:val="0"/>
              <w:jc w:val="both"/>
            </w:pPr>
            <w:r w:rsidRPr="00265FD0">
              <w:rPr>
                <w:rFonts w:hint="eastAsia"/>
              </w:rPr>
              <w:t>登出</w:t>
            </w:r>
          </w:p>
        </w:tc>
      </w:tr>
      <w:tr w:rsidR="00E4461A" w:rsidRPr="00265FD0" w14:paraId="2945CAA2" w14:textId="77777777" w:rsidTr="0094239B">
        <w:trPr>
          <w:jc w:val="center"/>
        </w:trPr>
        <w:tc>
          <w:tcPr>
            <w:tcW w:w="1429" w:type="pct"/>
            <w:shd w:val="clear" w:color="auto" w:fill="F2F2F2" w:themeFill="background1" w:themeFillShade="F2"/>
            <w:hideMark/>
          </w:tcPr>
          <w:p w14:paraId="325F5E4D" w14:textId="77777777" w:rsidR="00E4461A" w:rsidRPr="00265FD0" w:rsidRDefault="00E4461A" w:rsidP="006D3269">
            <w:pPr>
              <w:snapToGrid w:val="0"/>
              <w:jc w:val="center"/>
            </w:pPr>
            <w:r w:rsidRPr="00265FD0">
              <w:t>測試目的</w:t>
            </w:r>
          </w:p>
        </w:tc>
        <w:tc>
          <w:tcPr>
            <w:tcW w:w="3571" w:type="pct"/>
            <w:hideMark/>
          </w:tcPr>
          <w:p w14:paraId="0FB18B9D" w14:textId="7F5E4180" w:rsidR="00E4461A" w:rsidRPr="00265FD0" w:rsidRDefault="00E4461A" w:rsidP="006D3269">
            <w:pPr>
              <w:snapToGrid w:val="0"/>
            </w:pPr>
            <w:r w:rsidRPr="00265FD0">
              <w:rPr>
                <w:rFonts w:hint="eastAsia"/>
              </w:rPr>
              <w:t>確認是否能正常登出帳號</w:t>
            </w:r>
          </w:p>
        </w:tc>
      </w:tr>
      <w:tr w:rsidR="00E4461A" w:rsidRPr="00265FD0" w14:paraId="5A0EC987" w14:textId="77777777" w:rsidTr="0094239B">
        <w:trPr>
          <w:jc w:val="center"/>
        </w:trPr>
        <w:tc>
          <w:tcPr>
            <w:tcW w:w="1429" w:type="pct"/>
            <w:shd w:val="clear" w:color="auto" w:fill="F2F2F2" w:themeFill="background1" w:themeFillShade="F2"/>
            <w:hideMark/>
          </w:tcPr>
          <w:p w14:paraId="757B7AB5" w14:textId="77777777" w:rsidR="00E4461A" w:rsidRPr="00265FD0" w:rsidRDefault="00E4461A" w:rsidP="006D3269">
            <w:pPr>
              <w:snapToGrid w:val="0"/>
              <w:jc w:val="center"/>
            </w:pPr>
            <w:r w:rsidRPr="00265FD0">
              <w:t>測試流程</w:t>
            </w:r>
          </w:p>
        </w:tc>
        <w:tc>
          <w:tcPr>
            <w:tcW w:w="3571" w:type="pct"/>
            <w:hideMark/>
          </w:tcPr>
          <w:p w14:paraId="1D1F6FC0" w14:textId="4171C1D4" w:rsidR="00E4461A" w:rsidRPr="00265FD0" w:rsidRDefault="00E4461A" w:rsidP="006D3269">
            <w:pPr>
              <w:snapToGrid w:val="0"/>
            </w:pPr>
            <w:r w:rsidRPr="00265FD0">
              <w:rPr>
                <w:rFonts w:hint="eastAsia"/>
              </w:rPr>
              <w:t>在已登入之帳號內，點選登出功能</w:t>
            </w:r>
          </w:p>
        </w:tc>
      </w:tr>
      <w:tr w:rsidR="00E4461A" w:rsidRPr="00265FD0" w14:paraId="3D17416F" w14:textId="77777777" w:rsidTr="0094239B">
        <w:trPr>
          <w:jc w:val="center"/>
        </w:trPr>
        <w:tc>
          <w:tcPr>
            <w:tcW w:w="1429" w:type="pct"/>
            <w:shd w:val="clear" w:color="auto" w:fill="F2F2F2" w:themeFill="background1" w:themeFillShade="F2"/>
            <w:hideMark/>
          </w:tcPr>
          <w:p w14:paraId="04562367" w14:textId="77777777" w:rsidR="00E4461A" w:rsidRPr="00265FD0" w:rsidRDefault="00E4461A" w:rsidP="006D3269">
            <w:pPr>
              <w:snapToGrid w:val="0"/>
              <w:jc w:val="center"/>
            </w:pPr>
            <w:r w:rsidRPr="00265FD0">
              <w:t>預期成果</w:t>
            </w:r>
          </w:p>
        </w:tc>
        <w:tc>
          <w:tcPr>
            <w:tcW w:w="3571" w:type="pct"/>
            <w:hideMark/>
          </w:tcPr>
          <w:p w14:paraId="7798D459" w14:textId="79AE36F4" w:rsidR="00E4461A" w:rsidRPr="00265FD0" w:rsidRDefault="00E4461A" w:rsidP="006D3269">
            <w:pPr>
              <w:snapToGrid w:val="0"/>
            </w:pPr>
            <w:r w:rsidRPr="00265FD0">
              <w:rPr>
                <w:rFonts w:hint="eastAsia"/>
              </w:rPr>
              <w:t>收到已登出之提示，並</w:t>
            </w:r>
            <w:r w:rsidR="000E629D" w:rsidRPr="00265FD0">
              <w:rPr>
                <w:rFonts w:hint="eastAsia"/>
              </w:rPr>
              <w:t>成功</w:t>
            </w:r>
            <w:r w:rsidRPr="00265FD0">
              <w:rPr>
                <w:rFonts w:hint="eastAsia"/>
              </w:rPr>
              <w:t>登出帳號</w:t>
            </w:r>
          </w:p>
        </w:tc>
      </w:tr>
      <w:tr w:rsidR="00E4461A" w:rsidRPr="00265FD0" w14:paraId="006B145A" w14:textId="77777777" w:rsidTr="0094239B">
        <w:trPr>
          <w:jc w:val="center"/>
        </w:trPr>
        <w:tc>
          <w:tcPr>
            <w:tcW w:w="1429" w:type="pct"/>
            <w:shd w:val="clear" w:color="auto" w:fill="F2F2F2" w:themeFill="background1" w:themeFillShade="F2"/>
            <w:hideMark/>
          </w:tcPr>
          <w:p w14:paraId="403616C4" w14:textId="77777777" w:rsidR="00E4461A" w:rsidRPr="00265FD0" w:rsidRDefault="00E4461A" w:rsidP="006D3269">
            <w:pPr>
              <w:snapToGrid w:val="0"/>
              <w:jc w:val="center"/>
            </w:pPr>
            <w:r w:rsidRPr="00265FD0">
              <w:t>測試結果</w:t>
            </w:r>
          </w:p>
        </w:tc>
        <w:tc>
          <w:tcPr>
            <w:tcW w:w="3571" w:type="pct"/>
            <w:hideMark/>
          </w:tcPr>
          <w:p w14:paraId="76143611" w14:textId="735A0604" w:rsidR="00E4461A" w:rsidRPr="00265FD0" w:rsidRDefault="00A0406F" w:rsidP="006D3269">
            <w:pPr>
              <w:snapToGrid w:val="0"/>
            </w:pPr>
            <w:r w:rsidRPr="00265FD0">
              <w:rPr>
                <w:rFonts w:hint="eastAsia"/>
              </w:rPr>
              <w:t>正常</w:t>
            </w:r>
          </w:p>
        </w:tc>
      </w:tr>
    </w:tbl>
    <w:p w14:paraId="5A9E71F9" w14:textId="0B87374D" w:rsidR="00D67736" w:rsidRPr="00265FD0" w:rsidRDefault="00D67736" w:rsidP="001C287D"/>
    <w:p w14:paraId="5D613048" w14:textId="7A0FDDBC" w:rsidR="00D67736" w:rsidRPr="00265FD0" w:rsidRDefault="00D67736" w:rsidP="001C287D"/>
    <w:p w14:paraId="1488B6E4" w14:textId="60BAAB50" w:rsidR="00E4461A" w:rsidRPr="00265FD0" w:rsidRDefault="00E4461A" w:rsidP="00E4461A">
      <w:pPr>
        <w:pStyle w:val="ac"/>
        <w:keepNext/>
      </w:pPr>
      <w:bookmarkStart w:id="140" w:name="_Toc151314174"/>
      <w:r w:rsidRPr="00265FD0">
        <w:rPr>
          <w:rFonts w:hint="eastAsia"/>
          <w:lang w:eastAsia="zh-CN"/>
        </w:rPr>
        <w:t>▼</w:t>
      </w:r>
      <w:r w:rsidRPr="00265FD0">
        <w:rPr>
          <w:rFonts w:hint="eastAsia"/>
        </w:rPr>
        <w:t>表</w:t>
      </w:r>
      <w:r w:rsidR="000820A3" w:rsidRPr="00265FD0">
        <w:fldChar w:fldCharType="begin"/>
      </w:r>
      <w:r w:rsidR="000820A3" w:rsidRPr="00265FD0">
        <w:instrText xml:space="preserve"> </w:instrText>
      </w:r>
      <w:r w:rsidR="000820A3" w:rsidRPr="00265FD0">
        <w:rPr>
          <w:rFonts w:hint="eastAsia"/>
        </w:rPr>
        <w:instrText>STYLEREF 2 \s</w:instrText>
      </w:r>
      <w:r w:rsidR="000820A3" w:rsidRPr="00265FD0">
        <w:instrText xml:space="preserve"> </w:instrText>
      </w:r>
      <w:r w:rsidR="000820A3" w:rsidRPr="00265FD0">
        <w:fldChar w:fldCharType="separate"/>
      </w:r>
      <w:r w:rsidR="00F239B7">
        <w:rPr>
          <w:noProof/>
        </w:rPr>
        <w:t>10-2</w:t>
      </w:r>
      <w:r w:rsidR="000820A3" w:rsidRPr="00265FD0">
        <w:fldChar w:fldCharType="end"/>
      </w:r>
      <w:r w:rsidR="000820A3" w:rsidRPr="00265FD0">
        <w:noBreakHyphen/>
      </w:r>
      <w:r w:rsidR="000820A3" w:rsidRPr="00265FD0">
        <w:fldChar w:fldCharType="begin"/>
      </w:r>
      <w:r w:rsidR="000820A3" w:rsidRPr="00265FD0">
        <w:instrText xml:space="preserve"> </w:instrText>
      </w:r>
      <w:r w:rsidR="000820A3" w:rsidRPr="00265FD0">
        <w:rPr>
          <w:rFonts w:hint="eastAsia"/>
        </w:rPr>
        <w:instrText xml:space="preserve">SEQ </w:instrText>
      </w:r>
      <w:r w:rsidR="000820A3" w:rsidRPr="00265FD0">
        <w:rPr>
          <w:rFonts w:hint="eastAsia"/>
        </w:rPr>
        <w:instrText>表</w:instrText>
      </w:r>
      <w:r w:rsidR="000820A3" w:rsidRPr="00265FD0">
        <w:rPr>
          <w:rFonts w:hint="eastAsia"/>
        </w:rPr>
        <w:instrText xml:space="preserve"> \* ARABIC \s 2</w:instrText>
      </w:r>
      <w:r w:rsidR="000820A3" w:rsidRPr="00265FD0">
        <w:instrText xml:space="preserve"> </w:instrText>
      </w:r>
      <w:r w:rsidR="000820A3" w:rsidRPr="00265FD0">
        <w:fldChar w:fldCharType="separate"/>
      </w:r>
      <w:r w:rsidR="00F239B7">
        <w:rPr>
          <w:noProof/>
        </w:rPr>
        <w:t>5</w:t>
      </w:r>
      <w:r w:rsidR="000820A3" w:rsidRPr="00265FD0">
        <w:fldChar w:fldCharType="end"/>
      </w:r>
      <w:r w:rsidRPr="00265FD0">
        <w:rPr>
          <w:rFonts w:hint="eastAsia"/>
        </w:rPr>
        <w:t>、修改密碼測試</w:t>
      </w:r>
      <w:bookmarkEnd w:id="140"/>
    </w:p>
    <w:tbl>
      <w:tblPr>
        <w:tblStyle w:val="13"/>
        <w:tblW w:w="3809" w:type="pct"/>
        <w:jc w:val="center"/>
        <w:tblLook w:val="04A0" w:firstRow="1" w:lastRow="0" w:firstColumn="1" w:lastColumn="0" w:noHBand="0" w:noVBand="1"/>
      </w:tblPr>
      <w:tblGrid>
        <w:gridCol w:w="2269"/>
        <w:gridCol w:w="5669"/>
      </w:tblGrid>
      <w:tr w:rsidR="00E4461A" w:rsidRPr="00265FD0" w14:paraId="07DAADD0" w14:textId="77777777" w:rsidTr="0025558E">
        <w:trPr>
          <w:jc w:val="center"/>
        </w:trPr>
        <w:tc>
          <w:tcPr>
            <w:tcW w:w="1429" w:type="pct"/>
            <w:shd w:val="clear" w:color="auto" w:fill="F2F2F2" w:themeFill="background1" w:themeFillShade="F2"/>
            <w:hideMark/>
          </w:tcPr>
          <w:p w14:paraId="4A86EE9B" w14:textId="77777777" w:rsidR="00E4461A" w:rsidRPr="00265FD0" w:rsidRDefault="00E4461A" w:rsidP="006D3269">
            <w:pPr>
              <w:snapToGrid w:val="0"/>
              <w:jc w:val="center"/>
            </w:pPr>
            <w:r w:rsidRPr="00265FD0">
              <w:t>功能名稱</w:t>
            </w:r>
          </w:p>
        </w:tc>
        <w:tc>
          <w:tcPr>
            <w:tcW w:w="3571" w:type="pct"/>
            <w:hideMark/>
          </w:tcPr>
          <w:p w14:paraId="357C97DC" w14:textId="188CC367" w:rsidR="00E4461A" w:rsidRPr="00265FD0" w:rsidRDefault="00E4461A" w:rsidP="0025558E">
            <w:pPr>
              <w:snapToGrid w:val="0"/>
              <w:jc w:val="both"/>
            </w:pPr>
            <w:r w:rsidRPr="00265FD0">
              <w:rPr>
                <w:rFonts w:hint="eastAsia"/>
              </w:rPr>
              <w:t>修改密碼</w:t>
            </w:r>
          </w:p>
        </w:tc>
      </w:tr>
      <w:tr w:rsidR="00E4461A" w:rsidRPr="00265FD0" w14:paraId="0B505653" w14:textId="77777777" w:rsidTr="0094239B">
        <w:trPr>
          <w:jc w:val="center"/>
        </w:trPr>
        <w:tc>
          <w:tcPr>
            <w:tcW w:w="1429" w:type="pct"/>
            <w:shd w:val="clear" w:color="auto" w:fill="F2F2F2" w:themeFill="background1" w:themeFillShade="F2"/>
            <w:hideMark/>
          </w:tcPr>
          <w:p w14:paraId="6B4AC4B3" w14:textId="77777777" w:rsidR="00E4461A" w:rsidRPr="00265FD0" w:rsidRDefault="00E4461A" w:rsidP="006D3269">
            <w:pPr>
              <w:snapToGrid w:val="0"/>
              <w:jc w:val="center"/>
            </w:pPr>
            <w:r w:rsidRPr="00265FD0">
              <w:t>測試目的</w:t>
            </w:r>
          </w:p>
        </w:tc>
        <w:tc>
          <w:tcPr>
            <w:tcW w:w="3571" w:type="pct"/>
            <w:hideMark/>
          </w:tcPr>
          <w:p w14:paraId="2E68F373" w14:textId="26774B0D" w:rsidR="00E4461A" w:rsidRPr="00265FD0" w:rsidRDefault="000E629D" w:rsidP="006D3269">
            <w:pPr>
              <w:snapToGrid w:val="0"/>
              <w:jc w:val="both"/>
            </w:pPr>
            <w:r w:rsidRPr="00265FD0">
              <w:rPr>
                <w:rFonts w:hint="eastAsia"/>
              </w:rPr>
              <w:t>確認使用者是否能正常修改密碼</w:t>
            </w:r>
          </w:p>
        </w:tc>
      </w:tr>
      <w:tr w:rsidR="00E4461A" w:rsidRPr="00265FD0" w14:paraId="004A29A8" w14:textId="77777777" w:rsidTr="0025558E">
        <w:trPr>
          <w:jc w:val="center"/>
        </w:trPr>
        <w:tc>
          <w:tcPr>
            <w:tcW w:w="1429" w:type="pct"/>
            <w:shd w:val="clear" w:color="auto" w:fill="F2F2F2" w:themeFill="background1" w:themeFillShade="F2"/>
            <w:vAlign w:val="center"/>
            <w:hideMark/>
          </w:tcPr>
          <w:p w14:paraId="240C75F0" w14:textId="77777777" w:rsidR="00E4461A" w:rsidRPr="00265FD0" w:rsidRDefault="00E4461A" w:rsidP="0025558E">
            <w:pPr>
              <w:snapToGrid w:val="0"/>
              <w:jc w:val="center"/>
            </w:pPr>
            <w:r w:rsidRPr="00265FD0">
              <w:t>測試流程</w:t>
            </w:r>
          </w:p>
        </w:tc>
        <w:tc>
          <w:tcPr>
            <w:tcW w:w="3571" w:type="pct"/>
            <w:hideMark/>
          </w:tcPr>
          <w:p w14:paraId="0D152C1E" w14:textId="58CE5D2B" w:rsidR="00E4461A" w:rsidRPr="00265FD0" w:rsidRDefault="000E629D" w:rsidP="006D3269">
            <w:pPr>
              <w:snapToGrid w:val="0"/>
              <w:jc w:val="both"/>
            </w:pPr>
            <w:r w:rsidRPr="00265FD0">
              <w:rPr>
                <w:rFonts w:hint="eastAsia"/>
              </w:rPr>
              <w:t>點選修改密碼功能，輸入原密碼及新密碼進行修改</w:t>
            </w:r>
          </w:p>
        </w:tc>
      </w:tr>
      <w:tr w:rsidR="00E4461A" w:rsidRPr="00265FD0" w14:paraId="35337517" w14:textId="77777777" w:rsidTr="0094239B">
        <w:trPr>
          <w:jc w:val="center"/>
        </w:trPr>
        <w:tc>
          <w:tcPr>
            <w:tcW w:w="1429" w:type="pct"/>
            <w:shd w:val="clear" w:color="auto" w:fill="F2F2F2" w:themeFill="background1" w:themeFillShade="F2"/>
            <w:hideMark/>
          </w:tcPr>
          <w:p w14:paraId="382CD2B2" w14:textId="77777777" w:rsidR="00E4461A" w:rsidRPr="00265FD0" w:rsidRDefault="00E4461A" w:rsidP="006D3269">
            <w:pPr>
              <w:snapToGrid w:val="0"/>
              <w:jc w:val="center"/>
            </w:pPr>
            <w:r w:rsidRPr="00265FD0">
              <w:t>預期成果</w:t>
            </w:r>
          </w:p>
        </w:tc>
        <w:tc>
          <w:tcPr>
            <w:tcW w:w="3571" w:type="pct"/>
            <w:hideMark/>
          </w:tcPr>
          <w:p w14:paraId="2A9BC724" w14:textId="2E7BB882" w:rsidR="00E4461A" w:rsidRPr="00265FD0" w:rsidRDefault="00E4461A" w:rsidP="006D3269">
            <w:pPr>
              <w:snapToGrid w:val="0"/>
              <w:jc w:val="both"/>
            </w:pPr>
            <w:r w:rsidRPr="00265FD0">
              <w:rPr>
                <w:rFonts w:hint="eastAsia"/>
              </w:rPr>
              <w:t>收到</w:t>
            </w:r>
            <w:r w:rsidR="000E629D" w:rsidRPr="00265FD0">
              <w:rPr>
                <w:rFonts w:hint="eastAsia"/>
              </w:rPr>
              <w:t>修改成功</w:t>
            </w:r>
            <w:r w:rsidRPr="00265FD0">
              <w:rPr>
                <w:rFonts w:hint="eastAsia"/>
              </w:rPr>
              <w:t>之提示，並</w:t>
            </w:r>
            <w:r w:rsidR="000E629D" w:rsidRPr="00265FD0">
              <w:rPr>
                <w:rFonts w:hint="eastAsia"/>
              </w:rPr>
              <w:t>已新密碼登入</w:t>
            </w:r>
            <w:r w:rsidRPr="00265FD0">
              <w:rPr>
                <w:rFonts w:hint="eastAsia"/>
              </w:rPr>
              <w:t>帳號</w:t>
            </w:r>
          </w:p>
        </w:tc>
      </w:tr>
      <w:tr w:rsidR="00E4461A" w:rsidRPr="00265FD0" w14:paraId="3FC06CD2" w14:textId="77777777" w:rsidTr="0094239B">
        <w:trPr>
          <w:jc w:val="center"/>
        </w:trPr>
        <w:tc>
          <w:tcPr>
            <w:tcW w:w="1429" w:type="pct"/>
            <w:shd w:val="clear" w:color="auto" w:fill="F2F2F2" w:themeFill="background1" w:themeFillShade="F2"/>
            <w:hideMark/>
          </w:tcPr>
          <w:p w14:paraId="121FB200" w14:textId="77777777" w:rsidR="00E4461A" w:rsidRPr="00265FD0" w:rsidRDefault="00E4461A" w:rsidP="006D3269">
            <w:pPr>
              <w:snapToGrid w:val="0"/>
              <w:jc w:val="center"/>
            </w:pPr>
            <w:r w:rsidRPr="00265FD0">
              <w:t>測試結果</w:t>
            </w:r>
          </w:p>
        </w:tc>
        <w:tc>
          <w:tcPr>
            <w:tcW w:w="3571" w:type="pct"/>
            <w:hideMark/>
          </w:tcPr>
          <w:p w14:paraId="64FC57C7" w14:textId="55B945A5" w:rsidR="00E4461A" w:rsidRPr="00265FD0" w:rsidRDefault="00AA48C3" w:rsidP="006D3269">
            <w:pPr>
              <w:snapToGrid w:val="0"/>
            </w:pPr>
            <w:r w:rsidRPr="00265FD0">
              <w:rPr>
                <w:rFonts w:hint="eastAsia"/>
              </w:rPr>
              <w:t>正常</w:t>
            </w:r>
          </w:p>
        </w:tc>
      </w:tr>
    </w:tbl>
    <w:p w14:paraId="58DE0F60" w14:textId="5A00C478" w:rsidR="001C287D" w:rsidRPr="00265FD0" w:rsidRDefault="001C287D" w:rsidP="001C287D"/>
    <w:p w14:paraId="11002F61" w14:textId="18352BF9" w:rsidR="006D3269" w:rsidRPr="00265FD0" w:rsidRDefault="00FC2DD9" w:rsidP="001C287D">
      <w:r w:rsidRPr="00265FD0">
        <w:br w:type="page"/>
      </w:r>
    </w:p>
    <w:p w14:paraId="11D3C195" w14:textId="3C054625" w:rsidR="006D3269" w:rsidRPr="00265FD0" w:rsidRDefault="006D3269" w:rsidP="006D3269">
      <w:pPr>
        <w:pStyle w:val="ac"/>
        <w:keepNext/>
      </w:pPr>
      <w:bookmarkStart w:id="141" w:name="_Toc151314175"/>
      <w:r w:rsidRPr="00265FD0">
        <w:rPr>
          <w:rFonts w:hint="eastAsia"/>
          <w:lang w:eastAsia="zh-CN"/>
        </w:rPr>
        <w:lastRenderedPageBreak/>
        <w:t>▼</w:t>
      </w:r>
      <w:r w:rsidRPr="00265FD0">
        <w:rPr>
          <w:rFonts w:hint="eastAsia"/>
        </w:rPr>
        <w:t>表</w:t>
      </w:r>
      <w:r w:rsidR="000820A3" w:rsidRPr="00265FD0">
        <w:fldChar w:fldCharType="begin"/>
      </w:r>
      <w:r w:rsidR="000820A3" w:rsidRPr="00265FD0">
        <w:instrText xml:space="preserve"> </w:instrText>
      </w:r>
      <w:r w:rsidR="000820A3" w:rsidRPr="00265FD0">
        <w:rPr>
          <w:rFonts w:hint="eastAsia"/>
        </w:rPr>
        <w:instrText>STYLEREF 2 \s</w:instrText>
      </w:r>
      <w:r w:rsidR="000820A3" w:rsidRPr="00265FD0">
        <w:instrText xml:space="preserve"> </w:instrText>
      </w:r>
      <w:r w:rsidR="000820A3" w:rsidRPr="00265FD0">
        <w:fldChar w:fldCharType="separate"/>
      </w:r>
      <w:r w:rsidR="00F239B7">
        <w:rPr>
          <w:noProof/>
        </w:rPr>
        <w:t>10-2</w:t>
      </w:r>
      <w:r w:rsidR="000820A3" w:rsidRPr="00265FD0">
        <w:fldChar w:fldCharType="end"/>
      </w:r>
      <w:r w:rsidR="000820A3" w:rsidRPr="00265FD0">
        <w:noBreakHyphen/>
      </w:r>
      <w:r w:rsidR="000820A3" w:rsidRPr="00265FD0">
        <w:fldChar w:fldCharType="begin"/>
      </w:r>
      <w:r w:rsidR="000820A3" w:rsidRPr="00265FD0">
        <w:instrText xml:space="preserve"> </w:instrText>
      </w:r>
      <w:r w:rsidR="000820A3" w:rsidRPr="00265FD0">
        <w:rPr>
          <w:rFonts w:hint="eastAsia"/>
        </w:rPr>
        <w:instrText xml:space="preserve">SEQ </w:instrText>
      </w:r>
      <w:r w:rsidR="000820A3" w:rsidRPr="00265FD0">
        <w:rPr>
          <w:rFonts w:hint="eastAsia"/>
        </w:rPr>
        <w:instrText>表</w:instrText>
      </w:r>
      <w:r w:rsidR="000820A3" w:rsidRPr="00265FD0">
        <w:rPr>
          <w:rFonts w:hint="eastAsia"/>
        </w:rPr>
        <w:instrText xml:space="preserve"> \* ARABIC \s 2</w:instrText>
      </w:r>
      <w:r w:rsidR="000820A3" w:rsidRPr="00265FD0">
        <w:instrText xml:space="preserve"> </w:instrText>
      </w:r>
      <w:r w:rsidR="000820A3" w:rsidRPr="00265FD0">
        <w:fldChar w:fldCharType="separate"/>
      </w:r>
      <w:r w:rsidR="00F239B7">
        <w:rPr>
          <w:noProof/>
        </w:rPr>
        <w:t>6</w:t>
      </w:r>
      <w:r w:rsidR="000820A3" w:rsidRPr="00265FD0">
        <w:fldChar w:fldCharType="end"/>
      </w:r>
      <w:r w:rsidRPr="00265FD0">
        <w:rPr>
          <w:rFonts w:hint="eastAsia"/>
        </w:rPr>
        <w:t>、切換深色模式測試</w:t>
      </w:r>
      <w:bookmarkEnd w:id="141"/>
    </w:p>
    <w:tbl>
      <w:tblPr>
        <w:tblStyle w:val="13"/>
        <w:tblW w:w="3809" w:type="pct"/>
        <w:jc w:val="center"/>
        <w:tblLook w:val="04A0" w:firstRow="1" w:lastRow="0" w:firstColumn="1" w:lastColumn="0" w:noHBand="0" w:noVBand="1"/>
      </w:tblPr>
      <w:tblGrid>
        <w:gridCol w:w="2269"/>
        <w:gridCol w:w="5669"/>
      </w:tblGrid>
      <w:tr w:rsidR="006D3269" w:rsidRPr="00265FD0" w14:paraId="222C6D4C" w14:textId="77777777" w:rsidTr="0025558E">
        <w:trPr>
          <w:jc w:val="center"/>
        </w:trPr>
        <w:tc>
          <w:tcPr>
            <w:tcW w:w="1429" w:type="pct"/>
            <w:shd w:val="clear" w:color="auto" w:fill="F2F2F2" w:themeFill="background1" w:themeFillShade="F2"/>
            <w:hideMark/>
          </w:tcPr>
          <w:p w14:paraId="5864433D" w14:textId="77777777" w:rsidR="006D3269" w:rsidRPr="00265FD0" w:rsidRDefault="006D3269" w:rsidP="006D3269">
            <w:pPr>
              <w:snapToGrid w:val="0"/>
              <w:jc w:val="center"/>
            </w:pPr>
            <w:r w:rsidRPr="00265FD0">
              <w:t>功能名稱</w:t>
            </w:r>
          </w:p>
        </w:tc>
        <w:tc>
          <w:tcPr>
            <w:tcW w:w="3571" w:type="pct"/>
            <w:hideMark/>
          </w:tcPr>
          <w:p w14:paraId="19746AA8" w14:textId="46B548A1" w:rsidR="006D3269" w:rsidRPr="00265FD0" w:rsidRDefault="006D3269" w:rsidP="0025558E">
            <w:pPr>
              <w:snapToGrid w:val="0"/>
              <w:jc w:val="both"/>
            </w:pPr>
            <w:r w:rsidRPr="00265FD0">
              <w:rPr>
                <w:rFonts w:hint="eastAsia"/>
              </w:rPr>
              <w:t>切換深色模式</w:t>
            </w:r>
          </w:p>
        </w:tc>
      </w:tr>
      <w:tr w:rsidR="006D3269" w:rsidRPr="00265FD0" w14:paraId="5213D556" w14:textId="77777777" w:rsidTr="0025558E">
        <w:trPr>
          <w:jc w:val="center"/>
        </w:trPr>
        <w:tc>
          <w:tcPr>
            <w:tcW w:w="1429" w:type="pct"/>
            <w:shd w:val="clear" w:color="auto" w:fill="F2F2F2" w:themeFill="background1" w:themeFillShade="F2"/>
            <w:vAlign w:val="center"/>
            <w:hideMark/>
          </w:tcPr>
          <w:p w14:paraId="1D69D447" w14:textId="77777777" w:rsidR="006D3269" w:rsidRPr="00265FD0" w:rsidRDefault="006D3269" w:rsidP="0025558E">
            <w:pPr>
              <w:snapToGrid w:val="0"/>
              <w:jc w:val="center"/>
            </w:pPr>
            <w:r w:rsidRPr="00265FD0">
              <w:t>測試目的</w:t>
            </w:r>
          </w:p>
        </w:tc>
        <w:tc>
          <w:tcPr>
            <w:tcW w:w="3571" w:type="pct"/>
            <w:hideMark/>
          </w:tcPr>
          <w:p w14:paraId="00016F34" w14:textId="1AC7E79C" w:rsidR="006D3269" w:rsidRPr="00265FD0" w:rsidRDefault="00C30D5E" w:rsidP="006D3269">
            <w:pPr>
              <w:snapToGrid w:val="0"/>
              <w:jc w:val="both"/>
            </w:pPr>
            <w:r w:rsidRPr="00265FD0">
              <w:rPr>
                <w:rFonts w:hint="eastAsia"/>
              </w:rPr>
              <w:t>確認</w:t>
            </w:r>
            <w:r w:rsidR="001A47DC" w:rsidRPr="00265FD0">
              <w:rPr>
                <w:rFonts w:hint="eastAsia"/>
              </w:rPr>
              <w:t>App</w:t>
            </w:r>
            <w:r w:rsidRPr="00265FD0">
              <w:rPr>
                <w:rFonts w:hint="eastAsia"/>
              </w:rPr>
              <w:t>是否能正常在一般模式與深色模式中切換</w:t>
            </w:r>
          </w:p>
        </w:tc>
      </w:tr>
      <w:tr w:rsidR="006D3269" w:rsidRPr="00265FD0" w14:paraId="157C2543" w14:textId="77777777" w:rsidTr="0025558E">
        <w:trPr>
          <w:jc w:val="center"/>
        </w:trPr>
        <w:tc>
          <w:tcPr>
            <w:tcW w:w="1429" w:type="pct"/>
            <w:shd w:val="clear" w:color="auto" w:fill="F2F2F2" w:themeFill="background1" w:themeFillShade="F2"/>
            <w:vAlign w:val="center"/>
            <w:hideMark/>
          </w:tcPr>
          <w:p w14:paraId="5DEC2DF7" w14:textId="77777777" w:rsidR="006D3269" w:rsidRPr="00265FD0" w:rsidRDefault="006D3269" w:rsidP="0025558E">
            <w:pPr>
              <w:snapToGrid w:val="0"/>
              <w:jc w:val="center"/>
            </w:pPr>
            <w:r w:rsidRPr="00265FD0">
              <w:t>測試流程</w:t>
            </w:r>
          </w:p>
        </w:tc>
        <w:tc>
          <w:tcPr>
            <w:tcW w:w="3571" w:type="pct"/>
            <w:hideMark/>
          </w:tcPr>
          <w:p w14:paraId="48AC4FBF" w14:textId="0FE0C738" w:rsidR="006D3269" w:rsidRPr="00265FD0" w:rsidRDefault="006D3269" w:rsidP="006D3269">
            <w:pPr>
              <w:snapToGrid w:val="0"/>
              <w:jc w:val="both"/>
            </w:pPr>
            <w:r w:rsidRPr="00265FD0">
              <w:rPr>
                <w:rFonts w:hint="eastAsia"/>
              </w:rPr>
              <w:t>在一般模式中點選深色模式，</w:t>
            </w:r>
            <w:r w:rsidR="00C30D5E" w:rsidRPr="00265FD0">
              <w:rPr>
                <w:rFonts w:hint="eastAsia"/>
              </w:rPr>
              <w:t>再切換回一般模式</w:t>
            </w:r>
          </w:p>
        </w:tc>
      </w:tr>
      <w:tr w:rsidR="006D3269" w:rsidRPr="00265FD0" w14:paraId="3D3C45E0" w14:textId="77777777" w:rsidTr="0094239B">
        <w:trPr>
          <w:jc w:val="center"/>
        </w:trPr>
        <w:tc>
          <w:tcPr>
            <w:tcW w:w="1429" w:type="pct"/>
            <w:shd w:val="clear" w:color="auto" w:fill="F2F2F2" w:themeFill="background1" w:themeFillShade="F2"/>
            <w:hideMark/>
          </w:tcPr>
          <w:p w14:paraId="56AE2AC5" w14:textId="77777777" w:rsidR="006D3269" w:rsidRPr="00265FD0" w:rsidRDefault="006D3269" w:rsidP="006D3269">
            <w:pPr>
              <w:snapToGrid w:val="0"/>
              <w:jc w:val="center"/>
            </w:pPr>
            <w:r w:rsidRPr="00265FD0">
              <w:t>預期成果</w:t>
            </w:r>
          </w:p>
        </w:tc>
        <w:tc>
          <w:tcPr>
            <w:tcW w:w="3571" w:type="pct"/>
            <w:hideMark/>
          </w:tcPr>
          <w:p w14:paraId="72ABA094" w14:textId="2B20B166" w:rsidR="006D3269" w:rsidRPr="00265FD0" w:rsidRDefault="006D3269" w:rsidP="006D3269">
            <w:pPr>
              <w:snapToGrid w:val="0"/>
              <w:jc w:val="both"/>
            </w:pPr>
            <w:r w:rsidRPr="00265FD0">
              <w:rPr>
                <w:rFonts w:hint="eastAsia"/>
              </w:rPr>
              <w:t>成功</w:t>
            </w:r>
            <w:r w:rsidR="00C30D5E" w:rsidRPr="00265FD0">
              <w:rPr>
                <w:rFonts w:hint="eastAsia"/>
              </w:rPr>
              <w:t>改變</w:t>
            </w:r>
            <w:r w:rsidRPr="00265FD0">
              <w:rPr>
                <w:rFonts w:hint="eastAsia"/>
              </w:rPr>
              <w:t>對應模式</w:t>
            </w:r>
            <w:r w:rsidR="00C30D5E" w:rsidRPr="00265FD0">
              <w:rPr>
                <w:rFonts w:hint="eastAsia"/>
              </w:rPr>
              <w:t>下</w:t>
            </w:r>
            <w:r w:rsidRPr="00265FD0">
              <w:rPr>
                <w:rFonts w:hint="eastAsia"/>
              </w:rPr>
              <w:t>的背景</w:t>
            </w:r>
            <w:r w:rsidR="00C30D5E" w:rsidRPr="00265FD0">
              <w:rPr>
                <w:rFonts w:hint="eastAsia"/>
              </w:rPr>
              <w:t>與字體</w:t>
            </w:r>
            <w:r w:rsidRPr="00265FD0">
              <w:rPr>
                <w:rFonts w:hint="eastAsia"/>
              </w:rPr>
              <w:t>顏色</w:t>
            </w:r>
          </w:p>
        </w:tc>
      </w:tr>
      <w:tr w:rsidR="006D3269" w:rsidRPr="00265FD0" w14:paraId="12C11570" w14:textId="77777777" w:rsidTr="0094239B">
        <w:trPr>
          <w:jc w:val="center"/>
        </w:trPr>
        <w:tc>
          <w:tcPr>
            <w:tcW w:w="1429" w:type="pct"/>
            <w:shd w:val="clear" w:color="auto" w:fill="F2F2F2" w:themeFill="background1" w:themeFillShade="F2"/>
            <w:hideMark/>
          </w:tcPr>
          <w:p w14:paraId="4C5182CF" w14:textId="77777777" w:rsidR="006D3269" w:rsidRPr="00265FD0" w:rsidRDefault="006D3269" w:rsidP="006D3269">
            <w:pPr>
              <w:snapToGrid w:val="0"/>
              <w:jc w:val="center"/>
            </w:pPr>
            <w:r w:rsidRPr="00265FD0">
              <w:t>測試結果</w:t>
            </w:r>
          </w:p>
        </w:tc>
        <w:tc>
          <w:tcPr>
            <w:tcW w:w="3571" w:type="pct"/>
            <w:hideMark/>
          </w:tcPr>
          <w:p w14:paraId="6E141045" w14:textId="0E1650B8" w:rsidR="006D3269" w:rsidRPr="00265FD0" w:rsidRDefault="00A0406F" w:rsidP="006D3269">
            <w:pPr>
              <w:snapToGrid w:val="0"/>
            </w:pPr>
            <w:r w:rsidRPr="00265FD0">
              <w:rPr>
                <w:rFonts w:hint="eastAsia"/>
              </w:rPr>
              <w:t>正常</w:t>
            </w:r>
          </w:p>
        </w:tc>
      </w:tr>
    </w:tbl>
    <w:p w14:paraId="6EBD9415" w14:textId="79E6CF01" w:rsidR="00C30D5E" w:rsidRPr="00265FD0" w:rsidRDefault="00C30D5E" w:rsidP="001C287D"/>
    <w:p w14:paraId="73816498" w14:textId="47A67F02" w:rsidR="00C30D5E" w:rsidRPr="00265FD0" w:rsidRDefault="00C30D5E" w:rsidP="00C30D5E">
      <w:pPr>
        <w:pStyle w:val="ac"/>
        <w:keepNext/>
      </w:pPr>
      <w:bookmarkStart w:id="142" w:name="_Toc151314176"/>
      <w:r w:rsidRPr="00265FD0">
        <w:rPr>
          <w:rFonts w:hint="eastAsia"/>
          <w:lang w:eastAsia="zh-CN"/>
        </w:rPr>
        <w:t>▼</w:t>
      </w:r>
      <w:r w:rsidRPr="00265FD0">
        <w:rPr>
          <w:rFonts w:hint="eastAsia"/>
        </w:rPr>
        <w:t>表</w:t>
      </w:r>
      <w:r w:rsidR="000820A3" w:rsidRPr="00265FD0">
        <w:fldChar w:fldCharType="begin"/>
      </w:r>
      <w:r w:rsidR="000820A3" w:rsidRPr="00265FD0">
        <w:instrText xml:space="preserve"> </w:instrText>
      </w:r>
      <w:r w:rsidR="000820A3" w:rsidRPr="00265FD0">
        <w:rPr>
          <w:rFonts w:hint="eastAsia"/>
        </w:rPr>
        <w:instrText>STYLEREF 2 \s</w:instrText>
      </w:r>
      <w:r w:rsidR="000820A3" w:rsidRPr="00265FD0">
        <w:instrText xml:space="preserve"> </w:instrText>
      </w:r>
      <w:r w:rsidR="000820A3" w:rsidRPr="00265FD0">
        <w:fldChar w:fldCharType="separate"/>
      </w:r>
      <w:r w:rsidR="00F239B7">
        <w:rPr>
          <w:noProof/>
        </w:rPr>
        <w:t>10-2</w:t>
      </w:r>
      <w:r w:rsidR="000820A3" w:rsidRPr="00265FD0">
        <w:fldChar w:fldCharType="end"/>
      </w:r>
      <w:r w:rsidR="000820A3" w:rsidRPr="00265FD0">
        <w:noBreakHyphen/>
      </w:r>
      <w:r w:rsidR="000820A3" w:rsidRPr="00265FD0">
        <w:fldChar w:fldCharType="begin"/>
      </w:r>
      <w:r w:rsidR="000820A3" w:rsidRPr="00265FD0">
        <w:instrText xml:space="preserve"> </w:instrText>
      </w:r>
      <w:r w:rsidR="000820A3" w:rsidRPr="00265FD0">
        <w:rPr>
          <w:rFonts w:hint="eastAsia"/>
        </w:rPr>
        <w:instrText xml:space="preserve">SEQ </w:instrText>
      </w:r>
      <w:r w:rsidR="000820A3" w:rsidRPr="00265FD0">
        <w:rPr>
          <w:rFonts w:hint="eastAsia"/>
        </w:rPr>
        <w:instrText>表</w:instrText>
      </w:r>
      <w:r w:rsidR="000820A3" w:rsidRPr="00265FD0">
        <w:rPr>
          <w:rFonts w:hint="eastAsia"/>
        </w:rPr>
        <w:instrText xml:space="preserve"> \* ARABIC \s 2</w:instrText>
      </w:r>
      <w:r w:rsidR="000820A3" w:rsidRPr="00265FD0">
        <w:instrText xml:space="preserve"> </w:instrText>
      </w:r>
      <w:r w:rsidR="000820A3" w:rsidRPr="00265FD0">
        <w:fldChar w:fldCharType="separate"/>
      </w:r>
      <w:r w:rsidR="00F239B7">
        <w:rPr>
          <w:noProof/>
        </w:rPr>
        <w:t>7</w:t>
      </w:r>
      <w:r w:rsidR="000820A3" w:rsidRPr="00265FD0">
        <w:fldChar w:fldCharType="end"/>
      </w:r>
      <w:r w:rsidRPr="00265FD0">
        <w:rPr>
          <w:rFonts w:hint="eastAsia"/>
        </w:rPr>
        <w:t>、切換語言測試</w:t>
      </w:r>
      <w:bookmarkEnd w:id="142"/>
    </w:p>
    <w:tbl>
      <w:tblPr>
        <w:tblStyle w:val="13"/>
        <w:tblW w:w="3809" w:type="pct"/>
        <w:jc w:val="center"/>
        <w:tblLook w:val="04A0" w:firstRow="1" w:lastRow="0" w:firstColumn="1" w:lastColumn="0" w:noHBand="0" w:noVBand="1"/>
      </w:tblPr>
      <w:tblGrid>
        <w:gridCol w:w="2269"/>
        <w:gridCol w:w="5669"/>
      </w:tblGrid>
      <w:tr w:rsidR="00C30D5E" w:rsidRPr="00265FD0" w14:paraId="6FB1A3F9" w14:textId="77777777" w:rsidTr="0025558E">
        <w:trPr>
          <w:jc w:val="center"/>
        </w:trPr>
        <w:tc>
          <w:tcPr>
            <w:tcW w:w="1429" w:type="pct"/>
            <w:shd w:val="clear" w:color="auto" w:fill="F2F2F2" w:themeFill="background1" w:themeFillShade="F2"/>
            <w:hideMark/>
          </w:tcPr>
          <w:p w14:paraId="059B223B" w14:textId="77777777" w:rsidR="00C30D5E" w:rsidRPr="00265FD0" w:rsidRDefault="00C30D5E" w:rsidP="00062280">
            <w:pPr>
              <w:snapToGrid w:val="0"/>
              <w:jc w:val="center"/>
            </w:pPr>
            <w:r w:rsidRPr="00265FD0">
              <w:t>功能名稱</w:t>
            </w:r>
          </w:p>
        </w:tc>
        <w:tc>
          <w:tcPr>
            <w:tcW w:w="3571" w:type="pct"/>
            <w:hideMark/>
          </w:tcPr>
          <w:p w14:paraId="2B7CD986" w14:textId="6A35E711" w:rsidR="00C30D5E" w:rsidRPr="00265FD0" w:rsidRDefault="00C30D5E" w:rsidP="0025558E">
            <w:pPr>
              <w:snapToGrid w:val="0"/>
              <w:jc w:val="both"/>
            </w:pPr>
            <w:r w:rsidRPr="00265FD0">
              <w:rPr>
                <w:rFonts w:hint="eastAsia"/>
              </w:rPr>
              <w:t>切換語言</w:t>
            </w:r>
          </w:p>
        </w:tc>
      </w:tr>
      <w:tr w:rsidR="00C30D5E" w:rsidRPr="00265FD0" w14:paraId="5B87EFB4" w14:textId="77777777" w:rsidTr="0094239B">
        <w:trPr>
          <w:jc w:val="center"/>
        </w:trPr>
        <w:tc>
          <w:tcPr>
            <w:tcW w:w="1429" w:type="pct"/>
            <w:shd w:val="clear" w:color="auto" w:fill="F2F2F2" w:themeFill="background1" w:themeFillShade="F2"/>
            <w:hideMark/>
          </w:tcPr>
          <w:p w14:paraId="0CEC6D70" w14:textId="77777777" w:rsidR="00C30D5E" w:rsidRPr="00265FD0" w:rsidRDefault="00C30D5E" w:rsidP="00062280">
            <w:pPr>
              <w:snapToGrid w:val="0"/>
              <w:jc w:val="center"/>
            </w:pPr>
            <w:r w:rsidRPr="00265FD0">
              <w:t>測試目的</w:t>
            </w:r>
          </w:p>
        </w:tc>
        <w:tc>
          <w:tcPr>
            <w:tcW w:w="3571" w:type="pct"/>
            <w:hideMark/>
          </w:tcPr>
          <w:p w14:paraId="652F1D67" w14:textId="49EF8C18" w:rsidR="00C30D5E" w:rsidRPr="00265FD0" w:rsidRDefault="00C30D5E" w:rsidP="00062280">
            <w:pPr>
              <w:snapToGrid w:val="0"/>
              <w:jc w:val="both"/>
            </w:pPr>
            <w:r w:rsidRPr="00265FD0">
              <w:rPr>
                <w:rFonts w:hint="eastAsia"/>
              </w:rPr>
              <w:t>確認</w:t>
            </w:r>
            <w:r w:rsidR="001A47DC" w:rsidRPr="00265FD0">
              <w:rPr>
                <w:rFonts w:hint="eastAsia"/>
              </w:rPr>
              <w:t>App</w:t>
            </w:r>
            <w:r w:rsidRPr="00265FD0">
              <w:rPr>
                <w:rFonts w:hint="eastAsia"/>
              </w:rPr>
              <w:t>是否能正常切換中</w:t>
            </w:r>
            <w:r w:rsidRPr="00265FD0">
              <w:rPr>
                <w:rFonts w:hint="eastAsia"/>
              </w:rPr>
              <w:t>/</w:t>
            </w:r>
            <w:r w:rsidRPr="00265FD0">
              <w:rPr>
                <w:rFonts w:hint="eastAsia"/>
              </w:rPr>
              <w:t>英語言</w:t>
            </w:r>
          </w:p>
        </w:tc>
      </w:tr>
      <w:tr w:rsidR="00C30D5E" w:rsidRPr="00265FD0" w14:paraId="30A50694" w14:textId="77777777" w:rsidTr="0025558E">
        <w:trPr>
          <w:jc w:val="center"/>
        </w:trPr>
        <w:tc>
          <w:tcPr>
            <w:tcW w:w="1429" w:type="pct"/>
            <w:shd w:val="clear" w:color="auto" w:fill="F2F2F2" w:themeFill="background1" w:themeFillShade="F2"/>
            <w:vAlign w:val="center"/>
            <w:hideMark/>
          </w:tcPr>
          <w:p w14:paraId="0903ACD4" w14:textId="77777777" w:rsidR="00C30D5E" w:rsidRPr="00265FD0" w:rsidRDefault="00C30D5E" w:rsidP="0025558E">
            <w:pPr>
              <w:snapToGrid w:val="0"/>
              <w:jc w:val="center"/>
            </w:pPr>
            <w:r w:rsidRPr="00265FD0">
              <w:t>測試流程</w:t>
            </w:r>
          </w:p>
        </w:tc>
        <w:tc>
          <w:tcPr>
            <w:tcW w:w="3571" w:type="pct"/>
            <w:hideMark/>
          </w:tcPr>
          <w:p w14:paraId="6D09EBB9" w14:textId="6F75CFE5" w:rsidR="00C30D5E" w:rsidRPr="00265FD0" w:rsidRDefault="00C30D5E" w:rsidP="00062280">
            <w:pPr>
              <w:snapToGrid w:val="0"/>
              <w:jc w:val="both"/>
            </w:pPr>
            <w:r w:rsidRPr="00265FD0">
              <w:rPr>
                <w:rFonts w:hint="eastAsia"/>
              </w:rPr>
              <w:t>在中文模式下，點選切換語言功能，再切換回中文模式</w:t>
            </w:r>
          </w:p>
        </w:tc>
      </w:tr>
      <w:tr w:rsidR="00C30D5E" w:rsidRPr="00265FD0" w14:paraId="2C579749" w14:textId="77777777" w:rsidTr="0094239B">
        <w:trPr>
          <w:jc w:val="center"/>
        </w:trPr>
        <w:tc>
          <w:tcPr>
            <w:tcW w:w="1429" w:type="pct"/>
            <w:shd w:val="clear" w:color="auto" w:fill="F2F2F2" w:themeFill="background1" w:themeFillShade="F2"/>
            <w:hideMark/>
          </w:tcPr>
          <w:p w14:paraId="45FA24AC" w14:textId="77777777" w:rsidR="00C30D5E" w:rsidRPr="00265FD0" w:rsidRDefault="00C30D5E" w:rsidP="00062280">
            <w:pPr>
              <w:snapToGrid w:val="0"/>
              <w:jc w:val="center"/>
            </w:pPr>
            <w:r w:rsidRPr="00265FD0">
              <w:t>預期成果</w:t>
            </w:r>
          </w:p>
        </w:tc>
        <w:tc>
          <w:tcPr>
            <w:tcW w:w="3571" w:type="pct"/>
            <w:hideMark/>
          </w:tcPr>
          <w:p w14:paraId="285DAA36" w14:textId="41F6B628" w:rsidR="00C30D5E" w:rsidRPr="00265FD0" w:rsidRDefault="00C30D5E" w:rsidP="00062280">
            <w:pPr>
              <w:snapToGrid w:val="0"/>
              <w:jc w:val="both"/>
            </w:pPr>
            <w:r w:rsidRPr="00265FD0">
              <w:rPr>
                <w:rFonts w:hint="eastAsia"/>
              </w:rPr>
              <w:t>成功在該模式下顯示對應的語言</w:t>
            </w:r>
          </w:p>
        </w:tc>
      </w:tr>
      <w:tr w:rsidR="00C30D5E" w:rsidRPr="00265FD0" w14:paraId="457058A5" w14:textId="77777777" w:rsidTr="0094239B">
        <w:trPr>
          <w:jc w:val="center"/>
        </w:trPr>
        <w:tc>
          <w:tcPr>
            <w:tcW w:w="1429" w:type="pct"/>
            <w:shd w:val="clear" w:color="auto" w:fill="F2F2F2" w:themeFill="background1" w:themeFillShade="F2"/>
            <w:hideMark/>
          </w:tcPr>
          <w:p w14:paraId="375391CE" w14:textId="77777777" w:rsidR="00C30D5E" w:rsidRPr="00265FD0" w:rsidRDefault="00C30D5E" w:rsidP="00062280">
            <w:pPr>
              <w:snapToGrid w:val="0"/>
              <w:jc w:val="center"/>
            </w:pPr>
            <w:r w:rsidRPr="00265FD0">
              <w:t>測試結果</w:t>
            </w:r>
          </w:p>
        </w:tc>
        <w:tc>
          <w:tcPr>
            <w:tcW w:w="3571" w:type="pct"/>
            <w:hideMark/>
          </w:tcPr>
          <w:p w14:paraId="1C0D4DDA" w14:textId="4C4BAC1A" w:rsidR="00C30D5E" w:rsidRPr="00265FD0" w:rsidRDefault="00A0406F" w:rsidP="00062280">
            <w:pPr>
              <w:snapToGrid w:val="0"/>
            </w:pPr>
            <w:r w:rsidRPr="00265FD0">
              <w:rPr>
                <w:rFonts w:hint="eastAsia"/>
              </w:rPr>
              <w:t>正常</w:t>
            </w:r>
          </w:p>
        </w:tc>
      </w:tr>
    </w:tbl>
    <w:p w14:paraId="2F8065A1" w14:textId="77777777" w:rsidR="00C30D5E" w:rsidRPr="00265FD0" w:rsidRDefault="00C30D5E" w:rsidP="001C287D"/>
    <w:p w14:paraId="2F43E76B" w14:textId="25C46FF7" w:rsidR="00C30D5E" w:rsidRPr="00265FD0" w:rsidRDefault="00C30D5E" w:rsidP="00C30D5E">
      <w:pPr>
        <w:pStyle w:val="ac"/>
        <w:keepNext/>
      </w:pPr>
      <w:bookmarkStart w:id="143" w:name="_Toc151314177"/>
      <w:r w:rsidRPr="00265FD0">
        <w:rPr>
          <w:rFonts w:hint="eastAsia"/>
          <w:lang w:eastAsia="zh-CN"/>
        </w:rPr>
        <w:t>▼</w:t>
      </w:r>
      <w:r w:rsidRPr="00265FD0">
        <w:rPr>
          <w:rFonts w:hint="eastAsia"/>
        </w:rPr>
        <w:t>表</w:t>
      </w:r>
      <w:r w:rsidR="000820A3" w:rsidRPr="00265FD0">
        <w:fldChar w:fldCharType="begin"/>
      </w:r>
      <w:r w:rsidR="000820A3" w:rsidRPr="00265FD0">
        <w:instrText xml:space="preserve"> </w:instrText>
      </w:r>
      <w:r w:rsidR="000820A3" w:rsidRPr="00265FD0">
        <w:rPr>
          <w:rFonts w:hint="eastAsia"/>
        </w:rPr>
        <w:instrText>STYLEREF 2 \s</w:instrText>
      </w:r>
      <w:r w:rsidR="000820A3" w:rsidRPr="00265FD0">
        <w:instrText xml:space="preserve"> </w:instrText>
      </w:r>
      <w:r w:rsidR="000820A3" w:rsidRPr="00265FD0">
        <w:fldChar w:fldCharType="separate"/>
      </w:r>
      <w:r w:rsidR="00F239B7">
        <w:rPr>
          <w:noProof/>
        </w:rPr>
        <w:t>10-2</w:t>
      </w:r>
      <w:r w:rsidR="000820A3" w:rsidRPr="00265FD0">
        <w:fldChar w:fldCharType="end"/>
      </w:r>
      <w:r w:rsidR="000820A3" w:rsidRPr="00265FD0">
        <w:noBreakHyphen/>
      </w:r>
      <w:r w:rsidR="000820A3" w:rsidRPr="00265FD0">
        <w:fldChar w:fldCharType="begin"/>
      </w:r>
      <w:r w:rsidR="000820A3" w:rsidRPr="00265FD0">
        <w:instrText xml:space="preserve"> </w:instrText>
      </w:r>
      <w:r w:rsidR="000820A3" w:rsidRPr="00265FD0">
        <w:rPr>
          <w:rFonts w:hint="eastAsia"/>
        </w:rPr>
        <w:instrText xml:space="preserve">SEQ </w:instrText>
      </w:r>
      <w:r w:rsidR="000820A3" w:rsidRPr="00265FD0">
        <w:rPr>
          <w:rFonts w:hint="eastAsia"/>
        </w:rPr>
        <w:instrText>表</w:instrText>
      </w:r>
      <w:r w:rsidR="000820A3" w:rsidRPr="00265FD0">
        <w:rPr>
          <w:rFonts w:hint="eastAsia"/>
        </w:rPr>
        <w:instrText xml:space="preserve"> \* ARABIC \s 2</w:instrText>
      </w:r>
      <w:r w:rsidR="000820A3" w:rsidRPr="00265FD0">
        <w:instrText xml:space="preserve"> </w:instrText>
      </w:r>
      <w:r w:rsidR="000820A3" w:rsidRPr="00265FD0">
        <w:fldChar w:fldCharType="separate"/>
      </w:r>
      <w:r w:rsidR="00F239B7">
        <w:rPr>
          <w:noProof/>
        </w:rPr>
        <w:t>8</w:t>
      </w:r>
      <w:r w:rsidR="000820A3" w:rsidRPr="00265FD0">
        <w:fldChar w:fldCharType="end"/>
      </w:r>
      <w:r w:rsidRPr="00265FD0">
        <w:rPr>
          <w:rFonts w:hint="eastAsia"/>
        </w:rPr>
        <w:t>、瀏覽基本資料測試</w:t>
      </w:r>
      <w:bookmarkEnd w:id="143"/>
    </w:p>
    <w:tbl>
      <w:tblPr>
        <w:tblStyle w:val="13"/>
        <w:tblW w:w="3809" w:type="pct"/>
        <w:jc w:val="center"/>
        <w:tblLook w:val="04A0" w:firstRow="1" w:lastRow="0" w:firstColumn="1" w:lastColumn="0" w:noHBand="0" w:noVBand="1"/>
      </w:tblPr>
      <w:tblGrid>
        <w:gridCol w:w="2269"/>
        <w:gridCol w:w="5669"/>
      </w:tblGrid>
      <w:tr w:rsidR="00C30D5E" w:rsidRPr="00265FD0" w14:paraId="545A5622" w14:textId="77777777" w:rsidTr="0025558E">
        <w:trPr>
          <w:jc w:val="center"/>
        </w:trPr>
        <w:tc>
          <w:tcPr>
            <w:tcW w:w="1429" w:type="pct"/>
            <w:shd w:val="clear" w:color="auto" w:fill="F2F2F2" w:themeFill="background1" w:themeFillShade="F2"/>
            <w:hideMark/>
          </w:tcPr>
          <w:p w14:paraId="654CDE45" w14:textId="77777777" w:rsidR="00C30D5E" w:rsidRPr="00265FD0" w:rsidRDefault="00C30D5E" w:rsidP="00062280">
            <w:pPr>
              <w:snapToGrid w:val="0"/>
              <w:jc w:val="center"/>
            </w:pPr>
            <w:r w:rsidRPr="00265FD0">
              <w:t>功能名稱</w:t>
            </w:r>
          </w:p>
        </w:tc>
        <w:tc>
          <w:tcPr>
            <w:tcW w:w="3571" w:type="pct"/>
            <w:hideMark/>
          </w:tcPr>
          <w:p w14:paraId="50F7FAB8" w14:textId="12F4D5B0" w:rsidR="00C30D5E" w:rsidRPr="00265FD0" w:rsidRDefault="00C30D5E" w:rsidP="0025558E">
            <w:pPr>
              <w:snapToGrid w:val="0"/>
              <w:jc w:val="both"/>
            </w:pPr>
            <w:r w:rsidRPr="00265FD0">
              <w:rPr>
                <w:rFonts w:hint="eastAsia"/>
              </w:rPr>
              <w:t>瀏覽基本資料</w:t>
            </w:r>
          </w:p>
        </w:tc>
      </w:tr>
      <w:tr w:rsidR="00C30D5E" w:rsidRPr="00265FD0" w14:paraId="63743C7B" w14:textId="77777777" w:rsidTr="0094239B">
        <w:trPr>
          <w:jc w:val="center"/>
        </w:trPr>
        <w:tc>
          <w:tcPr>
            <w:tcW w:w="1429" w:type="pct"/>
            <w:shd w:val="clear" w:color="auto" w:fill="F2F2F2" w:themeFill="background1" w:themeFillShade="F2"/>
            <w:hideMark/>
          </w:tcPr>
          <w:p w14:paraId="28A748C5" w14:textId="77777777" w:rsidR="00C30D5E" w:rsidRPr="00265FD0" w:rsidRDefault="00C30D5E" w:rsidP="00062280">
            <w:pPr>
              <w:snapToGrid w:val="0"/>
              <w:jc w:val="center"/>
            </w:pPr>
            <w:r w:rsidRPr="00265FD0">
              <w:t>測試目的</w:t>
            </w:r>
          </w:p>
        </w:tc>
        <w:tc>
          <w:tcPr>
            <w:tcW w:w="3571" w:type="pct"/>
            <w:hideMark/>
          </w:tcPr>
          <w:p w14:paraId="349F6F0E" w14:textId="6888CC87" w:rsidR="00C30D5E" w:rsidRPr="00265FD0" w:rsidRDefault="00C30D5E" w:rsidP="00062280">
            <w:pPr>
              <w:snapToGrid w:val="0"/>
              <w:jc w:val="both"/>
            </w:pPr>
            <w:r w:rsidRPr="00265FD0">
              <w:rPr>
                <w:rFonts w:hint="eastAsia"/>
              </w:rPr>
              <w:t>確認使用者是否能正常瀏覽各項個人資料</w:t>
            </w:r>
          </w:p>
        </w:tc>
      </w:tr>
      <w:tr w:rsidR="00C30D5E" w:rsidRPr="00265FD0" w14:paraId="3CDB47C2" w14:textId="77777777" w:rsidTr="0094239B">
        <w:trPr>
          <w:jc w:val="center"/>
        </w:trPr>
        <w:tc>
          <w:tcPr>
            <w:tcW w:w="1429" w:type="pct"/>
            <w:shd w:val="clear" w:color="auto" w:fill="F2F2F2" w:themeFill="background1" w:themeFillShade="F2"/>
            <w:hideMark/>
          </w:tcPr>
          <w:p w14:paraId="7D413710" w14:textId="77777777" w:rsidR="00C30D5E" w:rsidRPr="00265FD0" w:rsidRDefault="00C30D5E" w:rsidP="00062280">
            <w:pPr>
              <w:snapToGrid w:val="0"/>
              <w:jc w:val="center"/>
            </w:pPr>
            <w:r w:rsidRPr="00265FD0">
              <w:t>測試流程</w:t>
            </w:r>
          </w:p>
        </w:tc>
        <w:tc>
          <w:tcPr>
            <w:tcW w:w="3571" w:type="pct"/>
            <w:hideMark/>
          </w:tcPr>
          <w:p w14:paraId="49EA4EBB" w14:textId="3C382A33" w:rsidR="00C30D5E" w:rsidRPr="00265FD0" w:rsidRDefault="00C30D5E" w:rsidP="00062280">
            <w:pPr>
              <w:snapToGrid w:val="0"/>
              <w:jc w:val="both"/>
            </w:pPr>
            <w:r w:rsidRPr="00265FD0">
              <w:rPr>
                <w:rFonts w:hint="eastAsia"/>
              </w:rPr>
              <w:t>點選個人資料頁面</w:t>
            </w:r>
          </w:p>
        </w:tc>
      </w:tr>
      <w:tr w:rsidR="00C30D5E" w:rsidRPr="00265FD0" w14:paraId="7A352921" w14:textId="77777777" w:rsidTr="0094239B">
        <w:trPr>
          <w:jc w:val="center"/>
        </w:trPr>
        <w:tc>
          <w:tcPr>
            <w:tcW w:w="1429" w:type="pct"/>
            <w:shd w:val="clear" w:color="auto" w:fill="F2F2F2" w:themeFill="background1" w:themeFillShade="F2"/>
            <w:hideMark/>
          </w:tcPr>
          <w:p w14:paraId="435C9F90" w14:textId="77777777" w:rsidR="00C30D5E" w:rsidRPr="00265FD0" w:rsidRDefault="00C30D5E" w:rsidP="00062280">
            <w:pPr>
              <w:snapToGrid w:val="0"/>
              <w:jc w:val="center"/>
            </w:pPr>
            <w:r w:rsidRPr="00265FD0">
              <w:t>預期成果</w:t>
            </w:r>
          </w:p>
        </w:tc>
        <w:tc>
          <w:tcPr>
            <w:tcW w:w="3571" w:type="pct"/>
            <w:hideMark/>
          </w:tcPr>
          <w:p w14:paraId="53623918" w14:textId="351C4F45" w:rsidR="00C30D5E" w:rsidRPr="00265FD0" w:rsidRDefault="00C30D5E" w:rsidP="00062280">
            <w:pPr>
              <w:snapToGrid w:val="0"/>
              <w:jc w:val="both"/>
            </w:pPr>
            <w:r w:rsidRPr="00265FD0">
              <w:rPr>
                <w:rFonts w:hint="eastAsia"/>
              </w:rPr>
              <w:t>跳轉到個人資料頁面，並顯示基本資料</w:t>
            </w:r>
          </w:p>
        </w:tc>
      </w:tr>
      <w:tr w:rsidR="00C30D5E" w:rsidRPr="00265FD0" w14:paraId="54412D85" w14:textId="77777777" w:rsidTr="0094239B">
        <w:trPr>
          <w:jc w:val="center"/>
        </w:trPr>
        <w:tc>
          <w:tcPr>
            <w:tcW w:w="1429" w:type="pct"/>
            <w:shd w:val="clear" w:color="auto" w:fill="F2F2F2" w:themeFill="background1" w:themeFillShade="F2"/>
            <w:hideMark/>
          </w:tcPr>
          <w:p w14:paraId="6477C7E7" w14:textId="77777777" w:rsidR="00C30D5E" w:rsidRPr="00265FD0" w:rsidRDefault="00C30D5E" w:rsidP="00062280">
            <w:pPr>
              <w:snapToGrid w:val="0"/>
              <w:jc w:val="center"/>
            </w:pPr>
            <w:r w:rsidRPr="00265FD0">
              <w:t>測試結果</w:t>
            </w:r>
          </w:p>
        </w:tc>
        <w:tc>
          <w:tcPr>
            <w:tcW w:w="3571" w:type="pct"/>
            <w:hideMark/>
          </w:tcPr>
          <w:p w14:paraId="623CDEEE" w14:textId="1479EB19" w:rsidR="00C30D5E" w:rsidRPr="00265FD0" w:rsidRDefault="00A0406F" w:rsidP="00062280">
            <w:pPr>
              <w:snapToGrid w:val="0"/>
            </w:pPr>
            <w:r w:rsidRPr="00265FD0">
              <w:rPr>
                <w:rFonts w:hint="eastAsia"/>
              </w:rPr>
              <w:t>正常</w:t>
            </w:r>
          </w:p>
        </w:tc>
      </w:tr>
    </w:tbl>
    <w:p w14:paraId="647E398C" w14:textId="77777777" w:rsidR="00C30D5E" w:rsidRPr="00265FD0" w:rsidRDefault="00C30D5E" w:rsidP="001C287D"/>
    <w:p w14:paraId="4BE7E528" w14:textId="6D6D67FE" w:rsidR="00C30D5E" w:rsidRPr="00265FD0" w:rsidRDefault="00C30D5E" w:rsidP="00C30D5E">
      <w:pPr>
        <w:pStyle w:val="ac"/>
        <w:keepNext/>
      </w:pPr>
      <w:bookmarkStart w:id="144" w:name="_Toc151314178"/>
      <w:r w:rsidRPr="00265FD0">
        <w:rPr>
          <w:rFonts w:hint="eastAsia"/>
          <w:lang w:eastAsia="zh-CN"/>
        </w:rPr>
        <w:t>▼</w:t>
      </w:r>
      <w:r w:rsidRPr="00265FD0">
        <w:rPr>
          <w:rFonts w:hint="eastAsia"/>
        </w:rPr>
        <w:t>表</w:t>
      </w:r>
      <w:r w:rsidR="000820A3" w:rsidRPr="00265FD0">
        <w:fldChar w:fldCharType="begin"/>
      </w:r>
      <w:r w:rsidR="000820A3" w:rsidRPr="00265FD0">
        <w:instrText xml:space="preserve"> </w:instrText>
      </w:r>
      <w:r w:rsidR="000820A3" w:rsidRPr="00265FD0">
        <w:rPr>
          <w:rFonts w:hint="eastAsia"/>
        </w:rPr>
        <w:instrText>STYLEREF 2 \s</w:instrText>
      </w:r>
      <w:r w:rsidR="000820A3" w:rsidRPr="00265FD0">
        <w:instrText xml:space="preserve"> </w:instrText>
      </w:r>
      <w:r w:rsidR="000820A3" w:rsidRPr="00265FD0">
        <w:fldChar w:fldCharType="separate"/>
      </w:r>
      <w:r w:rsidR="00F239B7">
        <w:rPr>
          <w:noProof/>
        </w:rPr>
        <w:t>10-2</w:t>
      </w:r>
      <w:r w:rsidR="000820A3" w:rsidRPr="00265FD0">
        <w:fldChar w:fldCharType="end"/>
      </w:r>
      <w:r w:rsidR="000820A3" w:rsidRPr="00265FD0">
        <w:noBreakHyphen/>
      </w:r>
      <w:r w:rsidR="000820A3" w:rsidRPr="00265FD0">
        <w:fldChar w:fldCharType="begin"/>
      </w:r>
      <w:r w:rsidR="000820A3" w:rsidRPr="00265FD0">
        <w:instrText xml:space="preserve"> </w:instrText>
      </w:r>
      <w:r w:rsidR="000820A3" w:rsidRPr="00265FD0">
        <w:rPr>
          <w:rFonts w:hint="eastAsia"/>
        </w:rPr>
        <w:instrText xml:space="preserve">SEQ </w:instrText>
      </w:r>
      <w:r w:rsidR="000820A3" w:rsidRPr="00265FD0">
        <w:rPr>
          <w:rFonts w:hint="eastAsia"/>
        </w:rPr>
        <w:instrText>表</w:instrText>
      </w:r>
      <w:r w:rsidR="000820A3" w:rsidRPr="00265FD0">
        <w:rPr>
          <w:rFonts w:hint="eastAsia"/>
        </w:rPr>
        <w:instrText xml:space="preserve"> \* ARABIC \s 2</w:instrText>
      </w:r>
      <w:r w:rsidR="000820A3" w:rsidRPr="00265FD0">
        <w:instrText xml:space="preserve"> </w:instrText>
      </w:r>
      <w:r w:rsidR="000820A3" w:rsidRPr="00265FD0">
        <w:fldChar w:fldCharType="separate"/>
      </w:r>
      <w:r w:rsidR="00F239B7">
        <w:rPr>
          <w:noProof/>
        </w:rPr>
        <w:t>9</w:t>
      </w:r>
      <w:r w:rsidR="000820A3" w:rsidRPr="00265FD0">
        <w:fldChar w:fldCharType="end"/>
      </w:r>
      <w:r w:rsidRPr="00265FD0">
        <w:rPr>
          <w:rFonts w:hint="eastAsia"/>
        </w:rPr>
        <w:t>、修改個人資料測試</w:t>
      </w:r>
      <w:bookmarkEnd w:id="144"/>
    </w:p>
    <w:tbl>
      <w:tblPr>
        <w:tblStyle w:val="13"/>
        <w:tblW w:w="3809" w:type="pct"/>
        <w:jc w:val="center"/>
        <w:tblLook w:val="04A0" w:firstRow="1" w:lastRow="0" w:firstColumn="1" w:lastColumn="0" w:noHBand="0" w:noVBand="1"/>
      </w:tblPr>
      <w:tblGrid>
        <w:gridCol w:w="2269"/>
        <w:gridCol w:w="5669"/>
      </w:tblGrid>
      <w:tr w:rsidR="00C30D5E" w:rsidRPr="00265FD0" w14:paraId="2787C064" w14:textId="77777777" w:rsidTr="0025558E">
        <w:trPr>
          <w:jc w:val="center"/>
        </w:trPr>
        <w:tc>
          <w:tcPr>
            <w:tcW w:w="1429" w:type="pct"/>
            <w:shd w:val="clear" w:color="auto" w:fill="F2F2F2" w:themeFill="background1" w:themeFillShade="F2"/>
            <w:hideMark/>
          </w:tcPr>
          <w:p w14:paraId="7544E316" w14:textId="77777777" w:rsidR="00C30D5E" w:rsidRPr="00265FD0" w:rsidRDefault="00C30D5E" w:rsidP="00062280">
            <w:pPr>
              <w:snapToGrid w:val="0"/>
              <w:jc w:val="center"/>
            </w:pPr>
            <w:r w:rsidRPr="00265FD0">
              <w:t>功能名稱</w:t>
            </w:r>
          </w:p>
        </w:tc>
        <w:tc>
          <w:tcPr>
            <w:tcW w:w="3571" w:type="pct"/>
            <w:hideMark/>
          </w:tcPr>
          <w:p w14:paraId="6EC8C703" w14:textId="565A8F10" w:rsidR="00C30D5E" w:rsidRPr="00265FD0" w:rsidRDefault="00C30D5E" w:rsidP="0025558E">
            <w:pPr>
              <w:snapToGrid w:val="0"/>
              <w:jc w:val="both"/>
            </w:pPr>
            <w:r w:rsidRPr="00265FD0">
              <w:rPr>
                <w:rFonts w:hint="eastAsia"/>
              </w:rPr>
              <w:t>修改個人資料</w:t>
            </w:r>
          </w:p>
        </w:tc>
      </w:tr>
      <w:tr w:rsidR="00C30D5E" w:rsidRPr="00265FD0" w14:paraId="4EEEBAA2" w14:textId="77777777" w:rsidTr="0094239B">
        <w:trPr>
          <w:jc w:val="center"/>
        </w:trPr>
        <w:tc>
          <w:tcPr>
            <w:tcW w:w="1429" w:type="pct"/>
            <w:shd w:val="clear" w:color="auto" w:fill="F2F2F2" w:themeFill="background1" w:themeFillShade="F2"/>
            <w:hideMark/>
          </w:tcPr>
          <w:p w14:paraId="1DEC9160" w14:textId="77777777" w:rsidR="00C30D5E" w:rsidRPr="00265FD0" w:rsidRDefault="00C30D5E" w:rsidP="00062280">
            <w:pPr>
              <w:snapToGrid w:val="0"/>
              <w:jc w:val="center"/>
            </w:pPr>
            <w:r w:rsidRPr="00265FD0">
              <w:t>測試目的</w:t>
            </w:r>
          </w:p>
        </w:tc>
        <w:tc>
          <w:tcPr>
            <w:tcW w:w="3571" w:type="pct"/>
            <w:hideMark/>
          </w:tcPr>
          <w:p w14:paraId="1791C993" w14:textId="58E6E903" w:rsidR="00C30D5E" w:rsidRPr="00265FD0" w:rsidRDefault="00C30D5E" w:rsidP="00062280">
            <w:pPr>
              <w:snapToGrid w:val="0"/>
              <w:jc w:val="both"/>
            </w:pPr>
            <w:r w:rsidRPr="00265FD0">
              <w:rPr>
                <w:rFonts w:hint="eastAsia"/>
              </w:rPr>
              <w:t>確認使用者是否能正常修改各項個人資料</w:t>
            </w:r>
          </w:p>
        </w:tc>
      </w:tr>
      <w:tr w:rsidR="00C30D5E" w:rsidRPr="00265FD0" w14:paraId="3253D4CD" w14:textId="77777777" w:rsidTr="0094239B">
        <w:trPr>
          <w:jc w:val="center"/>
        </w:trPr>
        <w:tc>
          <w:tcPr>
            <w:tcW w:w="1429" w:type="pct"/>
            <w:shd w:val="clear" w:color="auto" w:fill="F2F2F2" w:themeFill="background1" w:themeFillShade="F2"/>
            <w:hideMark/>
          </w:tcPr>
          <w:p w14:paraId="377AB577" w14:textId="77777777" w:rsidR="00C30D5E" w:rsidRPr="00265FD0" w:rsidRDefault="00C30D5E" w:rsidP="00062280">
            <w:pPr>
              <w:snapToGrid w:val="0"/>
              <w:jc w:val="center"/>
            </w:pPr>
            <w:r w:rsidRPr="00265FD0">
              <w:t>測試流程</w:t>
            </w:r>
          </w:p>
        </w:tc>
        <w:tc>
          <w:tcPr>
            <w:tcW w:w="3571" w:type="pct"/>
            <w:hideMark/>
          </w:tcPr>
          <w:p w14:paraId="79905D2F" w14:textId="684AB54C" w:rsidR="00C30D5E" w:rsidRPr="00265FD0" w:rsidRDefault="003E761E" w:rsidP="00062280">
            <w:pPr>
              <w:snapToGrid w:val="0"/>
              <w:jc w:val="both"/>
            </w:pPr>
            <w:r w:rsidRPr="00265FD0">
              <w:rPr>
                <w:rFonts w:hint="eastAsia"/>
              </w:rPr>
              <w:t>在</w:t>
            </w:r>
            <w:r w:rsidR="00C30D5E" w:rsidRPr="00265FD0">
              <w:rPr>
                <w:rFonts w:hint="eastAsia"/>
              </w:rPr>
              <w:t>個人資料頁面</w:t>
            </w:r>
            <w:r w:rsidRPr="00265FD0">
              <w:rPr>
                <w:rFonts w:hint="eastAsia"/>
              </w:rPr>
              <w:t>，編輯個人資料</w:t>
            </w:r>
          </w:p>
        </w:tc>
      </w:tr>
      <w:tr w:rsidR="00C30D5E" w:rsidRPr="00265FD0" w14:paraId="0DCFDE31" w14:textId="77777777" w:rsidTr="0094239B">
        <w:trPr>
          <w:jc w:val="center"/>
        </w:trPr>
        <w:tc>
          <w:tcPr>
            <w:tcW w:w="1429" w:type="pct"/>
            <w:shd w:val="clear" w:color="auto" w:fill="F2F2F2" w:themeFill="background1" w:themeFillShade="F2"/>
            <w:hideMark/>
          </w:tcPr>
          <w:p w14:paraId="551798B5" w14:textId="77777777" w:rsidR="00C30D5E" w:rsidRPr="00265FD0" w:rsidRDefault="00C30D5E" w:rsidP="00062280">
            <w:pPr>
              <w:snapToGrid w:val="0"/>
              <w:jc w:val="center"/>
            </w:pPr>
            <w:r w:rsidRPr="00265FD0">
              <w:t>預期成果</w:t>
            </w:r>
          </w:p>
        </w:tc>
        <w:tc>
          <w:tcPr>
            <w:tcW w:w="3571" w:type="pct"/>
            <w:hideMark/>
          </w:tcPr>
          <w:p w14:paraId="054A489A" w14:textId="4CFB3C3C" w:rsidR="00C30D5E" w:rsidRPr="00265FD0" w:rsidRDefault="003E761E" w:rsidP="00062280">
            <w:pPr>
              <w:snapToGrid w:val="0"/>
              <w:jc w:val="both"/>
            </w:pPr>
            <w:r w:rsidRPr="00265FD0">
              <w:rPr>
                <w:rFonts w:hint="eastAsia"/>
              </w:rPr>
              <w:t>成功修改各項個人資料</w:t>
            </w:r>
          </w:p>
        </w:tc>
      </w:tr>
      <w:tr w:rsidR="00C30D5E" w:rsidRPr="00265FD0" w14:paraId="7DBD3A25" w14:textId="77777777" w:rsidTr="0094239B">
        <w:trPr>
          <w:jc w:val="center"/>
        </w:trPr>
        <w:tc>
          <w:tcPr>
            <w:tcW w:w="1429" w:type="pct"/>
            <w:shd w:val="clear" w:color="auto" w:fill="F2F2F2" w:themeFill="background1" w:themeFillShade="F2"/>
            <w:hideMark/>
          </w:tcPr>
          <w:p w14:paraId="7A8BB1A6" w14:textId="77777777" w:rsidR="00C30D5E" w:rsidRPr="00265FD0" w:rsidRDefault="00C30D5E" w:rsidP="00062280">
            <w:pPr>
              <w:snapToGrid w:val="0"/>
              <w:jc w:val="center"/>
            </w:pPr>
            <w:r w:rsidRPr="00265FD0">
              <w:t>測試結果</w:t>
            </w:r>
          </w:p>
        </w:tc>
        <w:tc>
          <w:tcPr>
            <w:tcW w:w="3571" w:type="pct"/>
            <w:hideMark/>
          </w:tcPr>
          <w:p w14:paraId="5C2B21D1" w14:textId="243CD1DC" w:rsidR="00C30D5E" w:rsidRPr="00265FD0" w:rsidRDefault="00A0406F" w:rsidP="00062280">
            <w:pPr>
              <w:snapToGrid w:val="0"/>
            </w:pPr>
            <w:r w:rsidRPr="00265FD0">
              <w:rPr>
                <w:rFonts w:hint="eastAsia"/>
              </w:rPr>
              <w:t>正常</w:t>
            </w:r>
          </w:p>
        </w:tc>
      </w:tr>
    </w:tbl>
    <w:p w14:paraId="09254C67" w14:textId="359B6D96" w:rsidR="006F6424" w:rsidRDefault="006F6424" w:rsidP="001C287D"/>
    <w:p w14:paraId="7EF2B93C" w14:textId="5F5E823F" w:rsidR="003E761E" w:rsidRPr="00265FD0" w:rsidRDefault="006F6424" w:rsidP="001C287D">
      <w:r>
        <w:br w:type="page"/>
      </w:r>
    </w:p>
    <w:p w14:paraId="40207EEE" w14:textId="1CDE88A6" w:rsidR="003E761E" w:rsidRPr="00265FD0" w:rsidRDefault="003E761E" w:rsidP="003E761E">
      <w:pPr>
        <w:pStyle w:val="ac"/>
        <w:keepNext/>
      </w:pPr>
      <w:bookmarkStart w:id="145" w:name="_Toc151314179"/>
      <w:r w:rsidRPr="00265FD0">
        <w:rPr>
          <w:rFonts w:hint="eastAsia"/>
          <w:lang w:eastAsia="zh-CN"/>
        </w:rPr>
        <w:lastRenderedPageBreak/>
        <w:t>▼</w:t>
      </w:r>
      <w:r w:rsidRPr="00265FD0">
        <w:rPr>
          <w:rFonts w:hint="eastAsia"/>
        </w:rPr>
        <w:t>表</w:t>
      </w:r>
      <w:r w:rsidR="000820A3" w:rsidRPr="00265FD0">
        <w:fldChar w:fldCharType="begin"/>
      </w:r>
      <w:r w:rsidR="000820A3" w:rsidRPr="00265FD0">
        <w:instrText xml:space="preserve"> </w:instrText>
      </w:r>
      <w:r w:rsidR="000820A3" w:rsidRPr="00265FD0">
        <w:rPr>
          <w:rFonts w:hint="eastAsia"/>
        </w:rPr>
        <w:instrText>STYLEREF 2 \s</w:instrText>
      </w:r>
      <w:r w:rsidR="000820A3" w:rsidRPr="00265FD0">
        <w:instrText xml:space="preserve"> </w:instrText>
      </w:r>
      <w:r w:rsidR="000820A3" w:rsidRPr="00265FD0">
        <w:fldChar w:fldCharType="separate"/>
      </w:r>
      <w:r w:rsidR="00F239B7">
        <w:rPr>
          <w:noProof/>
        </w:rPr>
        <w:t>10-2</w:t>
      </w:r>
      <w:r w:rsidR="000820A3" w:rsidRPr="00265FD0">
        <w:fldChar w:fldCharType="end"/>
      </w:r>
      <w:r w:rsidR="000820A3" w:rsidRPr="00265FD0">
        <w:noBreakHyphen/>
      </w:r>
      <w:r w:rsidR="000820A3" w:rsidRPr="00265FD0">
        <w:fldChar w:fldCharType="begin"/>
      </w:r>
      <w:r w:rsidR="000820A3" w:rsidRPr="00265FD0">
        <w:instrText xml:space="preserve"> </w:instrText>
      </w:r>
      <w:r w:rsidR="000820A3" w:rsidRPr="00265FD0">
        <w:rPr>
          <w:rFonts w:hint="eastAsia"/>
        </w:rPr>
        <w:instrText xml:space="preserve">SEQ </w:instrText>
      </w:r>
      <w:r w:rsidR="000820A3" w:rsidRPr="00265FD0">
        <w:rPr>
          <w:rFonts w:hint="eastAsia"/>
        </w:rPr>
        <w:instrText>表</w:instrText>
      </w:r>
      <w:r w:rsidR="000820A3" w:rsidRPr="00265FD0">
        <w:rPr>
          <w:rFonts w:hint="eastAsia"/>
        </w:rPr>
        <w:instrText xml:space="preserve"> \* ARABIC \s 2</w:instrText>
      </w:r>
      <w:r w:rsidR="000820A3" w:rsidRPr="00265FD0">
        <w:instrText xml:space="preserve"> </w:instrText>
      </w:r>
      <w:r w:rsidR="000820A3" w:rsidRPr="00265FD0">
        <w:fldChar w:fldCharType="separate"/>
      </w:r>
      <w:r w:rsidR="00F239B7">
        <w:rPr>
          <w:noProof/>
        </w:rPr>
        <w:t>10</w:t>
      </w:r>
      <w:r w:rsidR="000820A3" w:rsidRPr="00265FD0">
        <w:fldChar w:fldCharType="end"/>
      </w:r>
      <w:r w:rsidRPr="00265FD0">
        <w:rPr>
          <w:rFonts w:hint="eastAsia"/>
        </w:rPr>
        <w:t>、檢視心率數據測試</w:t>
      </w:r>
      <w:bookmarkEnd w:id="145"/>
    </w:p>
    <w:tbl>
      <w:tblPr>
        <w:tblStyle w:val="13"/>
        <w:tblW w:w="3809" w:type="pct"/>
        <w:jc w:val="center"/>
        <w:tblLook w:val="04A0" w:firstRow="1" w:lastRow="0" w:firstColumn="1" w:lastColumn="0" w:noHBand="0" w:noVBand="1"/>
      </w:tblPr>
      <w:tblGrid>
        <w:gridCol w:w="2269"/>
        <w:gridCol w:w="5669"/>
      </w:tblGrid>
      <w:tr w:rsidR="003E761E" w:rsidRPr="00265FD0" w14:paraId="7E994899" w14:textId="77777777" w:rsidTr="0025558E">
        <w:trPr>
          <w:jc w:val="center"/>
        </w:trPr>
        <w:tc>
          <w:tcPr>
            <w:tcW w:w="1429" w:type="pct"/>
            <w:shd w:val="clear" w:color="auto" w:fill="F2F2F2" w:themeFill="background1" w:themeFillShade="F2"/>
            <w:hideMark/>
          </w:tcPr>
          <w:p w14:paraId="68619D42" w14:textId="77777777" w:rsidR="003E761E" w:rsidRPr="00265FD0" w:rsidRDefault="003E761E" w:rsidP="00062280">
            <w:pPr>
              <w:snapToGrid w:val="0"/>
              <w:jc w:val="center"/>
            </w:pPr>
            <w:r w:rsidRPr="00265FD0">
              <w:t>功能名稱</w:t>
            </w:r>
          </w:p>
        </w:tc>
        <w:tc>
          <w:tcPr>
            <w:tcW w:w="3571" w:type="pct"/>
            <w:hideMark/>
          </w:tcPr>
          <w:p w14:paraId="03DADE92" w14:textId="14A2E603" w:rsidR="003E761E" w:rsidRPr="00265FD0" w:rsidRDefault="003E761E" w:rsidP="0025558E">
            <w:pPr>
              <w:snapToGrid w:val="0"/>
              <w:jc w:val="both"/>
            </w:pPr>
            <w:r w:rsidRPr="00265FD0">
              <w:rPr>
                <w:rFonts w:hint="eastAsia"/>
              </w:rPr>
              <w:t>檢視心率數據</w:t>
            </w:r>
          </w:p>
        </w:tc>
      </w:tr>
      <w:tr w:rsidR="003E761E" w:rsidRPr="00265FD0" w14:paraId="5BBF260A" w14:textId="77777777" w:rsidTr="0025558E">
        <w:trPr>
          <w:jc w:val="center"/>
        </w:trPr>
        <w:tc>
          <w:tcPr>
            <w:tcW w:w="1429" w:type="pct"/>
            <w:shd w:val="clear" w:color="auto" w:fill="F2F2F2" w:themeFill="background1" w:themeFillShade="F2"/>
            <w:vAlign w:val="center"/>
            <w:hideMark/>
          </w:tcPr>
          <w:p w14:paraId="5983134F" w14:textId="77777777" w:rsidR="003E761E" w:rsidRPr="00265FD0" w:rsidRDefault="003E761E" w:rsidP="0025558E">
            <w:pPr>
              <w:snapToGrid w:val="0"/>
              <w:jc w:val="center"/>
            </w:pPr>
            <w:r w:rsidRPr="00265FD0">
              <w:t>測試目的</w:t>
            </w:r>
          </w:p>
        </w:tc>
        <w:tc>
          <w:tcPr>
            <w:tcW w:w="3571" w:type="pct"/>
            <w:hideMark/>
          </w:tcPr>
          <w:p w14:paraId="1488B61D" w14:textId="068473EA" w:rsidR="003E761E" w:rsidRPr="00265FD0" w:rsidRDefault="003E761E" w:rsidP="00062280">
            <w:pPr>
              <w:snapToGrid w:val="0"/>
              <w:jc w:val="both"/>
            </w:pPr>
            <w:r w:rsidRPr="00265FD0">
              <w:rPr>
                <w:rFonts w:hint="eastAsia"/>
              </w:rPr>
              <w:t>確認手錶上的心率數據是否能順利傳輸，並繪製成圖表</w:t>
            </w:r>
          </w:p>
        </w:tc>
      </w:tr>
      <w:tr w:rsidR="003E761E" w:rsidRPr="00265FD0" w14:paraId="0F67CAEA" w14:textId="77777777" w:rsidTr="0025558E">
        <w:trPr>
          <w:jc w:val="center"/>
        </w:trPr>
        <w:tc>
          <w:tcPr>
            <w:tcW w:w="1429" w:type="pct"/>
            <w:shd w:val="clear" w:color="auto" w:fill="F2F2F2" w:themeFill="background1" w:themeFillShade="F2"/>
            <w:hideMark/>
          </w:tcPr>
          <w:p w14:paraId="4F232D9E" w14:textId="77777777" w:rsidR="003E761E" w:rsidRPr="00265FD0" w:rsidRDefault="003E761E" w:rsidP="00062280">
            <w:pPr>
              <w:snapToGrid w:val="0"/>
              <w:jc w:val="center"/>
            </w:pPr>
            <w:r w:rsidRPr="00265FD0">
              <w:t>測試流程</w:t>
            </w:r>
          </w:p>
        </w:tc>
        <w:tc>
          <w:tcPr>
            <w:tcW w:w="3571" w:type="pct"/>
            <w:hideMark/>
          </w:tcPr>
          <w:p w14:paraId="1399D407" w14:textId="47F868E1" w:rsidR="003E761E" w:rsidRPr="00265FD0" w:rsidRDefault="003E761E" w:rsidP="00062280">
            <w:pPr>
              <w:snapToGrid w:val="0"/>
              <w:jc w:val="both"/>
            </w:pPr>
            <w:r w:rsidRPr="00265FD0">
              <w:rPr>
                <w:rFonts w:hint="eastAsia"/>
              </w:rPr>
              <w:t>查看最新一筆心率數據，點選心率分析</w:t>
            </w:r>
          </w:p>
        </w:tc>
      </w:tr>
      <w:tr w:rsidR="003E761E" w:rsidRPr="00265FD0" w14:paraId="2FE3CA5B" w14:textId="77777777" w:rsidTr="0025558E">
        <w:trPr>
          <w:jc w:val="center"/>
        </w:trPr>
        <w:tc>
          <w:tcPr>
            <w:tcW w:w="1429" w:type="pct"/>
            <w:shd w:val="clear" w:color="auto" w:fill="F2F2F2" w:themeFill="background1" w:themeFillShade="F2"/>
            <w:hideMark/>
          </w:tcPr>
          <w:p w14:paraId="1BE03998" w14:textId="77777777" w:rsidR="003E761E" w:rsidRPr="00265FD0" w:rsidRDefault="003E761E" w:rsidP="00062280">
            <w:pPr>
              <w:snapToGrid w:val="0"/>
              <w:jc w:val="center"/>
            </w:pPr>
            <w:r w:rsidRPr="00265FD0">
              <w:t>預期成果</w:t>
            </w:r>
          </w:p>
        </w:tc>
        <w:tc>
          <w:tcPr>
            <w:tcW w:w="3571" w:type="pct"/>
            <w:hideMark/>
          </w:tcPr>
          <w:p w14:paraId="040E33BF" w14:textId="15527FEA" w:rsidR="003E761E" w:rsidRPr="00265FD0" w:rsidRDefault="003E761E" w:rsidP="00062280">
            <w:pPr>
              <w:snapToGrid w:val="0"/>
              <w:jc w:val="both"/>
            </w:pPr>
            <w:r w:rsidRPr="00265FD0">
              <w:rPr>
                <w:rFonts w:hint="eastAsia"/>
              </w:rPr>
              <w:t>心率</w:t>
            </w:r>
            <w:r w:rsidR="007C4196" w:rsidRPr="00265FD0">
              <w:rPr>
                <w:rFonts w:hint="eastAsia"/>
              </w:rPr>
              <w:t>歷史</w:t>
            </w:r>
            <w:r w:rsidRPr="00265FD0">
              <w:rPr>
                <w:rFonts w:hint="eastAsia"/>
              </w:rPr>
              <w:t>數據以圖形化方式呈現</w:t>
            </w:r>
          </w:p>
        </w:tc>
      </w:tr>
      <w:tr w:rsidR="003E761E" w:rsidRPr="00265FD0" w14:paraId="0A474AF3" w14:textId="77777777" w:rsidTr="0025558E">
        <w:trPr>
          <w:jc w:val="center"/>
        </w:trPr>
        <w:tc>
          <w:tcPr>
            <w:tcW w:w="1429" w:type="pct"/>
            <w:shd w:val="clear" w:color="auto" w:fill="F2F2F2" w:themeFill="background1" w:themeFillShade="F2"/>
            <w:hideMark/>
          </w:tcPr>
          <w:p w14:paraId="50D6BFBA" w14:textId="77777777" w:rsidR="003E761E" w:rsidRPr="00265FD0" w:rsidRDefault="003E761E" w:rsidP="00062280">
            <w:pPr>
              <w:snapToGrid w:val="0"/>
              <w:jc w:val="center"/>
            </w:pPr>
            <w:r w:rsidRPr="00265FD0">
              <w:t>測試結果</w:t>
            </w:r>
          </w:p>
        </w:tc>
        <w:tc>
          <w:tcPr>
            <w:tcW w:w="3571" w:type="pct"/>
            <w:hideMark/>
          </w:tcPr>
          <w:p w14:paraId="59862506" w14:textId="351B2432" w:rsidR="003E761E" w:rsidRPr="00265FD0" w:rsidRDefault="00A0406F" w:rsidP="00062280">
            <w:pPr>
              <w:snapToGrid w:val="0"/>
            </w:pPr>
            <w:r w:rsidRPr="00265FD0">
              <w:rPr>
                <w:rFonts w:hint="eastAsia"/>
              </w:rPr>
              <w:t>正常</w:t>
            </w:r>
          </w:p>
        </w:tc>
      </w:tr>
    </w:tbl>
    <w:p w14:paraId="05D6D6C8" w14:textId="1DFA6171" w:rsidR="003E761E" w:rsidRPr="00265FD0" w:rsidRDefault="003E761E" w:rsidP="001C287D"/>
    <w:p w14:paraId="02E0CF1C" w14:textId="3717E5FF" w:rsidR="003E761E" w:rsidRPr="00265FD0" w:rsidRDefault="003E761E" w:rsidP="003E761E">
      <w:pPr>
        <w:pStyle w:val="ac"/>
        <w:keepNext/>
      </w:pPr>
      <w:bookmarkStart w:id="146" w:name="_Toc151314180"/>
      <w:r w:rsidRPr="00265FD0">
        <w:rPr>
          <w:rFonts w:hint="eastAsia"/>
          <w:lang w:eastAsia="zh-CN"/>
        </w:rPr>
        <w:t>▼</w:t>
      </w:r>
      <w:r w:rsidRPr="00265FD0">
        <w:rPr>
          <w:rFonts w:hint="eastAsia"/>
        </w:rPr>
        <w:t>表</w:t>
      </w:r>
      <w:r w:rsidR="000820A3" w:rsidRPr="00265FD0">
        <w:fldChar w:fldCharType="begin"/>
      </w:r>
      <w:r w:rsidR="000820A3" w:rsidRPr="00265FD0">
        <w:instrText xml:space="preserve"> </w:instrText>
      </w:r>
      <w:r w:rsidR="000820A3" w:rsidRPr="00265FD0">
        <w:rPr>
          <w:rFonts w:hint="eastAsia"/>
        </w:rPr>
        <w:instrText>STYLEREF 2 \s</w:instrText>
      </w:r>
      <w:r w:rsidR="000820A3" w:rsidRPr="00265FD0">
        <w:instrText xml:space="preserve"> </w:instrText>
      </w:r>
      <w:r w:rsidR="000820A3" w:rsidRPr="00265FD0">
        <w:fldChar w:fldCharType="separate"/>
      </w:r>
      <w:r w:rsidR="00F239B7">
        <w:rPr>
          <w:noProof/>
        </w:rPr>
        <w:t>10-2</w:t>
      </w:r>
      <w:r w:rsidR="000820A3" w:rsidRPr="00265FD0">
        <w:fldChar w:fldCharType="end"/>
      </w:r>
      <w:r w:rsidR="000820A3" w:rsidRPr="00265FD0">
        <w:noBreakHyphen/>
      </w:r>
      <w:r w:rsidR="000820A3" w:rsidRPr="00265FD0">
        <w:fldChar w:fldCharType="begin"/>
      </w:r>
      <w:r w:rsidR="000820A3" w:rsidRPr="00265FD0">
        <w:instrText xml:space="preserve"> </w:instrText>
      </w:r>
      <w:r w:rsidR="000820A3" w:rsidRPr="00265FD0">
        <w:rPr>
          <w:rFonts w:hint="eastAsia"/>
        </w:rPr>
        <w:instrText xml:space="preserve">SEQ </w:instrText>
      </w:r>
      <w:r w:rsidR="000820A3" w:rsidRPr="00265FD0">
        <w:rPr>
          <w:rFonts w:hint="eastAsia"/>
        </w:rPr>
        <w:instrText>表</w:instrText>
      </w:r>
      <w:r w:rsidR="000820A3" w:rsidRPr="00265FD0">
        <w:rPr>
          <w:rFonts w:hint="eastAsia"/>
        </w:rPr>
        <w:instrText xml:space="preserve"> \* ARABIC \s 2</w:instrText>
      </w:r>
      <w:r w:rsidR="000820A3" w:rsidRPr="00265FD0">
        <w:instrText xml:space="preserve"> </w:instrText>
      </w:r>
      <w:r w:rsidR="000820A3" w:rsidRPr="00265FD0">
        <w:fldChar w:fldCharType="separate"/>
      </w:r>
      <w:r w:rsidR="00F239B7">
        <w:rPr>
          <w:noProof/>
        </w:rPr>
        <w:t>11</w:t>
      </w:r>
      <w:r w:rsidR="000820A3" w:rsidRPr="00265FD0">
        <w:fldChar w:fldCharType="end"/>
      </w:r>
      <w:r w:rsidRPr="00265FD0">
        <w:rPr>
          <w:rFonts w:hint="eastAsia"/>
        </w:rPr>
        <w:t>、檢視血壓數據測試</w:t>
      </w:r>
      <w:bookmarkEnd w:id="146"/>
    </w:p>
    <w:tbl>
      <w:tblPr>
        <w:tblStyle w:val="13"/>
        <w:tblW w:w="3809" w:type="pct"/>
        <w:jc w:val="center"/>
        <w:tblLook w:val="04A0" w:firstRow="1" w:lastRow="0" w:firstColumn="1" w:lastColumn="0" w:noHBand="0" w:noVBand="1"/>
      </w:tblPr>
      <w:tblGrid>
        <w:gridCol w:w="2269"/>
        <w:gridCol w:w="5669"/>
      </w:tblGrid>
      <w:tr w:rsidR="003E761E" w:rsidRPr="00265FD0" w14:paraId="1FEEBF53" w14:textId="77777777" w:rsidTr="0025558E">
        <w:trPr>
          <w:jc w:val="center"/>
        </w:trPr>
        <w:tc>
          <w:tcPr>
            <w:tcW w:w="1429" w:type="pct"/>
            <w:shd w:val="clear" w:color="auto" w:fill="F2F2F2" w:themeFill="background1" w:themeFillShade="F2"/>
            <w:vAlign w:val="center"/>
            <w:hideMark/>
          </w:tcPr>
          <w:p w14:paraId="413D81F1" w14:textId="77777777" w:rsidR="003E761E" w:rsidRPr="00265FD0" w:rsidRDefault="003E761E" w:rsidP="0025558E">
            <w:pPr>
              <w:snapToGrid w:val="0"/>
              <w:jc w:val="center"/>
            </w:pPr>
            <w:r w:rsidRPr="00265FD0">
              <w:t>功能名稱</w:t>
            </w:r>
          </w:p>
        </w:tc>
        <w:tc>
          <w:tcPr>
            <w:tcW w:w="3571" w:type="pct"/>
            <w:hideMark/>
          </w:tcPr>
          <w:p w14:paraId="6FAECCAB" w14:textId="5503517D" w:rsidR="003E761E" w:rsidRPr="00265FD0" w:rsidRDefault="003E761E" w:rsidP="0025558E">
            <w:pPr>
              <w:snapToGrid w:val="0"/>
              <w:jc w:val="both"/>
            </w:pPr>
            <w:r w:rsidRPr="00265FD0">
              <w:rPr>
                <w:rFonts w:hint="eastAsia"/>
              </w:rPr>
              <w:t>檢視血壓數據</w:t>
            </w:r>
          </w:p>
        </w:tc>
      </w:tr>
      <w:tr w:rsidR="003E761E" w:rsidRPr="00265FD0" w14:paraId="0793B33A" w14:textId="77777777" w:rsidTr="0025558E">
        <w:trPr>
          <w:jc w:val="center"/>
        </w:trPr>
        <w:tc>
          <w:tcPr>
            <w:tcW w:w="1429" w:type="pct"/>
            <w:shd w:val="clear" w:color="auto" w:fill="F2F2F2" w:themeFill="background1" w:themeFillShade="F2"/>
            <w:vAlign w:val="center"/>
            <w:hideMark/>
          </w:tcPr>
          <w:p w14:paraId="252E88BA" w14:textId="77777777" w:rsidR="003E761E" w:rsidRPr="00265FD0" w:rsidRDefault="003E761E" w:rsidP="0025558E">
            <w:pPr>
              <w:snapToGrid w:val="0"/>
              <w:jc w:val="center"/>
            </w:pPr>
            <w:r w:rsidRPr="00265FD0">
              <w:t>測試目的</w:t>
            </w:r>
          </w:p>
        </w:tc>
        <w:tc>
          <w:tcPr>
            <w:tcW w:w="3571" w:type="pct"/>
            <w:hideMark/>
          </w:tcPr>
          <w:p w14:paraId="05401C8B" w14:textId="2F4B1280" w:rsidR="003E761E" w:rsidRPr="00265FD0" w:rsidRDefault="003E761E" w:rsidP="00062280">
            <w:pPr>
              <w:snapToGrid w:val="0"/>
              <w:jc w:val="both"/>
            </w:pPr>
            <w:r w:rsidRPr="00265FD0">
              <w:rPr>
                <w:rFonts w:hint="eastAsia"/>
              </w:rPr>
              <w:t>確認手錶上的血壓數據是否能順利傳輸，並繪製成圖表</w:t>
            </w:r>
          </w:p>
        </w:tc>
      </w:tr>
      <w:tr w:rsidR="003E761E" w:rsidRPr="00265FD0" w14:paraId="41EA2570" w14:textId="77777777" w:rsidTr="0025558E">
        <w:trPr>
          <w:jc w:val="center"/>
        </w:trPr>
        <w:tc>
          <w:tcPr>
            <w:tcW w:w="1429" w:type="pct"/>
            <w:shd w:val="clear" w:color="auto" w:fill="F2F2F2" w:themeFill="background1" w:themeFillShade="F2"/>
            <w:vAlign w:val="center"/>
            <w:hideMark/>
          </w:tcPr>
          <w:p w14:paraId="484F6A6C" w14:textId="77777777" w:rsidR="003E761E" w:rsidRPr="00265FD0" w:rsidRDefault="003E761E" w:rsidP="0025558E">
            <w:pPr>
              <w:snapToGrid w:val="0"/>
              <w:jc w:val="center"/>
            </w:pPr>
            <w:r w:rsidRPr="00265FD0">
              <w:t>測試流程</w:t>
            </w:r>
          </w:p>
        </w:tc>
        <w:tc>
          <w:tcPr>
            <w:tcW w:w="3571" w:type="pct"/>
            <w:hideMark/>
          </w:tcPr>
          <w:p w14:paraId="29B28D79" w14:textId="78607E68" w:rsidR="003E761E" w:rsidRPr="00265FD0" w:rsidRDefault="003E761E" w:rsidP="00062280">
            <w:pPr>
              <w:snapToGrid w:val="0"/>
              <w:jc w:val="both"/>
            </w:pPr>
            <w:r w:rsidRPr="00265FD0">
              <w:rPr>
                <w:rFonts w:hint="eastAsia"/>
              </w:rPr>
              <w:t>查看最新一筆血壓數據，點選血壓分析</w:t>
            </w:r>
          </w:p>
        </w:tc>
      </w:tr>
      <w:tr w:rsidR="003E761E" w:rsidRPr="00265FD0" w14:paraId="09076A05" w14:textId="77777777" w:rsidTr="0025558E">
        <w:trPr>
          <w:jc w:val="center"/>
        </w:trPr>
        <w:tc>
          <w:tcPr>
            <w:tcW w:w="1429" w:type="pct"/>
            <w:shd w:val="clear" w:color="auto" w:fill="F2F2F2" w:themeFill="background1" w:themeFillShade="F2"/>
            <w:vAlign w:val="center"/>
            <w:hideMark/>
          </w:tcPr>
          <w:p w14:paraId="4EAB024B" w14:textId="77777777" w:rsidR="003E761E" w:rsidRPr="00265FD0" w:rsidRDefault="003E761E" w:rsidP="0025558E">
            <w:pPr>
              <w:snapToGrid w:val="0"/>
              <w:jc w:val="center"/>
            </w:pPr>
            <w:r w:rsidRPr="00265FD0">
              <w:t>預期成果</w:t>
            </w:r>
          </w:p>
        </w:tc>
        <w:tc>
          <w:tcPr>
            <w:tcW w:w="3571" w:type="pct"/>
            <w:hideMark/>
          </w:tcPr>
          <w:p w14:paraId="1183D177" w14:textId="35D05B7C" w:rsidR="003E761E" w:rsidRPr="00265FD0" w:rsidRDefault="003E761E" w:rsidP="00062280">
            <w:pPr>
              <w:snapToGrid w:val="0"/>
              <w:jc w:val="both"/>
            </w:pPr>
            <w:r w:rsidRPr="00265FD0">
              <w:rPr>
                <w:rFonts w:hint="eastAsia"/>
              </w:rPr>
              <w:t>血壓</w:t>
            </w:r>
            <w:r w:rsidR="007C4196" w:rsidRPr="00265FD0">
              <w:rPr>
                <w:rFonts w:hint="eastAsia"/>
              </w:rPr>
              <w:t>歷史</w:t>
            </w:r>
            <w:r w:rsidRPr="00265FD0">
              <w:rPr>
                <w:rFonts w:hint="eastAsia"/>
              </w:rPr>
              <w:t>數據以圖形化方式呈現</w:t>
            </w:r>
          </w:p>
        </w:tc>
      </w:tr>
      <w:tr w:rsidR="003E761E" w:rsidRPr="00265FD0" w14:paraId="54F61094" w14:textId="77777777" w:rsidTr="0025558E">
        <w:trPr>
          <w:jc w:val="center"/>
        </w:trPr>
        <w:tc>
          <w:tcPr>
            <w:tcW w:w="1429" w:type="pct"/>
            <w:shd w:val="clear" w:color="auto" w:fill="F2F2F2" w:themeFill="background1" w:themeFillShade="F2"/>
            <w:vAlign w:val="center"/>
            <w:hideMark/>
          </w:tcPr>
          <w:p w14:paraId="7C7B0699" w14:textId="77777777" w:rsidR="003E761E" w:rsidRPr="00265FD0" w:rsidRDefault="003E761E" w:rsidP="0025558E">
            <w:pPr>
              <w:snapToGrid w:val="0"/>
              <w:jc w:val="center"/>
            </w:pPr>
            <w:r w:rsidRPr="00265FD0">
              <w:t>測試結果</w:t>
            </w:r>
          </w:p>
        </w:tc>
        <w:tc>
          <w:tcPr>
            <w:tcW w:w="3571" w:type="pct"/>
            <w:hideMark/>
          </w:tcPr>
          <w:p w14:paraId="16B9120C" w14:textId="48AE73E0" w:rsidR="003E761E" w:rsidRPr="00265FD0" w:rsidRDefault="00A0406F" w:rsidP="00062280">
            <w:pPr>
              <w:snapToGrid w:val="0"/>
            </w:pPr>
            <w:r w:rsidRPr="00265FD0">
              <w:rPr>
                <w:rFonts w:hint="eastAsia"/>
              </w:rPr>
              <w:t>正常</w:t>
            </w:r>
          </w:p>
        </w:tc>
      </w:tr>
    </w:tbl>
    <w:p w14:paraId="226D86BF" w14:textId="2CE328A2" w:rsidR="003E761E" w:rsidRPr="00265FD0" w:rsidRDefault="003E761E" w:rsidP="001C287D"/>
    <w:p w14:paraId="4F834425" w14:textId="291B3ACF" w:rsidR="007C4196" w:rsidRPr="00265FD0" w:rsidRDefault="007C4196" w:rsidP="007C4196">
      <w:pPr>
        <w:pStyle w:val="ac"/>
        <w:keepNext/>
      </w:pPr>
      <w:bookmarkStart w:id="147" w:name="_Toc151314181"/>
      <w:r w:rsidRPr="00265FD0">
        <w:rPr>
          <w:rFonts w:hint="eastAsia"/>
          <w:lang w:eastAsia="zh-CN"/>
        </w:rPr>
        <w:t>▼</w:t>
      </w:r>
      <w:r w:rsidRPr="00265FD0">
        <w:rPr>
          <w:rFonts w:hint="eastAsia"/>
        </w:rPr>
        <w:t>表</w:t>
      </w:r>
      <w:r w:rsidR="000820A3" w:rsidRPr="00265FD0">
        <w:fldChar w:fldCharType="begin"/>
      </w:r>
      <w:r w:rsidR="000820A3" w:rsidRPr="00265FD0">
        <w:instrText xml:space="preserve"> </w:instrText>
      </w:r>
      <w:r w:rsidR="000820A3" w:rsidRPr="00265FD0">
        <w:rPr>
          <w:rFonts w:hint="eastAsia"/>
        </w:rPr>
        <w:instrText>STYLEREF 2 \s</w:instrText>
      </w:r>
      <w:r w:rsidR="000820A3" w:rsidRPr="00265FD0">
        <w:instrText xml:space="preserve"> </w:instrText>
      </w:r>
      <w:r w:rsidR="000820A3" w:rsidRPr="00265FD0">
        <w:fldChar w:fldCharType="separate"/>
      </w:r>
      <w:r w:rsidR="00F239B7">
        <w:rPr>
          <w:noProof/>
        </w:rPr>
        <w:t>10-2</w:t>
      </w:r>
      <w:r w:rsidR="000820A3" w:rsidRPr="00265FD0">
        <w:fldChar w:fldCharType="end"/>
      </w:r>
      <w:r w:rsidR="000820A3" w:rsidRPr="00265FD0">
        <w:noBreakHyphen/>
      </w:r>
      <w:r w:rsidR="000820A3" w:rsidRPr="00265FD0">
        <w:fldChar w:fldCharType="begin"/>
      </w:r>
      <w:r w:rsidR="000820A3" w:rsidRPr="00265FD0">
        <w:instrText xml:space="preserve"> </w:instrText>
      </w:r>
      <w:r w:rsidR="000820A3" w:rsidRPr="00265FD0">
        <w:rPr>
          <w:rFonts w:hint="eastAsia"/>
        </w:rPr>
        <w:instrText xml:space="preserve">SEQ </w:instrText>
      </w:r>
      <w:r w:rsidR="000820A3" w:rsidRPr="00265FD0">
        <w:rPr>
          <w:rFonts w:hint="eastAsia"/>
        </w:rPr>
        <w:instrText>表</w:instrText>
      </w:r>
      <w:r w:rsidR="000820A3" w:rsidRPr="00265FD0">
        <w:rPr>
          <w:rFonts w:hint="eastAsia"/>
        </w:rPr>
        <w:instrText xml:space="preserve"> \* ARABIC \s 2</w:instrText>
      </w:r>
      <w:r w:rsidR="000820A3" w:rsidRPr="00265FD0">
        <w:instrText xml:space="preserve"> </w:instrText>
      </w:r>
      <w:r w:rsidR="000820A3" w:rsidRPr="00265FD0">
        <w:fldChar w:fldCharType="separate"/>
      </w:r>
      <w:r w:rsidR="00F239B7">
        <w:rPr>
          <w:noProof/>
        </w:rPr>
        <w:t>12</w:t>
      </w:r>
      <w:r w:rsidR="000820A3" w:rsidRPr="00265FD0">
        <w:fldChar w:fldCharType="end"/>
      </w:r>
      <w:r w:rsidRPr="00265FD0">
        <w:rPr>
          <w:rFonts w:hint="eastAsia"/>
        </w:rPr>
        <w:t>、檢視步數數據測試</w:t>
      </w:r>
      <w:bookmarkEnd w:id="147"/>
    </w:p>
    <w:tbl>
      <w:tblPr>
        <w:tblStyle w:val="13"/>
        <w:tblW w:w="3809" w:type="pct"/>
        <w:jc w:val="center"/>
        <w:tblLook w:val="04A0" w:firstRow="1" w:lastRow="0" w:firstColumn="1" w:lastColumn="0" w:noHBand="0" w:noVBand="1"/>
      </w:tblPr>
      <w:tblGrid>
        <w:gridCol w:w="2269"/>
        <w:gridCol w:w="5669"/>
      </w:tblGrid>
      <w:tr w:rsidR="007C4196" w:rsidRPr="00265FD0" w14:paraId="640A4762" w14:textId="77777777" w:rsidTr="0025558E">
        <w:trPr>
          <w:jc w:val="center"/>
        </w:trPr>
        <w:tc>
          <w:tcPr>
            <w:tcW w:w="1429" w:type="pct"/>
            <w:shd w:val="clear" w:color="auto" w:fill="F2F2F2" w:themeFill="background1" w:themeFillShade="F2"/>
            <w:hideMark/>
          </w:tcPr>
          <w:p w14:paraId="15F9FC4D" w14:textId="77777777" w:rsidR="007C4196" w:rsidRPr="00265FD0" w:rsidRDefault="007C4196" w:rsidP="00062280">
            <w:pPr>
              <w:snapToGrid w:val="0"/>
              <w:jc w:val="center"/>
            </w:pPr>
            <w:r w:rsidRPr="00265FD0">
              <w:t>功能名稱</w:t>
            </w:r>
          </w:p>
        </w:tc>
        <w:tc>
          <w:tcPr>
            <w:tcW w:w="3571" w:type="pct"/>
            <w:hideMark/>
          </w:tcPr>
          <w:p w14:paraId="3250E267" w14:textId="021D6D34" w:rsidR="007C4196" w:rsidRPr="00265FD0" w:rsidRDefault="007C4196" w:rsidP="0025558E">
            <w:pPr>
              <w:snapToGrid w:val="0"/>
              <w:jc w:val="both"/>
            </w:pPr>
            <w:r w:rsidRPr="00265FD0">
              <w:rPr>
                <w:rFonts w:hint="eastAsia"/>
              </w:rPr>
              <w:t>檢視步數數據</w:t>
            </w:r>
          </w:p>
        </w:tc>
      </w:tr>
      <w:tr w:rsidR="007C4196" w:rsidRPr="00265FD0" w14:paraId="046E308A" w14:textId="77777777" w:rsidTr="0025558E">
        <w:trPr>
          <w:jc w:val="center"/>
        </w:trPr>
        <w:tc>
          <w:tcPr>
            <w:tcW w:w="1429" w:type="pct"/>
            <w:shd w:val="clear" w:color="auto" w:fill="F2F2F2" w:themeFill="background1" w:themeFillShade="F2"/>
            <w:vAlign w:val="center"/>
            <w:hideMark/>
          </w:tcPr>
          <w:p w14:paraId="79615CC1" w14:textId="77777777" w:rsidR="007C4196" w:rsidRPr="00265FD0" w:rsidRDefault="007C4196" w:rsidP="0025558E">
            <w:pPr>
              <w:snapToGrid w:val="0"/>
              <w:jc w:val="center"/>
            </w:pPr>
            <w:r w:rsidRPr="00265FD0">
              <w:t>測試目的</w:t>
            </w:r>
          </w:p>
        </w:tc>
        <w:tc>
          <w:tcPr>
            <w:tcW w:w="3571" w:type="pct"/>
            <w:hideMark/>
          </w:tcPr>
          <w:p w14:paraId="2730565F" w14:textId="33C8E2C2" w:rsidR="007C4196" w:rsidRPr="00265FD0" w:rsidRDefault="007C4196" w:rsidP="00062280">
            <w:pPr>
              <w:snapToGrid w:val="0"/>
              <w:jc w:val="both"/>
            </w:pPr>
            <w:r w:rsidRPr="00265FD0">
              <w:rPr>
                <w:rFonts w:hint="eastAsia"/>
              </w:rPr>
              <w:t>確認手錶上的步行數據是否能順利傳輸，並繪製成圖表</w:t>
            </w:r>
          </w:p>
        </w:tc>
      </w:tr>
      <w:tr w:rsidR="007C4196" w:rsidRPr="00265FD0" w14:paraId="33EB7070" w14:textId="77777777" w:rsidTr="0025558E">
        <w:trPr>
          <w:jc w:val="center"/>
        </w:trPr>
        <w:tc>
          <w:tcPr>
            <w:tcW w:w="1429" w:type="pct"/>
            <w:shd w:val="clear" w:color="auto" w:fill="F2F2F2" w:themeFill="background1" w:themeFillShade="F2"/>
            <w:hideMark/>
          </w:tcPr>
          <w:p w14:paraId="1248D030" w14:textId="77777777" w:rsidR="007C4196" w:rsidRPr="00265FD0" w:rsidRDefault="007C4196" w:rsidP="00062280">
            <w:pPr>
              <w:snapToGrid w:val="0"/>
              <w:jc w:val="center"/>
            </w:pPr>
            <w:r w:rsidRPr="00265FD0">
              <w:t>測試流程</w:t>
            </w:r>
          </w:p>
        </w:tc>
        <w:tc>
          <w:tcPr>
            <w:tcW w:w="3571" w:type="pct"/>
            <w:hideMark/>
          </w:tcPr>
          <w:p w14:paraId="0E6781CE" w14:textId="58ECFFC9" w:rsidR="007C4196" w:rsidRPr="00265FD0" w:rsidRDefault="007C4196" w:rsidP="00062280">
            <w:pPr>
              <w:snapToGrid w:val="0"/>
              <w:jc w:val="both"/>
            </w:pPr>
            <w:r w:rsidRPr="00265FD0">
              <w:rPr>
                <w:rFonts w:hint="eastAsia"/>
              </w:rPr>
              <w:t>查看今日的步數數據</w:t>
            </w:r>
          </w:p>
        </w:tc>
      </w:tr>
      <w:tr w:rsidR="007C4196" w:rsidRPr="00265FD0" w14:paraId="79259B33" w14:textId="77777777" w:rsidTr="0025558E">
        <w:trPr>
          <w:jc w:val="center"/>
        </w:trPr>
        <w:tc>
          <w:tcPr>
            <w:tcW w:w="1429" w:type="pct"/>
            <w:shd w:val="clear" w:color="auto" w:fill="F2F2F2" w:themeFill="background1" w:themeFillShade="F2"/>
            <w:hideMark/>
          </w:tcPr>
          <w:p w14:paraId="6A453FCB" w14:textId="77777777" w:rsidR="007C4196" w:rsidRPr="00265FD0" w:rsidRDefault="007C4196" w:rsidP="00062280">
            <w:pPr>
              <w:snapToGrid w:val="0"/>
              <w:jc w:val="center"/>
            </w:pPr>
            <w:r w:rsidRPr="00265FD0">
              <w:t>預期成果</w:t>
            </w:r>
          </w:p>
        </w:tc>
        <w:tc>
          <w:tcPr>
            <w:tcW w:w="3571" w:type="pct"/>
            <w:hideMark/>
          </w:tcPr>
          <w:p w14:paraId="7DAD370B" w14:textId="3640398F" w:rsidR="007C4196" w:rsidRPr="00265FD0" w:rsidRDefault="00A0406F" w:rsidP="00062280">
            <w:pPr>
              <w:snapToGrid w:val="0"/>
              <w:jc w:val="both"/>
            </w:pPr>
            <w:r w:rsidRPr="00265FD0">
              <w:rPr>
                <w:rFonts w:hint="eastAsia"/>
              </w:rPr>
              <w:t>頁面能夠正常顯示步數</w:t>
            </w:r>
          </w:p>
        </w:tc>
      </w:tr>
      <w:tr w:rsidR="007C4196" w:rsidRPr="00265FD0" w14:paraId="41527323" w14:textId="77777777" w:rsidTr="0025558E">
        <w:trPr>
          <w:jc w:val="center"/>
        </w:trPr>
        <w:tc>
          <w:tcPr>
            <w:tcW w:w="1429" w:type="pct"/>
            <w:shd w:val="clear" w:color="auto" w:fill="F2F2F2" w:themeFill="background1" w:themeFillShade="F2"/>
            <w:hideMark/>
          </w:tcPr>
          <w:p w14:paraId="32BFFD9F" w14:textId="77777777" w:rsidR="007C4196" w:rsidRPr="00265FD0" w:rsidRDefault="007C4196" w:rsidP="00062280">
            <w:pPr>
              <w:snapToGrid w:val="0"/>
              <w:jc w:val="center"/>
            </w:pPr>
            <w:r w:rsidRPr="00265FD0">
              <w:t>測試結果</w:t>
            </w:r>
          </w:p>
        </w:tc>
        <w:tc>
          <w:tcPr>
            <w:tcW w:w="3571" w:type="pct"/>
            <w:hideMark/>
          </w:tcPr>
          <w:p w14:paraId="0A718D9D" w14:textId="67A033A3" w:rsidR="007C4196" w:rsidRPr="00265FD0" w:rsidRDefault="00A0406F" w:rsidP="00062280">
            <w:pPr>
              <w:snapToGrid w:val="0"/>
            </w:pPr>
            <w:r w:rsidRPr="00265FD0">
              <w:rPr>
                <w:rFonts w:hint="eastAsia"/>
              </w:rPr>
              <w:t>正常</w:t>
            </w:r>
          </w:p>
        </w:tc>
      </w:tr>
    </w:tbl>
    <w:p w14:paraId="7AE6DD55" w14:textId="3EED1BE8" w:rsidR="003E761E" w:rsidRPr="00265FD0" w:rsidRDefault="003E761E" w:rsidP="001C287D"/>
    <w:p w14:paraId="199ECD22" w14:textId="68A3312C" w:rsidR="00E27877" w:rsidRPr="00265FD0" w:rsidRDefault="00E27877" w:rsidP="00E27877">
      <w:pPr>
        <w:pStyle w:val="ac"/>
        <w:keepNext/>
      </w:pPr>
      <w:bookmarkStart w:id="148" w:name="_Toc151314182"/>
      <w:r w:rsidRPr="00265FD0">
        <w:rPr>
          <w:rFonts w:hint="eastAsia"/>
          <w:lang w:eastAsia="zh-CN"/>
        </w:rPr>
        <w:t>▼</w:t>
      </w:r>
      <w:r w:rsidRPr="00265FD0">
        <w:rPr>
          <w:rFonts w:hint="eastAsia"/>
        </w:rPr>
        <w:t>表</w:t>
      </w:r>
      <w:r w:rsidR="000820A3" w:rsidRPr="00265FD0">
        <w:fldChar w:fldCharType="begin"/>
      </w:r>
      <w:r w:rsidR="000820A3" w:rsidRPr="00265FD0">
        <w:instrText xml:space="preserve"> </w:instrText>
      </w:r>
      <w:r w:rsidR="000820A3" w:rsidRPr="00265FD0">
        <w:rPr>
          <w:rFonts w:hint="eastAsia"/>
        </w:rPr>
        <w:instrText>STYLEREF 2 \s</w:instrText>
      </w:r>
      <w:r w:rsidR="000820A3" w:rsidRPr="00265FD0">
        <w:instrText xml:space="preserve"> </w:instrText>
      </w:r>
      <w:r w:rsidR="000820A3" w:rsidRPr="00265FD0">
        <w:fldChar w:fldCharType="separate"/>
      </w:r>
      <w:r w:rsidR="00F239B7">
        <w:rPr>
          <w:noProof/>
        </w:rPr>
        <w:t>10-2</w:t>
      </w:r>
      <w:r w:rsidR="000820A3" w:rsidRPr="00265FD0">
        <w:fldChar w:fldCharType="end"/>
      </w:r>
      <w:r w:rsidR="000820A3" w:rsidRPr="00265FD0">
        <w:noBreakHyphen/>
      </w:r>
      <w:r w:rsidR="000820A3" w:rsidRPr="00265FD0">
        <w:fldChar w:fldCharType="begin"/>
      </w:r>
      <w:r w:rsidR="000820A3" w:rsidRPr="00265FD0">
        <w:instrText xml:space="preserve"> </w:instrText>
      </w:r>
      <w:r w:rsidR="000820A3" w:rsidRPr="00265FD0">
        <w:rPr>
          <w:rFonts w:hint="eastAsia"/>
        </w:rPr>
        <w:instrText xml:space="preserve">SEQ </w:instrText>
      </w:r>
      <w:r w:rsidR="000820A3" w:rsidRPr="00265FD0">
        <w:rPr>
          <w:rFonts w:hint="eastAsia"/>
        </w:rPr>
        <w:instrText>表</w:instrText>
      </w:r>
      <w:r w:rsidR="000820A3" w:rsidRPr="00265FD0">
        <w:rPr>
          <w:rFonts w:hint="eastAsia"/>
        </w:rPr>
        <w:instrText xml:space="preserve"> \* ARABIC \s 2</w:instrText>
      </w:r>
      <w:r w:rsidR="000820A3" w:rsidRPr="00265FD0">
        <w:instrText xml:space="preserve"> </w:instrText>
      </w:r>
      <w:r w:rsidR="000820A3" w:rsidRPr="00265FD0">
        <w:fldChar w:fldCharType="separate"/>
      </w:r>
      <w:r w:rsidR="00F239B7">
        <w:rPr>
          <w:noProof/>
        </w:rPr>
        <w:t>13</w:t>
      </w:r>
      <w:r w:rsidR="000820A3" w:rsidRPr="00265FD0">
        <w:fldChar w:fldCharType="end"/>
      </w:r>
      <w:r w:rsidRPr="00265FD0">
        <w:rPr>
          <w:rFonts w:hint="eastAsia"/>
        </w:rPr>
        <w:t>、檢視睡眠數據測試</w:t>
      </w:r>
      <w:bookmarkEnd w:id="148"/>
    </w:p>
    <w:tbl>
      <w:tblPr>
        <w:tblStyle w:val="13"/>
        <w:tblW w:w="3809" w:type="pct"/>
        <w:jc w:val="center"/>
        <w:tblLook w:val="04A0" w:firstRow="1" w:lastRow="0" w:firstColumn="1" w:lastColumn="0" w:noHBand="0" w:noVBand="1"/>
      </w:tblPr>
      <w:tblGrid>
        <w:gridCol w:w="2269"/>
        <w:gridCol w:w="5669"/>
      </w:tblGrid>
      <w:tr w:rsidR="00E27877" w:rsidRPr="00265FD0" w14:paraId="32F6CE18" w14:textId="77777777" w:rsidTr="0025558E">
        <w:trPr>
          <w:jc w:val="center"/>
        </w:trPr>
        <w:tc>
          <w:tcPr>
            <w:tcW w:w="1429" w:type="pct"/>
            <w:shd w:val="clear" w:color="auto" w:fill="F2F2F2" w:themeFill="background1" w:themeFillShade="F2"/>
            <w:hideMark/>
          </w:tcPr>
          <w:p w14:paraId="1A812C3D" w14:textId="77777777" w:rsidR="00E27877" w:rsidRPr="00265FD0" w:rsidRDefault="00E27877" w:rsidP="00062280">
            <w:pPr>
              <w:snapToGrid w:val="0"/>
              <w:jc w:val="center"/>
            </w:pPr>
            <w:r w:rsidRPr="00265FD0">
              <w:t>功能名稱</w:t>
            </w:r>
          </w:p>
        </w:tc>
        <w:tc>
          <w:tcPr>
            <w:tcW w:w="3571" w:type="pct"/>
            <w:hideMark/>
          </w:tcPr>
          <w:p w14:paraId="688AE16C" w14:textId="4F2AB6F0" w:rsidR="00E27877" w:rsidRPr="00265FD0" w:rsidRDefault="00E27877" w:rsidP="0025558E">
            <w:pPr>
              <w:snapToGrid w:val="0"/>
              <w:jc w:val="both"/>
            </w:pPr>
            <w:r w:rsidRPr="00265FD0">
              <w:rPr>
                <w:rFonts w:hint="eastAsia"/>
              </w:rPr>
              <w:t>檢視睡眠數據</w:t>
            </w:r>
          </w:p>
        </w:tc>
      </w:tr>
      <w:tr w:rsidR="00E27877" w:rsidRPr="00265FD0" w14:paraId="264C77AB" w14:textId="77777777" w:rsidTr="0025558E">
        <w:trPr>
          <w:jc w:val="center"/>
        </w:trPr>
        <w:tc>
          <w:tcPr>
            <w:tcW w:w="1429" w:type="pct"/>
            <w:shd w:val="clear" w:color="auto" w:fill="F2F2F2" w:themeFill="background1" w:themeFillShade="F2"/>
            <w:hideMark/>
          </w:tcPr>
          <w:p w14:paraId="414D2ABD" w14:textId="77777777" w:rsidR="00E27877" w:rsidRPr="00265FD0" w:rsidRDefault="00E27877" w:rsidP="00062280">
            <w:pPr>
              <w:snapToGrid w:val="0"/>
              <w:jc w:val="center"/>
            </w:pPr>
            <w:r w:rsidRPr="00265FD0">
              <w:t>測試目的</w:t>
            </w:r>
          </w:p>
        </w:tc>
        <w:tc>
          <w:tcPr>
            <w:tcW w:w="3571" w:type="pct"/>
            <w:hideMark/>
          </w:tcPr>
          <w:p w14:paraId="486D5B18" w14:textId="291BDE8E" w:rsidR="00E27877" w:rsidRPr="00265FD0" w:rsidRDefault="00E27877" w:rsidP="00062280">
            <w:pPr>
              <w:snapToGrid w:val="0"/>
              <w:jc w:val="both"/>
            </w:pPr>
            <w:r w:rsidRPr="00265FD0">
              <w:rPr>
                <w:rFonts w:hint="eastAsia"/>
              </w:rPr>
              <w:t>確認手錶上的睡眠數據是否能順利傳輸</w:t>
            </w:r>
          </w:p>
        </w:tc>
      </w:tr>
      <w:tr w:rsidR="00E27877" w:rsidRPr="00265FD0" w14:paraId="246720A1" w14:textId="77777777" w:rsidTr="0025558E">
        <w:trPr>
          <w:jc w:val="center"/>
        </w:trPr>
        <w:tc>
          <w:tcPr>
            <w:tcW w:w="1429" w:type="pct"/>
            <w:shd w:val="clear" w:color="auto" w:fill="F2F2F2" w:themeFill="background1" w:themeFillShade="F2"/>
            <w:hideMark/>
          </w:tcPr>
          <w:p w14:paraId="5E97ADB1" w14:textId="77777777" w:rsidR="00E27877" w:rsidRPr="00265FD0" w:rsidRDefault="00E27877" w:rsidP="00062280">
            <w:pPr>
              <w:snapToGrid w:val="0"/>
              <w:jc w:val="center"/>
            </w:pPr>
            <w:r w:rsidRPr="00265FD0">
              <w:t>測試流程</w:t>
            </w:r>
          </w:p>
        </w:tc>
        <w:tc>
          <w:tcPr>
            <w:tcW w:w="3571" w:type="pct"/>
            <w:hideMark/>
          </w:tcPr>
          <w:p w14:paraId="7BEF3F95" w14:textId="171D9DE2" w:rsidR="00E27877" w:rsidRPr="00265FD0" w:rsidRDefault="00E27877" w:rsidP="00062280">
            <w:pPr>
              <w:snapToGrid w:val="0"/>
              <w:jc w:val="both"/>
            </w:pPr>
            <w:r w:rsidRPr="00265FD0">
              <w:rPr>
                <w:rFonts w:hint="eastAsia"/>
              </w:rPr>
              <w:t>查看今日的睡眠數據</w:t>
            </w:r>
          </w:p>
        </w:tc>
      </w:tr>
      <w:tr w:rsidR="00E27877" w:rsidRPr="00265FD0" w14:paraId="5F27CAD2" w14:textId="77777777" w:rsidTr="0025558E">
        <w:trPr>
          <w:jc w:val="center"/>
        </w:trPr>
        <w:tc>
          <w:tcPr>
            <w:tcW w:w="1429" w:type="pct"/>
            <w:shd w:val="clear" w:color="auto" w:fill="F2F2F2" w:themeFill="background1" w:themeFillShade="F2"/>
            <w:hideMark/>
          </w:tcPr>
          <w:p w14:paraId="235B90BD" w14:textId="77777777" w:rsidR="00E27877" w:rsidRPr="00265FD0" w:rsidRDefault="00E27877" w:rsidP="00062280">
            <w:pPr>
              <w:snapToGrid w:val="0"/>
              <w:jc w:val="center"/>
            </w:pPr>
            <w:r w:rsidRPr="00265FD0">
              <w:t>預期成果</w:t>
            </w:r>
          </w:p>
        </w:tc>
        <w:tc>
          <w:tcPr>
            <w:tcW w:w="3571" w:type="pct"/>
            <w:hideMark/>
          </w:tcPr>
          <w:p w14:paraId="0ACC6ABF" w14:textId="077C6DF1" w:rsidR="00E27877" w:rsidRPr="00265FD0" w:rsidRDefault="00A0406F" w:rsidP="00062280">
            <w:pPr>
              <w:snapToGrid w:val="0"/>
              <w:jc w:val="both"/>
            </w:pPr>
            <w:r w:rsidRPr="00265FD0">
              <w:rPr>
                <w:rFonts w:hint="eastAsia"/>
              </w:rPr>
              <w:t>頁面能夠正常顯示睡眠時長</w:t>
            </w:r>
          </w:p>
        </w:tc>
      </w:tr>
      <w:tr w:rsidR="00E27877" w:rsidRPr="00265FD0" w14:paraId="647610BE" w14:textId="77777777" w:rsidTr="0025558E">
        <w:trPr>
          <w:jc w:val="center"/>
        </w:trPr>
        <w:tc>
          <w:tcPr>
            <w:tcW w:w="1429" w:type="pct"/>
            <w:shd w:val="clear" w:color="auto" w:fill="F2F2F2" w:themeFill="background1" w:themeFillShade="F2"/>
            <w:hideMark/>
          </w:tcPr>
          <w:p w14:paraId="149CC54A" w14:textId="77777777" w:rsidR="00E27877" w:rsidRPr="00265FD0" w:rsidRDefault="00E27877" w:rsidP="00062280">
            <w:pPr>
              <w:snapToGrid w:val="0"/>
              <w:jc w:val="center"/>
            </w:pPr>
            <w:r w:rsidRPr="00265FD0">
              <w:t>測試結果</w:t>
            </w:r>
          </w:p>
        </w:tc>
        <w:tc>
          <w:tcPr>
            <w:tcW w:w="3571" w:type="pct"/>
            <w:hideMark/>
          </w:tcPr>
          <w:p w14:paraId="5D496A0B" w14:textId="44A3EC14" w:rsidR="00E27877" w:rsidRPr="00265FD0" w:rsidRDefault="00A0406F" w:rsidP="00062280">
            <w:pPr>
              <w:snapToGrid w:val="0"/>
            </w:pPr>
            <w:r w:rsidRPr="00265FD0">
              <w:rPr>
                <w:rFonts w:hint="eastAsia"/>
              </w:rPr>
              <w:t>正常</w:t>
            </w:r>
          </w:p>
        </w:tc>
      </w:tr>
    </w:tbl>
    <w:p w14:paraId="14500886" w14:textId="7F7ECBDC" w:rsidR="00FC2DD9" w:rsidRPr="00265FD0" w:rsidRDefault="00FC2DD9" w:rsidP="001C287D"/>
    <w:p w14:paraId="5C533756" w14:textId="7782C9A5" w:rsidR="00E27877" w:rsidRPr="00265FD0" w:rsidRDefault="00FC2DD9" w:rsidP="001C287D">
      <w:r w:rsidRPr="00265FD0">
        <w:br w:type="page"/>
      </w:r>
    </w:p>
    <w:p w14:paraId="69D66212" w14:textId="67E2A55C" w:rsidR="00E27877" w:rsidRPr="00265FD0" w:rsidRDefault="00E27877" w:rsidP="00E27877">
      <w:pPr>
        <w:pStyle w:val="ac"/>
        <w:keepNext/>
      </w:pPr>
      <w:bookmarkStart w:id="149" w:name="_Toc151314183"/>
      <w:r w:rsidRPr="00265FD0">
        <w:rPr>
          <w:rFonts w:hint="eastAsia"/>
          <w:lang w:eastAsia="zh-CN"/>
        </w:rPr>
        <w:lastRenderedPageBreak/>
        <w:t>▼</w:t>
      </w:r>
      <w:r w:rsidRPr="00265FD0">
        <w:rPr>
          <w:rFonts w:hint="eastAsia"/>
        </w:rPr>
        <w:t>表</w:t>
      </w:r>
      <w:r w:rsidR="000820A3" w:rsidRPr="00265FD0">
        <w:fldChar w:fldCharType="begin"/>
      </w:r>
      <w:r w:rsidR="000820A3" w:rsidRPr="00265FD0">
        <w:instrText xml:space="preserve"> </w:instrText>
      </w:r>
      <w:r w:rsidR="000820A3" w:rsidRPr="00265FD0">
        <w:rPr>
          <w:rFonts w:hint="eastAsia"/>
        </w:rPr>
        <w:instrText>STYLEREF 2 \s</w:instrText>
      </w:r>
      <w:r w:rsidR="000820A3" w:rsidRPr="00265FD0">
        <w:instrText xml:space="preserve"> </w:instrText>
      </w:r>
      <w:r w:rsidR="000820A3" w:rsidRPr="00265FD0">
        <w:fldChar w:fldCharType="separate"/>
      </w:r>
      <w:r w:rsidR="00F239B7">
        <w:rPr>
          <w:noProof/>
        </w:rPr>
        <w:t>10-2</w:t>
      </w:r>
      <w:r w:rsidR="000820A3" w:rsidRPr="00265FD0">
        <w:fldChar w:fldCharType="end"/>
      </w:r>
      <w:r w:rsidR="000820A3" w:rsidRPr="00265FD0">
        <w:noBreakHyphen/>
      </w:r>
      <w:r w:rsidR="000820A3" w:rsidRPr="00265FD0">
        <w:fldChar w:fldCharType="begin"/>
      </w:r>
      <w:r w:rsidR="000820A3" w:rsidRPr="00265FD0">
        <w:instrText xml:space="preserve"> </w:instrText>
      </w:r>
      <w:r w:rsidR="000820A3" w:rsidRPr="00265FD0">
        <w:rPr>
          <w:rFonts w:hint="eastAsia"/>
        </w:rPr>
        <w:instrText xml:space="preserve">SEQ </w:instrText>
      </w:r>
      <w:r w:rsidR="000820A3" w:rsidRPr="00265FD0">
        <w:rPr>
          <w:rFonts w:hint="eastAsia"/>
        </w:rPr>
        <w:instrText>表</w:instrText>
      </w:r>
      <w:r w:rsidR="000820A3" w:rsidRPr="00265FD0">
        <w:rPr>
          <w:rFonts w:hint="eastAsia"/>
        </w:rPr>
        <w:instrText xml:space="preserve"> \* ARABIC \s 2</w:instrText>
      </w:r>
      <w:r w:rsidR="000820A3" w:rsidRPr="00265FD0">
        <w:instrText xml:space="preserve"> </w:instrText>
      </w:r>
      <w:r w:rsidR="000820A3" w:rsidRPr="00265FD0">
        <w:fldChar w:fldCharType="separate"/>
      </w:r>
      <w:r w:rsidR="00F239B7">
        <w:rPr>
          <w:noProof/>
        </w:rPr>
        <w:t>14</w:t>
      </w:r>
      <w:r w:rsidR="000820A3" w:rsidRPr="00265FD0">
        <w:fldChar w:fldCharType="end"/>
      </w:r>
      <w:r w:rsidRPr="00265FD0">
        <w:rPr>
          <w:rFonts w:hint="eastAsia"/>
        </w:rPr>
        <w:t>、瀏覽即時新聞測試</w:t>
      </w:r>
      <w:bookmarkEnd w:id="149"/>
    </w:p>
    <w:tbl>
      <w:tblPr>
        <w:tblStyle w:val="13"/>
        <w:tblW w:w="3809" w:type="pct"/>
        <w:jc w:val="center"/>
        <w:tblLook w:val="04A0" w:firstRow="1" w:lastRow="0" w:firstColumn="1" w:lastColumn="0" w:noHBand="0" w:noVBand="1"/>
      </w:tblPr>
      <w:tblGrid>
        <w:gridCol w:w="2269"/>
        <w:gridCol w:w="5669"/>
      </w:tblGrid>
      <w:tr w:rsidR="00E27877" w:rsidRPr="00265FD0" w14:paraId="62730FD6" w14:textId="77777777" w:rsidTr="0025558E">
        <w:trPr>
          <w:jc w:val="center"/>
        </w:trPr>
        <w:tc>
          <w:tcPr>
            <w:tcW w:w="1429" w:type="pct"/>
            <w:shd w:val="clear" w:color="auto" w:fill="F2F2F2" w:themeFill="background1" w:themeFillShade="F2"/>
            <w:hideMark/>
          </w:tcPr>
          <w:p w14:paraId="59F656C3" w14:textId="77777777" w:rsidR="00E27877" w:rsidRPr="00265FD0" w:rsidRDefault="00E27877" w:rsidP="00062280">
            <w:pPr>
              <w:snapToGrid w:val="0"/>
              <w:jc w:val="center"/>
            </w:pPr>
            <w:r w:rsidRPr="00265FD0">
              <w:t>功能名稱</w:t>
            </w:r>
          </w:p>
        </w:tc>
        <w:tc>
          <w:tcPr>
            <w:tcW w:w="3571" w:type="pct"/>
            <w:hideMark/>
          </w:tcPr>
          <w:p w14:paraId="5A6B539A" w14:textId="2C1D6D93" w:rsidR="00E27877" w:rsidRPr="00265FD0" w:rsidRDefault="00E27877" w:rsidP="0025558E">
            <w:pPr>
              <w:snapToGrid w:val="0"/>
              <w:jc w:val="both"/>
            </w:pPr>
            <w:r w:rsidRPr="00265FD0">
              <w:rPr>
                <w:rFonts w:hint="eastAsia"/>
              </w:rPr>
              <w:t>瀏覽即時新聞</w:t>
            </w:r>
          </w:p>
        </w:tc>
      </w:tr>
      <w:tr w:rsidR="00E27877" w:rsidRPr="00265FD0" w14:paraId="5EA7FE37" w14:textId="77777777" w:rsidTr="0025558E">
        <w:trPr>
          <w:jc w:val="center"/>
        </w:trPr>
        <w:tc>
          <w:tcPr>
            <w:tcW w:w="1429" w:type="pct"/>
            <w:shd w:val="clear" w:color="auto" w:fill="F2F2F2" w:themeFill="background1" w:themeFillShade="F2"/>
            <w:vAlign w:val="center"/>
            <w:hideMark/>
          </w:tcPr>
          <w:p w14:paraId="73337D39" w14:textId="77777777" w:rsidR="00E27877" w:rsidRPr="00265FD0" w:rsidRDefault="00E27877" w:rsidP="0025558E">
            <w:pPr>
              <w:snapToGrid w:val="0"/>
              <w:jc w:val="center"/>
            </w:pPr>
            <w:r w:rsidRPr="00265FD0">
              <w:t>測試目的</w:t>
            </w:r>
          </w:p>
        </w:tc>
        <w:tc>
          <w:tcPr>
            <w:tcW w:w="3571" w:type="pct"/>
            <w:hideMark/>
          </w:tcPr>
          <w:p w14:paraId="1957F6E9" w14:textId="3CE5E7B6" w:rsidR="00E27877" w:rsidRPr="00265FD0" w:rsidRDefault="00E27877" w:rsidP="00062280">
            <w:pPr>
              <w:snapToGrid w:val="0"/>
              <w:jc w:val="both"/>
            </w:pPr>
            <w:r w:rsidRPr="00265FD0">
              <w:rPr>
                <w:rFonts w:hint="eastAsia"/>
              </w:rPr>
              <w:t>確認</w:t>
            </w:r>
            <w:r w:rsidR="001A47DC" w:rsidRPr="00265FD0">
              <w:rPr>
                <w:rFonts w:hint="eastAsia"/>
              </w:rPr>
              <w:t>App</w:t>
            </w:r>
            <w:r w:rsidRPr="00265FD0">
              <w:rPr>
                <w:rFonts w:hint="eastAsia"/>
              </w:rPr>
              <w:t>是否能正常抓取即時新聞，並供使用者瀏覽</w:t>
            </w:r>
          </w:p>
        </w:tc>
      </w:tr>
      <w:tr w:rsidR="00E27877" w:rsidRPr="00265FD0" w14:paraId="0A5325F6" w14:textId="77777777" w:rsidTr="0025558E">
        <w:trPr>
          <w:jc w:val="center"/>
        </w:trPr>
        <w:tc>
          <w:tcPr>
            <w:tcW w:w="1429" w:type="pct"/>
            <w:shd w:val="clear" w:color="auto" w:fill="F2F2F2" w:themeFill="background1" w:themeFillShade="F2"/>
            <w:hideMark/>
          </w:tcPr>
          <w:p w14:paraId="6DD07F4F" w14:textId="77777777" w:rsidR="00E27877" w:rsidRPr="00265FD0" w:rsidRDefault="00E27877" w:rsidP="00062280">
            <w:pPr>
              <w:snapToGrid w:val="0"/>
              <w:jc w:val="center"/>
            </w:pPr>
            <w:r w:rsidRPr="00265FD0">
              <w:t>測試流程</w:t>
            </w:r>
          </w:p>
        </w:tc>
        <w:tc>
          <w:tcPr>
            <w:tcW w:w="3571" w:type="pct"/>
            <w:hideMark/>
          </w:tcPr>
          <w:p w14:paraId="72B0F926" w14:textId="727EEA72" w:rsidR="00E27877" w:rsidRPr="00265FD0" w:rsidRDefault="00E27877" w:rsidP="00062280">
            <w:pPr>
              <w:snapToGrid w:val="0"/>
              <w:jc w:val="both"/>
            </w:pPr>
            <w:r w:rsidRPr="00265FD0">
              <w:rPr>
                <w:rFonts w:hint="eastAsia"/>
              </w:rPr>
              <w:t>點選即時新聞頁面</w:t>
            </w:r>
          </w:p>
        </w:tc>
      </w:tr>
      <w:tr w:rsidR="00E27877" w:rsidRPr="00265FD0" w14:paraId="7F0695B0" w14:textId="77777777" w:rsidTr="0025558E">
        <w:trPr>
          <w:jc w:val="center"/>
        </w:trPr>
        <w:tc>
          <w:tcPr>
            <w:tcW w:w="1429" w:type="pct"/>
            <w:shd w:val="clear" w:color="auto" w:fill="F2F2F2" w:themeFill="background1" w:themeFillShade="F2"/>
            <w:hideMark/>
          </w:tcPr>
          <w:p w14:paraId="32E40B49" w14:textId="77777777" w:rsidR="00E27877" w:rsidRPr="00265FD0" w:rsidRDefault="00E27877" w:rsidP="00062280">
            <w:pPr>
              <w:snapToGrid w:val="0"/>
              <w:jc w:val="center"/>
            </w:pPr>
            <w:r w:rsidRPr="00265FD0">
              <w:t>預期成果</w:t>
            </w:r>
          </w:p>
        </w:tc>
        <w:tc>
          <w:tcPr>
            <w:tcW w:w="3571" w:type="pct"/>
            <w:hideMark/>
          </w:tcPr>
          <w:p w14:paraId="7191BCD8" w14:textId="6EB9CE77" w:rsidR="00E27877" w:rsidRPr="00265FD0" w:rsidRDefault="00E27877" w:rsidP="00062280">
            <w:pPr>
              <w:snapToGrid w:val="0"/>
              <w:jc w:val="both"/>
            </w:pPr>
            <w:r w:rsidRPr="00265FD0">
              <w:rPr>
                <w:rFonts w:hint="eastAsia"/>
              </w:rPr>
              <w:t>顯示即時健康相關新聞，並可以點擊進入</w:t>
            </w:r>
          </w:p>
        </w:tc>
      </w:tr>
      <w:tr w:rsidR="00E27877" w:rsidRPr="00265FD0" w14:paraId="153A81F3" w14:textId="77777777" w:rsidTr="0025558E">
        <w:trPr>
          <w:jc w:val="center"/>
        </w:trPr>
        <w:tc>
          <w:tcPr>
            <w:tcW w:w="1429" w:type="pct"/>
            <w:shd w:val="clear" w:color="auto" w:fill="F2F2F2" w:themeFill="background1" w:themeFillShade="F2"/>
            <w:hideMark/>
          </w:tcPr>
          <w:p w14:paraId="3AA97E71" w14:textId="77777777" w:rsidR="00E27877" w:rsidRPr="00265FD0" w:rsidRDefault="00E27877" w:rsidP="00062280">
            <w:pPr>
              <w:snapToGrid w:val="0"/>
              <w:jc w:val="center"/>
            </w:pPr>
            <w:r w:rsidRPr="00265FD0">
              <w:t>測試結果</w:t>
            </w:r>
          </w:p>
        </w:tc>
        <w:tc>
          <w:tcPr>
            <w:tcW w:w="3571" w:type="pct"/>
            <w:hideMark/>
          </w:tcPr>
          <w:p w14:paraId="1364987C" w14:textId="5FA48F69" w:rsidR="00E27877" w:rsidRPr="00265FD0" w:rsidRDefault="00A0406F" w:rsidP="00062280">
            <w:pPr>
              <w:snapToGrid w:val="0"/>
            </w:pPr>
            <w:r w:rsidRPr="00265FD0">
              <w:rPr>
                <w:rFonts w:hint="eastAsia"/>
              </w:rPr>
              <w:t>正常</w:t>
            </w:r>
          </w:p>
        </w:tc>
      </w:tr>
    </w:tbl>
    <w:p w14:paraId="54107F4D" w14:textId="17F0834B" w:rsidR="00E27877" w:rsidRPr="00265FD0" w:rsidRDefault="00E27877" w:rsidP="001C287D"/>
    <w:p w14:paraId="6B329DA5" w14:textId="31F634D9" w:rsidR="00E27877" w:rsidRPr="00265FD0" w:rsidRDefault="00E27877" w:rsidP="00E27877">
      <w:pPr>
        <w:pStyle w:val="ac"/>
        <w:keepNext/>
      </w:pPr>
      <w:bookmarkStart w:id="150" w:name="_Toc151314184"/>
      <w:r w:rsidRPr="00265FD0">
        <w:rPr>
          <w:rFonts w:hint="eastAsia"/>
          <w:lang w:eastAsia="zh-CN"/>
        </w:rPr>
        <w:t>▼</w:t>
      </w:r>
      <w:r w:rsidRPr="00265FD0">
        <w:rPr>
          <w:rFonts w:hint="eastAsia"/>
        </w:rPr>
        <w:t>表</w:t>
      </w:r>
      <w:r w:rsidR="000820A3" w:rsidRPr="00265FD0">
        <w:fldChar w:fldCharType="begin"/>
      </w:r>
      <w:r w:rsidR="000820A3" w:rsidRPr="00265FD0">
        <w:instrText xml:space="preserve"> </w:instrText>
      </w:r>
      <w:r w:rsidR="000820A3" w:rsidRPr="00265FD0">
        <w:rPr>
          <w:rFonts w:hint="eastAsia"/>
        </w:rPr>
        <w:instrText>STYLEREF 2 \s</w:instrText>
      </w:r>
      <w:r w:rsidR="000820A3" w:rsidRPr="00265FD0">
        <w:instrText xml:space="preserve"> </w:instrText>
      </w:r>
      <w:r w:rsidR="000820A3" w:rsidRPr="00265FD0">
        <w:fldChar w:fldCharType="separate"/>
      </w:r>
      <w:r w:rsidR="00F239B7">
        <w:rPr>
          <w:noProof/>
        </w:rPr>
        <w:t>10-2</w:t>
      </w:r>
      <w:r w:rsidR="000820A3" w:rsidRPr="00265FD0">
        <w:fldChar w:fldCharType="end"/>
      </w:r>
      <w:r w:rsidR="000820A3" w:rsidRPr="00265FD0">
        <w:noBreakHyphen/>
      </w:r>
      <w:r w:rsidR="000820A3" w:rsidRPr="00265FD0">
        <w:fldChar w:fldCharType="begin"/>
      </w:r>
      <w:r w:rsidR="000820A3" w:rsidRPr="00265FD0">
        <w:instrText xml:space="preserve"> </w:instrText>
      </w:r>
      <w:r w:rsidR="000820A3" w:rsidRPr="00265FD0">
        <w:rPr>
          <w:rFonts w:hint="eastAsia"/>
        </w:rPr>
        <w:instrText xml:space="preserve">SEQ </w:instrText>
      </w:r>
      <w:r w:rsidR="000820A3" w:rsidRPr="00265FD0">
        <w:rPr>
          <w:rFonts w:hint="eastAsia"/>
        </w:rPr>
        <w:instrText>表</w:instrText>
      </w:r>
      <w:r w:rsidR="000820A3" w:rsidRPr="00265FD0">
        <w:rPr>
          <w:rFonts w:hint="eastAsia"/>
        </w:rPr>
        <w:instrText xml:space="preserve"> \* ARABIC \s 2</w:instrText>
      </w:r>
      <w:r w:rsidR="000820A3" w:rsidRPr="00265FD0">
        <w:instrText xml:space="preserve"> </w:instrText>
      </w:r>
      <w:r w:rsidR="000820A3" w:rsidRPr="00265FD0">
        <w:fldChar w:fldCharType="separate"/>
      </w:r>
      <w:r w:rsidR="00F239B7">
        <w:rPr>
          <w:noProof/>
        </w:rPr>
        <w:t>15</w:t>
      </w:r>
      <w:r w:rsidR="000820A3" w:rsidRPr="00265FD0">
        <w:fldChar w:fldCharType="end"/>
      </w:r>
      <w:r w:rsidR="000820A3" w:rsidRPr="00265FD0">
        <w:rPr>
          <w:rFonts w:hint="eastAsia"/>
        </w:rPr>
        <w:t>、睡眠時間通知測試</w:t>
      </w:r>
      <w:bookmarkEnd w:id="150"/>
    </w:p>
    <w:tbl>
      <w:tblPr>
        <w:tblStyle w:val="13"/>
        <w:tblW w:w="3809" w:type="pct"/>
        <w:jc w:val="center"/>
        <w:tblLook w:val="04A0" w:firstRow="1" w:lastRow="0" w:firstColumn="1" w:lastColumn="0" w:noHBand="0" w:noVBand="1"/>
      </w:tblPr>
      <w:tblGrid>
        <w:gridCol w:w="2269"/>
        <w:gridCol w:w="5669"/>
      </w:tblGrid>
      <w:tr w:rsidR="00E27877" w:rsidRPr="00265FD0" w14:paraId="7DB5A78A" w14:textId="77777777" w:rsidTr="0025558E">
        <w:trPr>
          <w:jc w:val="center"/>
        </w:trPr>
        <w:tc>
          <w:tcPr>
            <w:tcW w:w="1429" w:type="pct"/>
            <w:shd w:val="clear" w:color="auto" w:fill="F2F2F2" w:themeFill="background1" w:themeFillShade="F2"/>
            <w:hideMark/>
          </w:tcPr>
          <w:p w14:paraId="262E1B43" w14:textId="77777777" w:rsidR="00E27877" w:rsidRPr="00265FD0" w:rsidRDefault="00E27877" w:rsidP="00062280">
            <w:pPr>
              <w:snapToGrid w:val="0"/>
              <w:jc w:val="center"/>
            </w:pPr>
            <w:r w:rsidRPr="00265FD0">
              <w:t>功能名稱</w:t>
            </w:r>
          </w:p>
        </w:tc>
        <w:tc>
          <w:tcPr>
            <w:tcW w:w="3571" w:type="pct"/>
            <w:hideMark/>
          </w:tcPr>
          <w:p w14:paraId="51D89AC0" w14:textId="773ECBC1" w:rsidR="00E27877" w:rsidRPr="00265FD0" w:rsidRDefault="000820A3" w:rsidP="0025558E">
            <w:pPr>
              <w:snapToGrid w:val="0"/>
              <w:jc w:val="both"/>
            </w:pPr>
            <w:r w:rsidRPr="00265FD0">
              <w:rPr>
                <w:rFonts w:hint="eastAsia"/>
              </w:rPr>
              <w:t>睡眠時間通知</w:t>
            </w:r>
          </w:p>
        </w:tc>
      </w:tr>
      <w:tr w:rsidR="00E27877" w:rsidRPr="00265FD0" w14:paraId="7E46B6D4" w14:textId="77777777" w:rsidTr="0025558E">
        <w:trPr>
          <w:jc w:val="center"/>
        </w:trPr>
        <w:tc>
          <w:tcPr>
            <w:tcW w:w="1429" w:type="pct"/>
            <w:shd w:val="clear" w:color="auto" w:fill="F2F2F2" w:themeFill="background1" w:themeFillShade="F2"/>
            <w:vAlign w:val="center"/>
            <w:hideMark/>
          </w:tcPr>
          <w:p w14:paraId="3CE959A3" w14:textId="77777777" w:rsidR="00E27877" w:rsidRPr="00265FD0" w:rsidRDefault="00E27877" w:rsidP="0025558E">
            <w:pPr>
              <w:snapToGrid w:val="0"/>
              <w:jc w:val="center"/>
            </w:pPr>
            <w:r w:rsidRPr="00265FD0">
              <w:t>測試目的</w:t>
            </w:r>
          </w:p>
        </w:tc>
        <w:tc>
          <w:tcPr>
            <w:tcW w:w="3571" w:type="pct"/>
            <w:hideMark/>
          </w:tcPr>
          <w:p w14:paraId="5F208978" w14:textId="50866088" w:rsidR="00E27877" w:rsidRPr="00265FD0" w:rsidRDefault="000820A3" w:rsidP="00062280">
            <w:pPr>
              <w:snapToGrid w:val="0"/>
              <w:jc w:val="both"/>
            </w:pPr>
            <w:r w:rsidRPr="00265FD0">
              <w:rPr>
                <w:rFonts w:hint="eastAsia"/>
              </w:rPr>
              <w:t>確認</w:t>
            </w:r>
            <w:r w:rsidR="001A47DC" w:rsidRPr="00265FD0">
              <w:rPr>
                <w:rFonts w:hint="eastAsia"/>
              </w:rPr>
              <w:t>App</w:t>
            </w:r>
            <w:r w:rsidRPr="00265FD0">
              <w:rPr>
                <w:rFonts w:hint="eastAsia"/>
              </w:rPr>
              <w:t>是否能正常在特定時間跳出睡眠時間提醒</w:t>
            </w:r>
          </w:p>
        </w:tc>
      </w:tr>
      <w:tr w:rsidR="00E27877" w:rsidRPr="00265FD0" w14:paraId="55AF9490" w14:textId="77777777" w:rsidTr="0025558E">
        <w:trPr>
          <w:jc w:val="center"/>
        </w:trPr>
        <w:tc>
          <w:tcPr>
            <w:tcW w:w="1429" w:type="pct"/>
            <w:shd w:val="clear" w:color="auto" w:fill="F2F2F2" w:themeFill="background1" w:themeFillShade="F2"/>
            <w:hideMark/>
          </w:tcPr>
          <w:p w14:paraId="79E0D4FA" w14:textId="77777777" w:rsidR="00E27877" w:rsidRPr="00265FD0" w:rsidRDefault="00E27877" w:rsidP="00062280">
            <w:pPr>
              <w:snapToGrid w:val="0"/>
              <w:jc w:val="center"/>
            </w:pPr>
            <w:r w:rsidRPr="00265FD0">
              <w:t>測試流程</w:t>
            </w:r>
          </w:p>
        </w:tc>
        <w:tc>
          <w:tcPr>
            <w:tcW w:w="3571" w:type="pct"/>
            <w:hideMark/>
          </w:tcPr>
          <w:p w14:paraId="415785AA" w14:textId="184E8618" w:rsidR="00E27877" w:rsidRPr="00265FD0" w:rsidRDefault="000820A3" w:rsidP="00062280">
            <w:pPr>
              <w:snapToGrid w:val="0"/>
              <w:jc w:val="both"/>
            </w:pPr>
            <w:r w:rsidRPr="00265FD0">
              <w:rPr>
                <w:rFonts w:hint="eastAsia"/>
              </w:rPr>
              <w:t>在特定時間查看手機通知</w:t>
            </w:r>
          </w:p>
        </w:tc>
      </w:tr>
      <w:tr w:rsidR="00E27877" w:rsidRPr="00265FD0" w14:paraId="4F82EF32" w14:textId="77777777" w:rsidTr="0025558E">
        <w:trPr>
          <w:jc w:val="center"/>
        </w:trPr>
        <w:tc>
          <w:tcPr>
            <w:tcW w:w="1429" w:type="pct"/>
            <w:shd w:val="clear" w:color="auto" w:fill="F2F2F2" w:themeFill="background1" w:themeFillShade="F2"/>
            <w:hideMark/>
          </w:tcPr>
          <w:p w14:paraId="4BE32EEE" w14:textId="77777777" w:rsidR="00E27877" w:rsidRPr="00265FD0" w:rsidRDefault="00E27877" w:rsidP="00062280">
            <w:pPr>
              <w:snapToGrid w:val="0"/>
              <w:jc w:val="center"/>
            </w:pPr>
            <w:r w:rsidRPr="00265FD0">
              <w:t>預期成果</w:t>
            </w:r>
          </w:p>
        </w:tc>
        <w:tc>
          <w:tcPr>
            <w:tcW w:w="3571" w:type="pct"/>
            <w:hideMark/>
          </w:tcPr>
          <w:p w14:paraId="658C3966" w14:textId="78B4992A" w:rsidR="00E27877" w:rsidRPr="00265FD0" w:rsidRDefault="000820A3" w:rsidP="00062280">
            <w:pPr>
              <w:snapToGrid w:val="0"/>
              <w:jc w:val="both"/>
            </w:pPr>
            <w:r w:rsidRPr="00265FD0">
              <w:rPr>
                <w:rFonts w:hint="eastAsia"/>
              </w:rPr>
              <w:t>於特定時間成功跳出睡眠提醒之訊息</w:t>
            </w:r>
          </w:p>
        </w:tc>
      </w:tr>
      <w:tr w:rsidR="00E27877" w:rsidRPr="00265FD0" w14:paraId="4BDACA22" w14:textId="77777777" w:rsidTr="0025558E">
        <w:trPr>
          <w:jc w:val="center"/>
        </w:trPr>
        <w:tc>
          <w:tcPr>
            <w:tcW w:w="1429" w:type="pct"/>
            <w:shd w:val="clear" w:color="auto" w:fill="F2F2F2" w:themeFill="background1" w:themeFillShade="F2"/>
            <w:hideMark/>
          </w:tcPr>
          <w:p w14:paraId="6D1F35A4" w14:textId="77777777" w:rsidR="00E27877" w:rsidRPr="00265FD0" w:rsidRDefault="00E27877" w:rsidP="00062280">
            <w:pPr>
              <w:snapToGrid w:val="0"/>
              <w:jc w:val="center"/>
            </w:pPr>
            <w:r w:rsidRPr="00265FD0">
              <w:t>測試結果</w:t>
            </w:r>
          </w:p>
        </w:tc>
        <w:tc>
          <w:tcPr>
            <w:tcW w:w="3571" w:type="pct"/>
            <w:hideMark/>
          </w:tcPr>
          <w:p w14:paraId="6159C4AB" w14:textId="28C23402" w:rsidR="00E27877" w:rsidRPr="00265FD0" w:rsidRDefault="00A0406F" w:rsidP="00062280">
            <w:pPr>
              <w:snapToGrid w:val="0"/>
            </w:pPr>
            <w:r w:rsidRPr="00265FD0">
              <w:rPr>
                <w:rFonts w:hint="eastAsia"/>
              </w:rPr>
              <w:t>待修復</w:t>
            </w:r>
          </w:p>
        </w:tc>
      </w:tr>
    </w:tbl>
    <w:p w14:paraId="0DF2F86A" w14:textId="3D30AB83" w:rsidR="000820A3" w:rsidRPr="00265FD0" w:rsidRDefault="000820A3" w:rsidP="001C287D"/>
    <w:p w14:paraId="26BA974F" w14:textId="0DFB58DB" w:rsidR="000820A3" w:rsidRPr="00265FD0" w:rsidRDefault="000820A3" w:rsidP="000820A3">
      <w:pPr>
        <w:pStyle w:val="ac"/>
        <w:keepNext/>
      </w:pPr>
      <w:bookmarkStart w:id="151" w:name="_Toc151314185"/>
      <w:r w:rsidRPr="00265FD0">
        <w:rPr>
          <w:rFonts w:hint="eastAsia"/>
          <w:lang w:eastAsia="zh-CN"/>
        </w:rPr>
        <w:t>▼</w:t>
      </w:r>
      <w:r w:rsidRPr="00265FD0">
        <w:rPr>
          <w:rFonts w:hint="eastAsia"/>
        </w:rPr>
        <w:t>表</w:t>
      </w:r>
      <w:r w:rsidRPr="00265FD0">
        <w:fldChar w:fldCharType="begin"/>
      </w:r>
      <w:r w:rsidRPr="00265FD0">
        <w:instrText xml:space="preserve"> </w:instrText>
      </w:r>
      <w:r w:rsidRPr="00265FD0">
        <w:rPr>
          <w:rFonts w:hint="eastAsia"/>
        </w:rPr>
        <w:instrText>STYLEREF 2 \s</w:instrText>
      </w:r>
      <w:r w:rsidRPr="00265FD0">
        <w:instrText xml:space="preserve"> </w:instrText>
      </w:r>
      <w:r w:rsidRPr="00265FD0">
        <w:fldChar w:fldCharType="separate"/>
      </w:r>
      <w:r w:rsidR="00F239B7">
        <w:rPr>
          <w:noProof/>
        </w:rPr>
        <w:t>10-2</w:t>
      </w:r>
      <w:r w:rsidRPr="00265FD0">
        <w:fldChar w:fldCharType="end"/>
      </w:r>
      <w:r w:rsidRPr="00265FD0">
        <w:noBreakHyphen/>
      </w:r>
      <w:r w:rsidRPr="00265FD0">
        <w:fldChar w:fldCharType="begin"/>
      </w:r>
      <w:r w:rsidRPr="00265FD0">
        <w:instrText xml:space="preserve"> </w:instrText>
      </w:r>
      <w:r w:rsidRPr="00265FD0">
        <w:rPr>
          <w:rFonts w:hint="eastAsia"/>
        </w:rPr>
        <w:instrText xml:space="preserve">SEQ </w:instrText>
      </w:r>
      <w:r w:rsidRPr="00265FD0">
        <w:rPr>
          <w:rFonts w:hint="eastAsia"/>
        </w:rPr>
        <w:instrText>表</w:instrText>
      </w:r>
      <w:r w:rsidRPr="00265FD0">
        <w:rPr>
          <w:rFonts w:hint="eastAsia"/>
        </w:rPr>
        <w:instrText xml:space="preserve"> \* ARABIC \s 2</w:instrText>
      </w:r>
      <w:r w:rsidRPr="00265FD0">
        <w:instrText xml:space="preserve"> </w:instrText>
      </w:r>
      <w:r w:rsidRPr="00265FD0">
        <w:fldChar w:fldCharType="separate"/>
      </w:r>
      <w:r w:rsidR="00F239B7">
        <w:rPr>
          <w:noProof/>
        </w:rPr>
        <w:t>16</w:t>
      </w:r>
      <w:r w:rsidRPr="00265FD0">
        <w:fldChar w:fldCharType="end"/>
      </w:r>
      <w:r w:rsidRPr="00265FD0">
        <w:rPr>
          <w:rFonts w:hint="eastAsia"/>
        </w:rPr>
        <w:t>、體重測量通知測試</w:t>
      </w:r>
      <w:bookmarkEnd w:id="151"/>
    </w:p>
    <w:tbl>
      <w:tblPr>
        <w:tblStyle w:val="13"/>
        <w:tblW w:w="3809" w:type="pct"/>
        <w:jc w:val="center"/>
        <w:tblLook w:val="04A0" w:firstRow="1" w:lastRow="0" w:firstColumn="1" w:lastColumn="0" w:noHBand="0" w:noVBand="1"/>
      </w:tblPr>
      <w:tblGrid>
        <w:gridCol w:w="2269"/>
        <w:gridCol w:w="5669"/>
      </w:tblGrid>
      <w:tr w:rsidR="000820A3" w:rsidRPr="00265FD0" w14:paraId="7F8C467D" w14:textId="77777777" w:rsidTr="0025558E">
        <w:trPr>
          <w:jc w:val="center"/>
        </w:trPr>
        <w:tc>
          <w:tcPr>
            <w:tcW w:w="1429" w:type="pct"/>
            <w:shd w:val="clear" w:color="auto" w:fill="F2F2F2" w:themeFill="background1" w:themeFillShade="F2"/>
            <w:hideMark/>
          </w:tcPr>
          <w:p w14:paraId="62473353" w14:textId="77777777" w:rsidR="000820A3" w:rsidRPr="00265FD0" w:rsidRDefault="000820A3" w:rsidP="00062280">
            <w:pPr>
              <w:snapToGrid w:val="0"/>
              <w:jc w:val="center"/>
            </w:pPr>
            <w:r w:rsidRPr="00265FD0">
              <w:t>功能名稱</w:t>
            </w:r>
          </w:p>
        </w:tc>
        <w:tc>
          <w:tcPr>
            <w:tcW w:w="3571" w:type="pct"/>
            <w:hideMark/>
          </w:tcPr>
          <w:p w14:paraId="6088EA2A" w14:textId="49CB86E2" w:rsidR="000820A3" w:rsidRPr="00265FD0" w:rsidRDefault="000820A3" w:rsidP="0025558E">
            <w:pPr>
              <w:snapToGrid w:val="0"/>
              <w:jc w:val="both"/>
            </w:pPr>
            <w:r w:rsidRPr="00265FD0">
              <w:rPr>
                <w:rFonts w:hint="eastAsia"/>
              </w:rPr>
              <w:t>體重測量通知</w:t>
            </w:r>
          </w:p>
        </w:tc>
      </w:tr>
      <w:tr w:rsidR="000820A3" w:rsidRPr="00265FD0" w14:paraId="1DFAABEC" w14:textId="77777777" w:rsidTr="0025558E">
        <w:trPr>
          <w:jc w:val="center"/>
        </w:trPr>
        <w:tc>
          <w:tcPr>
            <w:tcW w:w="1429" w:type="pct"/>
            <w:shd w:val="clear" w:color="auto" w:fill="F2F2F2" w:themeFill="background1" w:themeFillShade="F2"/>
            <w:vAlign w:val="center"/>
            <w:hideMark/>
          </w:tcPr>
          <w:p w14:paraId="43792591" w14:textId="77777777" w:rsidR="000820A3" w:rsidRPr="00265FD0" w:rsidRDefault="000820A3" w:rsidP="0025558E">
            <w:pPr>
              <w:snapToGrid w:val="0"/>
              <w:jc w:val="center"/>
            </w:pPr>
            <w:r w:rsidRPr="00265FD0">
              <w:t>測試目的</w:t>
            </w:r>
          </w:p>
        </w:tc>
        <w:tc>
          <w:tcPr>
            <w:tcW w:w="3571" w:type="pct"/>
            <w:hideMark/>
          </w:tcPr>
          <w:p w14:paraId="19A304C5" w14:textId="741DE81D" w:rsidR="000820A3" w:rsidRPr="00265FD0" w:rsidRDefault="000820A3" w:rsidP="00062280">
            <w:pPr>
              <w:snapToGrid w:val="0"/>
              <w:jc w:val="both"/>
            </w:pPr>
            <w:r w:rsidRPr="00265FD0">
              <w:rPr>
                <w:rFonts w:hint="eastAsia"/>
              </w:rPr>
              <w:t>確認</w:t>
            </w:r>
            <w:r w:rsidR="001A47DC" w:rsidRPr="00265FD0">
              <w:rPr>
                <w:rFonts w:hint="eastAsia"/>
              </w:rPr>
              <w:t>App</w:t>
            </w:r>
            <w:r w:rsidRPr="00265FD0">
              <w:rPr>
                <w:rFonts w:hint="eastAsia"/>
              </w:rPr>
              <w:t>是否能正常在特定時間跳出體重量測提醒</w:t>
            </w:r>
          </w:p>
        </w:tc>
      </w:tr>
      <w:tr w:rsidR="000820A3" w:rsidRPr="00265FD0" w14:paraId="35DB81C6" w14:textId="77777777" w:rsidTr="0025558E">
        <w:trPr>
          <w:jc w:val="center"/>
        </w:trPr>
        <w:tc>
          <w:tcPr>
            <w:tcW w:w="1429" w:type="pct"/>
            <w:shd w:val="clear" w:color="auto" w:fill="F2F2F2" w:themeFill="background1" w:themeFillShade="F2"/>
            <w:hideMark/>
          </w:tcPr>
          <w:p w14:paraId="34A2329C" w14:textId="77777777" w:rsidR="000820A3" w:rsidRPr="00265FD0" w:rsidRDefault="000820A3" w:rsidP="00062280">
            <w:pPr>
              <w:snapToGrid w:val="0"/>
              <w:jc w:val="center"/>
            </w:pPr>
            <w:r w:rsidRPr="00265FD0">
              <w:t>測試流程</w:t>
            </w:r>
          </w:p>
        </w:tc>
        <w:tc>
          <w:tcPr>
            <w:tcW w:w="3571" w:type="pct"/>
            <w:hideMark/>
          </w:tcPr>
          <w:p w14:paraId="4D7C5526" w14:textId="77777777" w:rsidR="000820A3" w:rsidRPr="00265FD0" w:rsidRDefault="000820A3" w:rsidP="00062280">
            <w:pPr>
              <w:snapToGrid w:val="0"/>
              <w:jc w:val="both"/>
            </w:pPr>
            <w:r w:rsidRPr="00265FD0">
              <w:rPr>
                <w:rFonts w:hint="eastAsia"/>
              </w:rPr>
              <w:t>在特定時間查看手機通知</w:t>
            </w:r>
          </w:p>
        </w:tc>
      </w:tr>
      <w:tr w:rsidR="000820A3" w:rsidRPr="00265FD0" w14:paraId="3A669C01" w14:textId="77777777" w:rsidTr="0025558E">
        <w:trPr>
          <w:jc w:val="center"/>
        </w:trPr>
        <w:tc>
          <w:tcPr>
            <w:tcW w:w="1429" w:type="pct"/>
            <w:shd w:val="clear" w:color="auto" w:fill="F2F2F2" w:themeFill="background1" w:themeFillShade="F2"/>
            <w:hideMark/>
          </w:tcPr>
          <w:p w14:paraId="410E6325" w14:textId="77777777" w:rsidR="000820A3" w:rsidRPr="00265FD0" w:rsidRDefault="000820A3" w:rsidP="00062280">
            <w:pPr>
              <w:snapToGrid w:val="0"/>
              <w:jc w:val="center"/>
            </w:pPr>
            <w:r w:rsidRPr="00265FD0">
              <w:t>預期成果</w:t>
            </w:r>
          </w:p>
        </w:tc>
        <w:tc>
          <w:tcPr>
            <w:tcW w:w="3571" w:type="pct"/>
            <w:hideMark/>
          </w:tcPr>
          <w:p w14:paraId="5FFE5097" w14:textId="3E3F78EE" w:rsidR="000820A3" w:rsidRPr="00265FD0" w:rsidRDefault="000820A3" w:rsidP="00062280">
            <w:pPr>
              <w:snapToGrid w:val="0"/>
              <w:jc w:val="both"/>
            </w:pPr>
            <w:r w:rsidRPr="00265FD0">
              <w:rPr>
                <w:rFonts w:hint="eastAsia"/>
              </w:rPr>
              <w:t>於特定時間成功跳出體重測量提醒之訊息</w:t>
            </w:r>
          </w:p>
        </w:tc>
      </w:tr>
      <w:tr w:rsidR="000820A3" w:rsidRPr="00265FD0" w14:paraId="391B5FEB" w14:textId="77777777" w:rsidTr="0025558E">
        <w:trPr>
          <w:jc w:val="center"/>
        </w:trPr>
        <w:tc>
          <w:tcPr>
            <w:tcW w:w="1429" w:type="pct"/>
            <w:shd w:val="clear" w:color="auto" w:fill="F2F2F2" w:themeFill="background1" w:themeFillShade="F2"/>
            <w:hideMark/>
          </w:tcPr>
          <w:p w14:paraId="0D7BA277" w14:textId="77777777" w:rsidR="000820A3" w:rsidRPr="00265FD0" w:rsidRDefault="000820A3" w:rsidP="00062280">
            <w:pPr>
              <w:snapToGrid w:val="0"/>
              <w:jc w:val="center"/>
            </w:pPr>
            <w:r w:rsidRPr="00265FD0">
              <w:t>測試結果</w:t>
            </w:r>
          </w:p>
        </w:tc>
        <w:tc>
          <w:tcPr>
            <w:tcW w:w="3571" w:type="pct"/>
            <w:hideMark/>
          </w:tcPr>
          <w:p w14:paraId="5B146960" w14:textId="34A66DE4" w:rsidR="000820A3" w:rsidRPr="00265FD0" w:rsidRDefault="00A0406F" w:rsidP="00062280">
            <w:pPr>
              <w:snapToGrid w:val="0"/>
            </w:pPr>
            <w:r w:rsidRPr="00265FD0">
              <w:rPr>
                <w:rFonts w:hint="eastAsia"/>
              </w:rPr>
              <w:t>待修復</w:t>
            </w:r>
          </w:p>
        </w:tc>
      </w:tr>
    </w:tbl>
    <w:p w14:paraId="0F30927D" w14:textId="77777777" w:rsidR="000820A3" w:rsidRPr="00265FD0" w:rsidRDefault="000820A3" w:rsidP="001C287D"/>
    <w:p w14:paraId="215566FB" w14:textId="645C6361" w:rsidR="001C287D" w:rsidRPr="00265FD0" w:rsidRDefault="00D67736" w:rsidP="001C287D">
      <w:r w:rsidRPr="00265FD0">
        <w:br w:type="page"/>
      </w:r>
    </w:p>
    <w:p w14:paraId="4370F1BB" w14:textId="5E6F3384" w:rsidR="001C287D" w:rsidRPr="00265FD0" w:rsidRDefault="001C287D" w:rsidP="001C287D">
      <w:pPr>
        <w:pStyle w:val="1"/>
      </w:pPr>
      <w:bookmarkStart w:id="152" w:name="_Toc149829345"/>
      <w:r w:rsidRPr="00265FD0">
        <w:rPr>
          <w:rFonts w:hint="eastAsia"/>
        </w:rPr>
        <w:lastRenderedPageBreak/>
        <w:t>操作手冊</w:t>
      </w:r>
      <w:bookmarkEnd w:id="152"/>
    </w:p>
    <w:p w14:paraId="229D4DF8" w14:textId="43245193" w:rsidR="004806AD" w:rsidRPr="00265FD0" w:rsidRDefault="004806AD" w:rsidP="006E1198">
      <w:pPr>
        <w:pStyle w:val="af9"/>
        <w:snapToGrid w:val="0"/>
        <w:rPr>
          <w:rFonts w:cs="Times New Roman"/>
        </w:rPr>
      </w:pPr>
      <w:r w:rsidRPr="00265FD0">
        <w:rPr>
          <w:rFonts w:cs="Times New Roman"/>
        </w:rPr>
        <w:t>專案安裝詳細設定、管理，詳見</w:t>
      </w:r>
      <w:r w:rsidRPr="00265FD0">
        <w:rPr>
          <w:rFonts w:cs="Times New Roman"/>
        </w:rPr>
        <w:t>GitHub 11</w:t>
      </w:r>
      <w:r w:rsidR="009C4D82" w:rsidRPr="00265FD0">
        <w:rPr>
          <w:rFonts w:cs="Times New Roman"/>
        </w:rPr>
        <w:t>2</w:t>
      </w:r>
      <w:r w:rsidRPr="00265FD0">
        <w:rPr>
          <w:rFonts w:cs="Times New Roman"/>
        </w:rPr>
        <w:t>406</w:t>
      </w:r>
      <w:r w:rsidRPr="00265FD0">
        <w:rPr>
          <w:rFonts w:cs="Times New Roman"/>
        </w:rPr>
        <w:t>專案內</w:t>
      </w:r>
      <w:r w:rsidRPr="00265FD0">
        <w:rPr>
          <w:rFonts w:cs="Times New Roman"/>
        </w:rPr>
        <w:t xml:space="preserve"> README.md</w:t>
      </w:r>
      <w:r w:rsidRPr="00265FD0">
        <w:rPr>
          <w:rFonts w:cs="Times New Roman"/>
        </w:rPr>
        <w:t>，專案</w:t>
      </w:r>
      <w:r w:rsidRPr="00265FD0">
        <w:rPr>
          <w:rFonts w:cs="Times New Roman"/>
        </w:rPr>
        <w:t>GitHub</w:t>
      </w:r>
      <w:r w:rsidRPr="00265FD0">
        <w:rPr>
          <w:rFonts w:cs="Times New Roman"/>
        </w:rPr>
        <w:t>：</w:t>
      </w:r>
      <w:hyperlink r:id="rId56" w:history="1">
        <w:r w:rsidRPr="00265FD0">
          <w:rPr>
            <w:rStyle w:val="a7"/>
            <w:rFonts w:cs="Times New Roman"/>
          </w:rPr>
          <w:t>https://github.com/112406</w:t>
        </w:r>
      </w:hyperlink>
    </w:p>
    <w:p w14:paraId="07C4E63C" w14:textId="77777777" w:rsidR="004806AD" w:rsidRPr="00265FD0" w:rsidRDefault="004806AD" w:rsidP="006E1198">
      <w:pPr>
        <w:pStyle w:val="af9"/>
        <w:snapToGrid w:val="0"/>
        <w:rPr>
          <w:rFonts w:cs="Times New Roman"/>
        </w:rPr>
      </w:pPr>
    </w:p>
    <w:p w14:paraId="27C135AF" w14:textId="77777777" w:rsidR="004806AD" w:rsidRPr="00265FD0" w:rsidRDefault="004806AD" w:rsidP="006E1198">
      <w:pPr>
        <w:pStyle w:val="af9"/>
        <w:numPr>
          <w:ilvl w:val="0"/>
          <w:numId w:val="44"/>
        </w:numPr>
        <w:snapToGrid w:val="0"/>
        <w:ind w:firstLineChars="0"/>
        <w:rPr>
          <w:rFonts w:cs="Times New Roman"/>
        </w:rPr>
      </w:pPr>
      <w:r w:rsidRPr="00265FD0">
        <w:rPr>
          <w:rFonts w:cs="Times New Roman"/>
        </w:rPr>
        <w:t xml:space="preserve">Android (apk) </w:t>
      </w:r>
      <w:r w:rsidRPr="00265FD0">
        <w:rPr>
          <w:rFonts w:cs="Times New Roman"/>
        </w:rPr>
        <w:t>安裝方式</w:t>
      </w:r>
    </w:p>
    <w:p w14:paraId="3A3542A8" w14:textId="4BF1C3F3" w:rsidR="004806AD" w:rsidRPr="00265FD0" w:rsidRDefault="004806AD" w:rsidP="006E1198">
      <w:pPr>
        <w:pStyle w:val="af9"/>
        <w:snapToGrid w:val="0"/>
        <w:rPr>
          <w:rFonts w:cs="Times New Roman"/>
        </w:rPr>
      </w:pPr>
      <w:r w:rsidRPr="00265FD0">
        <w:rPr>
          <w:rFonts w:cs="Times New Roman"/>
        </w:rPr>
        <w:t>開啟瀏覽器連線至專案網址內點擊下載</w:t>
      </w:r>
      <w:r w:rsidR="0038426B" w:rsidRPr="00265FD0">
        <w:rPr>
          <w:rFonts w:cs="Times New Roman" w:hint="eastAsia"/>
        </w:rPr>
        <w:t>：</w:t>
      </w:r>
      <w:hyperlink r:id="rId57" w:history="1">
        <w:r w:rsidR="006E1198" w:rsidRPr="00265FD0">
          <w:rPr>
            <w:rStyle w:val="a7"/>
            <w:rFonts w:cs="Times New Roman"/>
          </w:rPr>
          <w:t>https://github.com/112406/app-112406/releases</w:t>
        </w:r>
      </w:hyperlink>
      <w:r w:rsidRPr="00265FD0">
        <w:rPr>
          <w:rFonts w:cs="Times New Roman"/>
        </w:rPr>
        <w:t>，點選</w:t>
      </w:r>
      <w:r w:rsidR="009C4D82" w:rsidRPr="00265FD0">
        <w:rPr>
          <w:rFonts w:cs="Times New Roman" w:hint="eastAsia"/>
        </w:rPr>
        <w:t>He</w:t>
      </w:r>
      <w:r w:rsidR="009C4D82" w:rsidRPr="00265FD0">
        <w:rPr>
          <w:rFonts w:cs="Times New Roman"/>
        </w:rPr>
        <w:t>artWave</w:t>
      </w:r>
      <w:r w:rsidRPr="00265FD0">
        <w:rPr>
          <w:rFonts w:cs="Times New Roman"/>
        </w:rPr>
        <w:t xml:space="preserve">.apk </w:t>
      </w:r>
      <w:r w:rsidRPr="00265FD0">
        <w:rPr>
          <w:rFonts w:cs="Times New Roman"/>
        </w:rPr>
        <w:t>進行下載</w:t>
      </w:r>
      <w:r w:rsidR="00B4453A" w:rsidRPr="00265FD0">
        <w:rPr>
          <w:rFonts w:cs="Times New Roman" w:hint="eastAsia"/>
        </w:rPr>
        <w:t>。</w:t>
      </w:r>
    </w:p>
    <w:p w14:paraId="4B576947" w14:textId="736E96B7" w:rsidR="004806AD" w:rsidRPr="00265FD0" w:rsidRDefault="004806AD" w:rsidP="006E1198">
      <w:pPr>
        <w:snapToGrid w:val="0"/>
        <w:jc w:val="both"/>
      </w:pPr>
      <w:r w:rsidRPr="00265FD0">
        <w:tab/>
      </w:r>
    </w:p>
    <w:p w14:paraId="62F81C7C" w14:textId="77777777" w:rsidR="004806AD" w:rsidRPr="00265FD0" w:rsidRDefault="004806AD" w:rsidP="006E1198">
      <w:pPr>
        <w:pStyle w:val="af9"/>
        <w:numPr>
          <w:ilvl w:val="0"/>
          <w:numId w:val="44"/>
        </w:numPr>
        <w:snapToGrid w:val="0"/>
        <w:ind w:left="482" w:firstLineChars="0" w:hanging="482"/>
      </w:pPr>
      <w:r w:rsidRPr="00265FD0">
        <w:rPr>
          <w:rFonts w:hint="eastAsia"/>
        </w:rPr>
        <w:t xml:space="preserve">iOS (ipa) </w:t>
      </w:r>
      <w:r w:rsidRPr="00265FD0">
        <w:rPr>
          <w:rFonts w:hint="eastAsia"/>
        </w:rPr>
        <w:t>安裝方式</w:t>
      </w:r>
    </w:p>
    <w:p w14:paraId="6369B063" w14:textId="326A5470" w:rsidR="004806AD" w:rsidRPr="00265FD0" w:rsidRDefault="004806AD" w:rsidP="006E1198">
      <w:pPr>
        <w:pStyle w:val="af9"/>
        <w:snapToGrid w:val="0"/>
      </w:pPr>
      <w:r w:rsidRPr="00265FD0">
        <w:rPr>
          <w:rFonts w:hint="eastAsia"/>
        </w:rPr>
        <w:t>使用電腦開啟瀏覽器並連線至專案網址內點擊下載</w:t>
      </w:r>
      <w:r w:rsidRPr="00265FD0">
        <w:rPr>
          <w:rFonts w:hint="eastAsia"/>
        </w:rPr>
        <w:t>:</w:t>
      </w:r>
      <w:r w:rsidRPr="00265FD0">
        <w:rPr>
          <w:rFonts w:hint="eastAsia"/>
          <w:color w:val="4472C4" w:themeColor="accent1"/>
          <w:u w:val="single"/>
        </w:rPr>
        <w:t>https://github.com/111406/app-111406/releases</w:t>
      </w:r>
      <w:r w:rsidRPr="00265FD0">
        <w:rPr>
          <w:rFonts w:hint="eastAsia"/>
        </w:rPr>
        <w:t>，點選</w:t>
      </w:r>
      <w:r w:rsidR="009C4D82" w:rsidRPr="00265FD0">
        <w:rPr>
          <w:rFonts w:cs="Times New Roman" w:hint="eastAsia"/>
        </w:rPr>
        <w:t>He</w:t>
      </w:r>
      <w:r w:rsidR="009C4D82" w:rsidRPr="00265FD0">
        <w:rPr>
          <w:rFonts w:cs="Times New Roman"/>
        </w:rPr>
        <w:t>artWave</w:t>
      </w:r>
      <w:r w:rsidRPr="00265FD0">
        <w:rPr>
          <w:rFonts w:hint="eastAsia"/>
        </w:rPr>
        <w:t xml:space="preserve">.ipa </w:t>
      </w:r>
      <w:r w:rsidRPr="00265FD0">
        <w:rPr>
          <w:rFonts w:hint="eastAsia"/>
        </w:rPr>
        <w:t>進行下載，</w:t>
      </w:r>
    </w:p>
    <w:p w14:paraId="6B184590" w14:textId="3FE3AD1D" w:rsidR="00FA045C" w:rsidRPr="00265FD0" w:rsidRDefault="00066A24" w:rsidP="006E1198">
      <w:pPr>
        <w:snapToGrid w:val="0"/>
        <w:jc w:val="both"/>
      </w:pPr>
      <w:r w:rsidRPr="00265FD0">
        <w:rPr>
          <w:rFonts w:hint="eastAsia"/>
        </w:rPr>
        <w:t>或是參照</w:t>
      </w:r>
      <w:r w:rsidRPr="00265FD0">
        <w:rPr>
          <w:kern w:val="0"/>
        </w:rPr>
        <w:t>i</w:t>
      </w:r>
      <w:r w:rsidR="00D5431A" w:rsidRPr="00265FD0">
        <w:rPr>
          <w:rFonts w:hint="eastAsia"/>
          <w:kern w:val="0"/>
        </w:rPr>
        <w:t>OS</w:t>
      </w:r>
      <w:r w:rsidRPr="00265FD0">
        <w:rPr>
          <w:rFonts w:hint="eastAsia"/>
          <w:kern w:val="0"/>
        </w:rPr>
        <w:t>用戶安裝介紹影片</w:t>
      </w:r>
      <w:r w:rsidR="008D5BC6" w:rsidRPr="00265FD0">
        <w:rPr>
          <w:rFonts w:hint="eastAsia"/>
          <w:kern w:val="0"/>
        </w:rPr>
        <w:t>，</w:t>
      </w:r>
      <w:r w:rsidR="00372861" w:rsidRPr="00265FD0">
        <w:rPr>
          <w:rFonts w:hint="eastAsia"/>
          <w:kern w:val="0"/>
        </w:rPr>
        <w:t>請</w:t>
      </w:r>
      <w:r w:rsidR="008D5BC6" w:rsidRPr="00265FD0">
        <w:rPr>
          <w:rFonts w:hint="eastAsia"/>
          <w:kern w:val="0"/>
        </w:rPr>
        <w:t>掃描以下</w:t>
      </w:r>
      <w:r w:rsidR="008D5BC6" w:rsidRPr="00265FD0">
        <w:rPr>
          <w:rFonts w:hint="eastAsia"/>
          <w:kern w:val="0"/>
        </w:rPr>
        <w:t xml:space="preserve">QR </w:t>
      </w:r>
      <w:r w:rsidR="008D5BC6" w:rsidRPr="00265FD0">
        <w:rPr>
          <w:kern w:val="0"/>
        </w:rPr>
        <w:t>code</w:t>
      </w:r>
      <w:r w:rsidRPr="00265FD0">
        <w:rPr>
          <w:rFonts w:hint="eastAsia"/>
          <w:kern w:val="0"/>
        </w:rPr>
        <w:t>。</w:t>
      </w:r>
    </w:p>
    <w:p w14:paraId="0FF7CBC8" w14:textId="39F2CD48" w:rsidR="00FA045C" w:rsidRPr="00265FD0" w:rsidRDefault="008D5BC6" w:rsidP="008D5BC6">
      <w:pPr>
        <w:jc w:val="center"/>
      </w:pPr>
      <w:r w:rsidRPr="00265FD0">
        <w:rPr>
          <w:noProof/>
        </w:rPr>
        <w:drawing>
          <wp:inline distT="0" distB="0" distL="0" distR="0" wp14:anchorId="5763FB05" wp14:editId="1AEE1044">
            <wp:extent cx="1059180" cy="1059180"/>
            <wp:effectExtent l="0" t="0" r="7620" b="762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059180" cy="1059180"/>
                    </a:xfrm>
                    <a:prstGeom prst="rect">
                      <a:avLst/>
                    </a:prstGeom>
                    <a:noFill/>
                    <a:ln>
                      <a:noFill/>
                    </a:ln>
                  </pic:spPr>
                </pic:pic>
              </a:graphicData>
            </a:graphic>
          </wp:inline>
        </w:drawing>
      </w:r>
    </w:p>
    <w:p w14:paraId="11B1EEB3" w14:textId="721F05DE" w:rsidR="00FA045C" w:rsidRPr="00265FD0" w:rsidRDefault="008E3C07" w:rsidP="004806AD">
      <w:pPr>
        <w:jc w:val="both"/>
      </w:pPr>
      <w:r w:rsidRPr="00265FD0">
        <w:br w:type="page"/>
      </w:r>
    </w:p>
    <w:p w14:paraId="7774B6AC" w14:textId="7355EB5F" w:rsidR="00FA045C" w:rsidRPr="00265FD0" w:rsidRDefault="00FA045C" w:rsidP="00FA045C">
      <w:pPr>
        <w:pStyle w:val="1"/>
      </w:pPr>
      <w:bookmarkStart w:id="153" w:name="_Toc149829346"/>
      <w:r w:rsidRPr="00265FD0">
        <w:rPr>
          <w:rFonts w:hint="eastAsia"/>
        </w:rPr>
        <w:lastRenderedPageBreak/>
        <w:t>使用手冊</w:t>
      </w:r>
      <w:bookmarkEnd w:id="153"/>
    </w:p>
    <w:p w14:paraId="42338FF3" w14:textId="60879AAE" w:rsidR="005B48A3" w:rsidRPr="00265FD0" w:rsidRDefault="005B48A3" w:rsidP="005B48A3">
      <w:pPr>
        <w:pStyle w:val="2"/>
      </w:pPr>
    </w:p>
    <w:p w14:paraId="20320039" w14:textId="73822C63" w:rsidR="00FB3255" w:rsidRPr="00265FD0" w:rsidRDefault="004806AD" w:rsidP="00264DD6">
      <w:pPr>
        <w:pStyle w:val="ae"/>
        <w:widowControl w:val="0"/>
        <w:numPr>
          <w:ilvl w:val="0"/>
          <w:numId w:val="44"/>
        </w:numPr>
        <w:snapToGrid w:val="0"/>
        <w:contextualSpacing w:val="0"/>
        <w:jc w:val="both"/>
        <w:rPr>
          <w:rFonts w:ascii="Times New Roman" w:hAnsi="Times New Roman"/>
          <w:sz w:val="24"/>
          <w:szCs w:val="24"/>
        </w:rPr>
      </w:pPr>
      <w:r w:rsidRPr="00265FD0">
        <w:rPr>
          <w:rFonts w:ascii="Times New Roman" w:hAnsi="Times New Roman" w:hint="eastAsia"/>
        </w:rPr>
        <w:t>註冊帳號：</w:t>
      </w:r>
    </w:p>
    <w:p w14:paraId="12C80A40" w14:textId="51600301" w:rsidR="005B48A3" w:rsidRPr="00265FD0" w:rsidRDefault="004806AD" w:rsidP="00264DD6">
      <w:pPr>
        <w:pStyle w:val="ae"/>
        <w:widowControl w:val="0"/>
        <w:snapToGrid w:val="0"/>
        <w:ind w:left="482"/>
        <w:contextualSpacing w:val="0"/>
        <w:jc w:val="both"/>
        <w:rPr>
          <w:rFonts w:ascii="Times New Roman" w:hAnsi="Times New Roman"/>
        </w:rPr>
      </w:pPr>
      <w:r w:rsidRPr="00265FD0">
        <w:rPr>
          <w:rFonts w:ascii="Times New Roman" w:hAnsi="Times New Roman" w:hint="eastAsia"/>
        </w:rPr>
        <w:t>輸入</w:t>
      </w:r>
      <w:r w:rsidR="00FB3255" w:rsidRPr="00265FD0">
        <w:rPr>
          <w:rFonts w:ascii="Times New Roman" w:hAnsi="Times New Roman" w:hint="eastAsia"/>
        </w:rPr>
        <w:t>使用者</w:t>
      </w:r>
      <w:r w:rsidRPr="00265FD0">
        <w:rPr>
          <w:rFonts w:ascii="Times New Roman" w:hAnsi="Times New Roman" w:hint="eastAsia"/>
        </w:rPr>
        <w:t>名稱、電子郵件、密碼</w:t>
      </w:r>
      <w:r w:rsidR="00FB3255" w:rsidRPr="00265FD0">
        <w:rPr>
          <w:rFonts w:ascii="Times New Roman" w:hAnsi="Times New Roman" w:hint="eastAsia"/>
        </w:rPr>
        <w:t>後，點擊註冊。</w:t>
      </w:r>
    </w:p>
    <w:p w14:paraId="6B60297C" w14:textId="77777777" w:rsidR="00A40E5F" w:rsidRPr="00265FD0" w:rsidRDefault="00A40E5F" w:rsidP="00A40E5F">
      <w:pPr>
        <w:pStyle w:val="ae"/>
        <w:widowControl w:val="0"/>
        <w:snapToGrid w:val="0"/>
        <w:ind w:left="482"/>
        <w:contextualSpacing w:val="0"/>
        <w:jc w:val="both"/>
        <w:rPr>
          <w:rFonts w:ascii="Times New Roman" w:hAnsi="Times New Roman"/>
        </w:rPr>
      </w:pPr>
    </w:p>
    <w:p w14:paraId="1CC36905" w14:textId="2029BCEE" w:rsidR="005B48A3" w:rsidRPr="00265FD0" w:rsidRDefault="004806AD" w:rsidP="005B48A3">
      <w:pPr>
        <w:keepNext/>
        <w:jc w:val="center"/>
      </w:pPr>
      <w:r w:rsidRPr="00265FD0">
        <w:rPr>
          <w:noProof/>
        </w:rPr>
        <w:drawing>
          <wp:inline distT="0" distB="0" distL="0" distR="0" wp14:anchorId="2449E583" wp14:editId="7C41B64C">
            <wp:extent cx="2724481" cy="5897880"/>
            <wp:effectExtent l="0" t="0" r="0" b="762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750202" cy="5953560"/>
                    </a:xfrm>
                    <a:prstGeom prst="rect">
                      <a:avLst/>
                    </a:prstGeom>
                    <a:noFill/>
                    <a:ln>
                      <a:noFill/>
                    </a:ln>
                  </pic:spPr>
                </pic:pic>
              </a:graphicData>
            </a:graphic>
          </wp:inline>
        </w:drawing>
      </w:r>
    </w:p>
    <w:p w14:paraId="0DA28C75" w14:textId="27719F82" w:rsidR="00604FBA" w:rsidRPr="00265FD0" w:rsidRDefault="005B48A3" w:rsidP="005B48A3">
      <w:pPr>
        <w:pStyle w:val="ac"/>
      </w:pPr>
      <w:bookmarkStart w:id="154" w:name="_Toc151410975"/>
      <w:r w:rsidRPr="00265FD0">
        <w:t>▲</w:t>
      </w:r>
      <w:r w:rsidRPr="00265FD0">
        <w:rPr>
          <w:rFonts w:hint="eastAsia"/>
        </w:rPr>
        <w:t>圖</w:t>
      </w:r>
      <w:r w:rsidR="0053631E" w:rsidRPr="00265FD0">
        <w:fldChar w:fldCharType="begin"/>
      </w:r>
      <w:r w:rsidR="0053631E" w:rsidRPr="00265FD0">
        <w:instrText xml:space="preserve"> </w:instrText>
      </w:r>
      <w:r w:rsidR="0053631E" w:rsidRPr="00265FD0">
        <w:rPr>
          <w:rFonts w:hint="eastAsia"/>
        </w:rPr>
        <w:instrText>STYLEREF 2 \s</w:instrText>
      </w:r>
      <w:r w:rsidR="0053631E" w:rsidRPr="00265FD0">
        <w:instrText xml:space="preserve"> </w:instrText>
      </w:r>
      <w:r w:rsidR="0053631E" w:rsidRPr="00265FD0">
        <w:fldChar w:fldCharType="separate"/>
      </w:r>
      <w:r w:rsidR="00F239B7">
        <w:rPr>
          <w:noProof/>
        </w:rPr>
        <w:t>12-1</w:t>
      </w:r>
      <w:r w:rsidR="0053631E" w:rsidRPr="00265FD0">
        <w:fldChar w:fldCharType="end"/>
      </w:r>
      <w:r w:rsidR="0053631E" w:rsidRPr="00265FD0">
        <w:noBreakHyphen/>
      </w:r>
      <w:r w:rsidR="0053631E" w:rsidRPr="00265FD0">
        <w:fldChar w:fldCharType="begin"/>
      </w:r>
      <w:r w:rsidR="0053631E" w:rsidRPr="00265FD0">
        <w:instrText xml:space="preserve"> </w:instrText>
      </w:r>
      <w:r w:rsidR="0053631E" w:rsidRPr="00265FD0">
        <w:rPr>
          <w:rFonts w:hint="eastAsia"/>
        </w:rPr>
        <w:instrText xml:space="preserve">SEQ </w:instrText>
      </w:r>
      <w:r w:rsidR="0053631E" w:rsidRPr="00265FD0">
        <w:rPr>
          <w:rFonts w:hint="eastAsia"/>
        </w:rPr>
        <w:instrText>圖</w:instrText>
      </w:r>
      <w:r w:rsidR="0053631E" w:rsidRPr="00265FD0">
        <w:rPr>
          <w:rFonts w:hint="eastAsia"/>
        </w:rPr>
        <w:instrText xml:space="preserve"> \* ARABIC \s 2</w:instrText>
      </w:r>
      <w:r w:rsidR="0053631E" w:rsidRPr="00265FD0">
        <w:instrText xml:space="preserve"> </w:instrText>
      </w:r>
      <w:r w:rsidR="0053631E" w:rsidRPr="00265FD0">
        <w:fldChar w:fldCharType="separate"/>
      </w:r>
      <w:r w:rsidR="00F239B7">
        <w:rPr>
          <w:noProof/>
        </w:rPr>
        <w:t>1</w:t>
      </w:r>
      <w:r w:rsidR="0053631E" w:rsidRPr="00265FD0">
        <w:fldChar w:fldCharType="end"/>
      </w:r>
      <w:r w:rsidRPr="00265FD0">
        <w:rPr>
          <w:rFonts w:hint="eastAsia"/>
        </w:rPr>
        <w:t>、註冊帳號</w:t>
      </w:r>
      <w:bookmarkEnd w:id="154"/>
    </w:p>
    <w:p w14:paraId="13F2D86C" w14:textId="66655D68" w:rsidR="004806AD" w:rsidRPr="00265FD0" w:rsidRDefault="004806AD" w:rsidP="004806AD"/>
    <w:p w14:paraId="0664121C" w14:textId="7BE7BF94" w:rsidR="00FB3255" w:rsidRPr="00265FD0" w:rsidRDefault="00FB3255" w:rsidP="004806AD">
      <w:r w:rsidRPr="00265FD0">
        <w:br w:type="page"/>
      </w:r>
    </w:p>
    <w:p w14:paraId="599A7A15" w14:textId="614B0554" w:rsidR="003F5F49" w:rsidRPr="00265FD0" w:rsidRDefault="005B48A3" w:rsidP="00264DD6">
      <w:pPr>
        <w:pStyle w:val="ae"/>
        <w:widowControl w:val="0"/>
        <w:numPr>
          <w:ilvl w:val="0"/>
          <w:numId w:val="48"/>
        </w:numPr>
        <w:snapToGrid w:val="0"/>
        <w:ind w:left="482"/>
        <w:contextualSpacing w:val="0"/>
        <w:jc w:val="both"/>
        <w:rPr>
          <w:rFonts w:ascii="Times New Roman" w:hAnsi="Times New Roman"/>
        </w:rPr>
      </w:pPr>
      <w:r w:rsidRPr="00265FD0">
        <w:rPr>
          <w:rFonts w:ascii="Times New Roman" w:hAnsi="Times New Roman" w:hint="eastAsia"/>
        </w:rPr>
        <w:lastRenderedPageBreak/>
        <w:t>允許</w:t>
      </w:r>
      <w:r w:rsidR="004806AD" w:rsidRPr="00265FD0">
        <w:rPr>
          <w:rFonts w:ascii="Times New Roman" w:hAnsi="Times New Roman" w:hint="eastAsia"/>
        </w:rPr>
        <w:t>健康資料</w:t>
      </w:r>
      <w:r w:rsidRPr="00265FD0">
        <w:rPr>
          <w:rFonts w:ascii="Times New Roman" w:hAnsi="Times New Roman" w:hint="eastAsia"/>
        </w:rPr>
        <w:t>取用</w:t>
      </w:r>
      <w:r w:rsidR="001608A1" w:rsidRPr="00265FD0">
        <w:rPr>
          <w:rFonts w:ascii="Times New Roman" w:hAnsi="Times New Roman" w:hint="eastAsia"/>
          <w:shd w:val="clear" w:color="auto" w:fill="FFFFFF"/>
        </w:rPr>
        <w:t>：</w:t>
      </w:r>
    </w:p>
    <w:p w14:paraId="05C32AF8" w14:textId="14149F03" w:rsidR="00264DD6" w:rsidRPr="00265FD0" w:rsidRDefault="00A40E5F" w:rsidP="001608A1">
      <w:pPr>
        <w:pStyle w:val="ae"/>
        <w:widowControl w:val="0"/>
        <w:snapToGrid w:val="0"/>
        <w:ind w:left="482"/>
        <w:contextualSpacing w:val="0"/>
        <w:jc w:val="both"/>
        <w:rPr>
          <w:rFonts w:ascii="Times New Roman" w:hAnsi="Times New Roman"/>
        </w:rPr>
      </w:pPr>
      <w:r w:rsidRPr="00265FD0">
        <w:rPr>
          <w:rFonts w:ascii="Times New Roman" w:hAnsi="Times New Roman" w:hint="eastAsia"/>
        </w:rPr>
        <w:t>使用者登入後須先允許健康資料取用。</w:t>
      </w:r>
    </w:p>
    <w:p w14:paraId="4EF97D9E" w14:textId="3BC41CDB" w:rsidR="001608A1" w:rsidRPr="00265FD0" w:rsidRDefault="001608A1" w:rsidP="001608A1">
      <w:pPr>
        <w:pStyle w:val="ae"/>
        <w:widowControl w:val="0"/>
        <w:snapToGrid w:val="0"/>
        <w:ind w:left="482"/>
        <w:contextualSpacing w:val="0"/>
        <w:jc w:val="both"/>
        <w:rPr>
          <w:rFonts w:ascii="Times New Roman" w:hAnsi="Times New Roman"/>
        </w:rPr>
      </w:pPr>
    </w:p>
    <w:p w14:paraId="6AA48ED7" w14:textId="7624F002" w:rsidR="005B48A3" w:rsidRPr="00265FD0" w:rsidRDefault="00160DDB" w:rsidP="005B48A3">
      <w:pPr>
        <w:keepNext/>
        <w:jc w:val="center"/>
      </w:pPr>
      <w:r w:rsidRPr="00265FD0">
        <w:rPr>
          <w:noProof/>
        </w:rPr>
        <mc:AlternateContent>
          <mc:Choice Requires="wps">
            <w:drawing>
              <wp:anchor distT="0" distB="0" distL="114300" distR="114300" simplePos="0" relativeHeight="251661312" behindDoc="0" locked="0" layoutInCell="1" allowOverlap="1" wp14:anchorId="6D4B6A58" wp14:editId="0E018B05">
                <wp:simplePos x="0" y="0"/>
                <wp:positionH relativeFrom="column">
                  <wp:posOffset>4267835</wp:posOffset>
                </wp:positionH>
                <wp:positionV relativeFrom="paragraph">
                  <wp:posOffset>487045</wp:posOffset>
                </wp:positionV>
                <wp:extent cx="426720" cy="373380"/>
                <wp:effectExtent l="19050" t="19050" r="11430" b="26670"/>
                <wp:wrapNone/>
                <wp:docPr id="38" name="矩形 38"/>
                <wp:cNvGraphicFramePr/>
                <a:graphic xmlns:a="http://schemas.openxmlformats.org/drawingml/2006/main">
                  <a:graphicData uri="http://schemas.microsoft.com/office/word/2010/wordprocessingShape">
                    <wps:wsp>
                      <wps:cNvSpPr/>
                      <wps:spPr>
                        <a:xfrm>
                          <a:off x="0" y="0"/>
                          <a:ext cx="426720" cy="37338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DCA4D8" id="矩形 38" o:spid="_x0000_s1026" style="position:absolute;margin-left:336.05pt;margin-top:38.35pt;width:33.6pt;height:29.4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" filled="f" strokecolor="red" strokeweight="2.25pt"/>
            </w:pict>
          </mc:Fallback>
        </mc:AlternateContent>
      </w:r>
      <w:r w:rsidR="004806AD" w:rsidRPr="00265FD0">
        <w:rPr>
          <w:noProof/>
        </w:rPr>
        <w:drawing>
          <wp:inline distT="0" distB="0" distL="0" distR="0" wp14:anchorId="48D2C827" wp14:editId="32B8B406">
            <wp:extent cx="3029100" cy="6553200"/>
            <wp:effectExtent l="0" t="0" r="0"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030568" cy="6556376"/>
                    </a:xfrm>
                    <a:prstGeom prst="rect">
                      <a:avLst/>
                    </a:prstGeom>
                    <a:noFill/>
                    <a:ln>
                      <a:noFill/>
                    </a:ln>
                  </pic:spPr>
                </pic:pic>
              </a:graphicData>
            </a:graphic>
          </wp:inline>
        </w:drawing>
      </w:r>
    </w:p>
    <w:p w14:paraId="59555AD4" w14:textId="7813E8FE" w:rsidR="004806AD" w:rsidRPr="00265FD0" w:rsidRDefault="005B48A3" w:rsidP="005B48A3">
      <w:pPr>
        <w:pStyle w:val="ac"/>
        <w:rPr>
          <w:sz w:val="24"/>
        </w:rPr>
      </w:pPr>
      <w:bookmarkStart w:id="155" w:name="_Toc151410976"/>
      <w:r w:rsidRPr="00265FD0">
        <w:t>▲</w:t>
      </w:r>
      <w:r w:rsidRPr="00265FD0">
        <w:rPr>
          <w:rFonts w:hint="eastAsia"/>
        </w:rPr>
        <w:t>圖</w:t>
      </w:r>
      <w:r w:rsidR="0053631E" w:rsidRPr="00265FD0">
        <w:fldChar w:fldCharType="begin"/>
      </w:r>
      <w:r w:rsidR="0053631E" w:rsidRPr="00265FD0">
        <w:instrText xml:space="preserve"> </w:instrText>
      </w:r>
      <w:r w:rsidR="0053631E" w:rsidRPr="00265FD0">
        <w:rPr>
          <w:rFonts w:hint="eastAsia"/>
        </w:rPr>
        <w:instrText>STYLEREF 2 \s</w:instrText>
      </w:r>
      <w:r w:rsidR="0053631E" w:rsidRPr="00265FD0">
        <w:instrText xml:space="preserve"> </w:instrText>
      </w:r>
      <w:r w:rsidR="0053631E" w:rsidRPr="00265FD0">
        <w:fldChar w:fldCharType="separate"/>
      </w:r>
      <w:r w:rsidR="00F239B7">
        <w:rPr>
          <w:noProof/>
        </w:rPr>
        <w:t>12-1</w:t>
      </w:r>
      <w:r w:rsidR="0053631E" w:rsidRPr="00265FD0">
        <w:fldChar w:fldCharType="end"/>
      </w:r>
      <w:r w:rsidR="0053631E" w:rsidRPr="00265FD0">
        <w:noBreakHyphen/>
      </w:r>
      <w:r w:rsidR="0053631E" w:rsidRPr="00265FD0">
        <w:fldChar w:fldCharType="begin"/>
      </w:r>
      <w:r w:rsidR="0053631E" w:rsidRPr="00265FD0">
        <w:instrText xml:space="preserve"> </w:instrText>
      </w:r>
      <w:r w:rsidR="0053631E" w:rsidRPr="00265FD0">
        <w:rPr>
          <w:rFonts w:hint="eastAsia"/>
        </w:rPr>
        <w:instrText xml:space="preserve">SEQ </w:instrText>
      </w:r>
      <w:r w:rsidR="0053631E" w:rsidRPr="00265FD0">
        <w:rPr>
          <w:rFonts w:hint="eastAsia"/>
        </w:rPr>
        <w:instrText>圖</w:instrText>
      </w:r>
      <w:r w:rsidR="0053631E" w:rsidRPr="00265FD0">
        <w:rPr>
          <w:rFonts w:hint="eastAsia"/>
        </w:rPr>
        <w:instrText xml:space="preserve"> \* ARABIC \s 2</w:instrText>
      </w:r>
      <w:r w:rsidR="0053631E" w:rsidRPr="00265FD0">
        <w:instrText xml:space="preserve"> </w:instrText>
      </w:r>
      <w:r w:rsidR="0053631E" w:rsidRPr="00265FD0">
        <w:fldChar w:fldCharType="separate"/>
      </w:r>
      <w:r w:rsidR="00F239B7">
        <w:rPr>
          <w:noProof/>
        </w:rPr>
        <w:t>2</w:t>
      </w:r>
      <w:r w:rsidR="0053631E" w:rsidRPr="00265FD0">
        <w:fldChar w:fldCharType="end"/>
      </w:r>
      <w:r w:rsidRPr="00265FD0">
        <w:rPr>
          <w:rFonts w:hint="eastAsia"/>
        </w:rPr>
        <w:t>、</w:t>
      </w:r>
      <w:r w:rsidR="00A40E5F" w:rsidRPr="00265FD0">
        <w:rPr>
          <w:rFonts w:hint="eastAsia"/>
        </w:rPr>
        <w:t>允許健康資料取用</w:t>
      </w:r>
      <w:bookmarkEnd w:id="155"/>
    </w:p>
    <w:p w14:paraId="12222CC7" w14:textId="31FA3D76" w:rsidR="004806AD" w:rsidRPr="00265FD0" w:rsidRDefault="004806AD" w:rsidP="004806AD">
      <w:pPr>
        <w:jc w:val="center"/>
        <w:rPr>
          <w:sz w:val="24"/>
        </w:rPr>
      </w:pPr>
    </w:p>
    <w:p w14:paraId="499ECC05" w14:textId="0BA8FBE4" w:rsidR="004806AD" w:rsidRPr="00265FD0" w:rsidRDefault="003F5F49" w:rsidP="003F5F49">
      <w:pPr>
        <w:rPr>
          <w:sz w:val="24"/>
        </w:rPr>
      </w:pPr>
      <w:r w:rsidRPr="00265FD0">
        <w:rPr>
          <w:sz w:val="24"/>
        </w:rPr>
        <w:br w:type="page"/>
      </w:r>
    </w:p>
    <w:p w14:paraId="4140CA21" w14:textId="0C397106" w:rsidR="003F5F49" w:rsidRPr="00265FD0" w:rsidRDefault="004806AD" w:rsidP="001608A1">
      <w:pPr>
        <w:pStyle w:val="ae"/>
        <w:widowControl w:val="0"/>
        <w:numPr>
          <w:ilvl w:val="0"/>
          <w:numId w:val="48"/>
        </w:numPr>
        <w:snapToGrid w:val="0"/>
        <w:ind w:left="482"/>
        <w:contextualSpacing w:val="0"/>
        <w:jc w:val="both"/>
        <w:rPr>
          <w:rFonts w:ascii="Times New Roman" w:hAnsi="Times New Roman"/>
        </w:rPr>
      </w:pPr>
      <w:bookmarkStart w:id="156" w:name="OLE_LINK1"/>
      <w:bookmarkStart w:id="157" w:name="OLE_LINK2"/>
      <w:r w:rsidRPr="00265FD0">
        <w:rPr>
          <w:rFonts w:ascii="Times New Roman" w:hAnsi="Times New Roman" w:hint="eastAsia"/>
        </w:rPr>
        <w:lastRenderedPageBreak/>
        <w:t>首頁</w:t>
      </w:r>
      <w:r w:rsidR="00900565" w:rsidRPr="00265FD0">
        <w:rPr>
          <w:rFonts w:ascii="Times New Roman" w:hAnsi="Times New Roman" w:hint="eastAsia"/>
        </w:rPr>
        <w:t>總覽</w:t>
      </w:r>
      <w:r w:rsidRPr="00265FD0">
        <w:rPr>
          <w:rFonts w:ascii="Times New Roman" w:hAnsi="Times New Roman" w:hint="eastAsia"/>
        </w:rPr>
        <w:t>：</w:t>
      </w:r>
    </w:p>
    <w:p w14:paraId="16B4BE1A" w14:textId="0BFF0596" w:rsidR="001608A1" w:rsidRPr="00265FD0" w:rsidRDefault="003A7C5B" w:rsidP="001608A1">
      <w:pPr>
        <w:pStyle w:val="ae"/>
        <w:widowControl w:val="0"/>
        <w:snapToGrid w:val="0"/>
        <w:ind w:left="482"/>
        <w:contextualSpacing w:val="0"/>
        <w:jc w:val="both"/>
        <w:rPr>
          <w:rFonts w:ascii="Times New Roman" w:hAnsi="Times New Roman"/>
          <w:shd w:val="clear" w:color="auto" w:fill="FFFFFF"/>
        </w:rPr>
      </w:pPr>
      <w:r w:rsidRPr="00265FD0">
        <w:rPr>
          <w:rFonts w:ascii="Times New Roman" w:hAnsi="Times New Roman" w:hint="eastAsia"/>
        </w:rPr>
        <w:t>最</w:t>
      </w:r>
      <w:r w:rsidR="004806AD" w:rsidRPr="00265FD0">
        <w:rPr>
          <w:rFonts w:ascii="Times New Roman" w:hAnsi="Times New Roman" w:hint="eastAsia"/>
        </w:rPr>
        <w:t>下方欄位由左而右分別是健康資訊、健康新聞、提醒設定、我的帳號</w:t>
      </w:r>
      <w:r w:rsidR="004806AD" w:rsidRPr="00265FD0">
        <w:rPr>
          <w:rFonts w:ascii="Times New Roman" w:hAnsi="Times New Roman" w:hint="eastAsia"/>
          <w:shd w:val="clear" w:color="auto" w:fill="FFFFFF"/>
        </w:rPr>
        <w:t>。</w:t>
      </w:r>
      <w:bookmarkEnd w:id="156"/>
      <w:bookmarkEnd w:id="157"/>
    </w:p>
    <w:p w14:paraId="5A463DAF" w14:textId="596AB18E" w:rsidR="001608A1" w:rsidRPr="00265FD0" w:rsidRDefault="001608A1" w:rsidP="001608A1">
      <w:pPr>
        <w:pStyle w:val="ae"/>
        <w:widowControl w:val="0"/>
        <w:ind w:left="480"/>
        <w:contextualSpacing w:val="0"/>
        <w:rPr>
          <w:rFonts w:ascii="Times New Roman" w:hAnsi="Times New Roman"/>
          <w:shd w:val="clear" w:color="auto" w:fill="FFFFFF"/>
        </w:rPr>
      </w:pPr>
    </w:p>
    <w:p w14:paraId="40BD5E7B" w14:textId="51861512" w:rsidR="003A7C5B" w:rsidRPr="00265FD0" w:rsidRDefault="00160DDB" w:rsidP="003A7C5B">
      <w:pPr>
        <w:keepNext/>
        <w:jc w:val="center"/>
      </w:pPr>
      <w:r w:rsidRPr="00265FD0">
        <w:rPr>
          <w:noProof/>
        </w:rPr>
        <mc:AlternateContent>
          <mc:Choice Requires="wps">
            <w:drawing>
              <wp:anchor distT="0" distB="0" distL="114300" distR="114300" simplePos="0" relativeHeight="251663360" behindDoc="0" locked="0" layoutInCell="1" allowOverlap="1" wp14:anchorId="4682F1AD" wp14:editId="49B4BD65">
                <wp:simplePos x="0" y="0"/>
                <wp:positionH relativeFrom="column">
                  <wp:posOffset>1456055</wp:posOffset>
                </wp:positionH>
                <wp:positionV relativeFrom="paragraph">
                  <wp:posOffset>6304915</wp:posOffset>
                </wp:positionV>
                <wp:extent cx="3566160" cy="434340"/>
                <wp:effectExtent l="19050" t="19050" r="15240" b="22860"/>
                <wp:wrapNone/>
                <wp:docPr id="39" name="矩形 39"/>
                <wp:cNvGraphicFramePr/>
                <a:graphic xmlns:a="http://schemas.openxmlformats.org/drawingml/2006/main">
                  <a:graphicData uri="http://schemas.microsoft.com/office/word/2010/wordprocessingShape">
                    <wps:wsp>
                      <wps:cNvSpPr/>
                      <wps:spPr>
                        <a:xfrm>
                          <a:off x="0" y="0"/>
                          <a:ext cx="3566160" cy="43434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850895" id="矩形 39" o:spid="_x0000_s1026" style="position:absolute;margin-left:114.65pt;margin-top:496.45pt;width:280.8pt;height:34.2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" filled="f" strokecolor="red" strokeweight="2.25pt"/>
            </w:pict>
          </mc:Fallback>
        </mc:AlternateContent>
      </w:r>
      <w:r w:rsidR="004806AD" w:rsidRPr="00265FD0">
        <w:rPr>
          <w:noProof/>
        </w:rPr>
        <w:drawing>
          <wp:inline distT="0" distB="0" distL="0" distR="0" wp14:anchorId="7D4C8F1A" wp14:editId="14F4ED01">
            <wp:extent cx="3573780" cy="7002780"/>
            <wp:effectExtent l="0" t="0" r="7620" b="7620"/>
            <wp:docPr id="833627314" name="圖片 1"/>
            <wp:cNvGraphicFramePr/>
            <a:graphic xmlns:a="http://schemas.openxmlformats.org/drawingml/2006/main">
              <a:graphicData uri="http://schemas.openxmlformats.org/drawingml/2006/picture">
                <pic:pic xmlns:pic="http://schemas.openxmlformats.org/drawingml/2006/picture">
                  <pic:nvPicPr>
                    <pic:cNvPr id="833627314" name="圖片 1"/>
                    <pic:cNvPicPr/>
                  </pic:nvPicPr>
                  <pic:blipFill>
                    <a:blip r:embed="rId61">
                      <a:extLst>
                        <a:ext uri="{28A0092B-C50C-407E-A947-70E740481C1C}">
                          <a14:useLocalDpi xmlns:a14="http://schemas.microsoft.com/office/drawing/2010/main" val="0"/>
                        </a:ext>
                      </a:extLst>
                    </a:blip>
                    <a:stretch>
                      <a:fillRect/>
                    </a:stretch>
                  </pic:blipFill>
                  <pic:spPr>
                    <a:xfrm>
                      <a:off x="0" y="0"/>
                      <a:ext cx="3573780" cy="7002780"/>
                    </a:xfrm>
                    <a:prstGeom prst="rect">
                      <a:avLst/>
                    </a:prstGeom>
                  </pic:spPr>
                </pic:pic>
              </a:graphicData>
            </a:graphic>
          </wp:inline>
        </w:drawing>
      </w:r>
    </w:p>
    <w:p w14:paraId="260CF266" w14:textId="714595DF" w:rsidR="00066A24" w:rsidRPr="00265FD0" w:rsidRDefault="003A7C5B" w:rsidP="001608A1">
      <w:pPr>
        <w:pStyle w:val="ac"/>
      </w:pPr>
      <w:bookmarkStart w:id="158" w:name="_Toc151410977"/>
      <w:r w:rsidRPr="00265FD0">
        <w:t>▲</w:t>
      </w:r>
      <w:r w:rsidRPr="00265FD0">
        <w:rPr>
          <w:rFonts w:hint="eastAsia"/>
        </w:rPr>
        <w:t>圖</w:t>
      </w:r>
      <w:r w:rsidR="0053631E" w:rsidRPr="00265FD0">
        <w:fldChar w:fldCharType="begin"/>
      </w:r>
      <w:r w:rsidR="0053631E" w:rsidRPr="00265FD0">
        <w:instrText xml:space="preserve"> </w:instrText>
      </w:r>
      <w:r w:rsidR="0053631E" w:rsidRPr="00265FD0">
        <w:rPr>
          <w:rFonts w:hint="eastAsia"/>
        </w:rPr>
        <w:instrText>STYLEREF 2 \s</w:instrText>
      </w:r>
      <w:r w:rsidR="0053631E" w:rsidRPr="00265FD0">
        <w:instrText xml:space="preserve"> </w:instrText>
      </w:r>
      <w:r w:rsidR="0053631E" w:rsidRPr="00265FD0">
        <w:fldChar w:fldCharType="separate"/>
      </w:r>
      <w:r w:rsidR="00F239B7">
        <w:rPr>
          <w:noProof/>
        </w:rPr>
        <w:t>12-1</w:t>
      </w:r>
      <w:r w:rsidR="0053631E" w:rsidRPr="00265FD0">
        <w:fldChar w:fldCharType="end"/>
      </w:r>
      <w:r w:rsidR="0053631E" w:rsidRPr="00265FD0">
        <w:noBreakHyphen/>
      </w:r>
      <w:r w:rsidR="0053631E" w:rsidRPr="00265FD0">
        <w:fldChar w:fldCharType="begin"/>
      </w:r>
      <w:r w:rsidR="0053631E" w:rsidRPr="00265FD0">
        <w:instrText xml:space="preserve"> </w:instrText>
      </w:r>
      <w:r w:rsidR="0053631E" w:rsidRPr="00265FD0">
        <w:rPr>
          <w:rFonts w:hint="eastAsia"/>
        </w:rPr>
        <w:instrText xml:space="preserve">SEQ </w:instrText>
      </w:r>
      <w:r w:rsidR="0053631E" w:rsidRPr="00265FD0">
        <w:rPr>
          <w:rFonts w:hint="eastAsia"/>
        </w:rPr>
        <w:instrText>圖</w:instrText>
      </w:r>
      <w:r w:rsidR="0053631E" w:rsidRPr="00265FD0">
        <w:rPr>
          <w:rFonts w:hint="eastAsia"/>
        </w:rPr>
        <w:instrText xml:space="preserve"> \* ARABIC \s 2</w:instrText>
      </w:r>
      <w:r w:rsidR="0053631E" w:rsidRPr="00265FD0">
        <w:instrText xml:space="preserve"> </w:instrText>
      </w:r>
      <w:r w:rsidR="0053631E" w:rsidRPr="00265FD0">
        <w:fldChar w:fldCharType="separate"/>
      </w:r>
      <w:r w:rsidR="00F239B7">
        <w:rPr>
          <w:noProof/>
        </w:rPr>
        <w:t>3</w:t>
      </w:r>
      <w:r w:rsidR="0053631E" w:rsidRPr="00265FD0">
        <w:fldChar w:fldCharType="end"/>
      </w:r>
      <w:r w:rsidRPr="00265FD0">
        <w:rPr>
          <w:rFonts w:hint="eastAsia"/>
        </w:rPr>
        <w:t>、首頁</w:t>
      </w:r>
      <w:r w:rsidR="00900565" w:rsidRPr="00265FD0">
        <w:rPr>
          <w:rFonts w:hint="eastAsia"/>
        </w:rPr>
        <w:t>總覽</w:t>
      </w:r>
      <w:bookmarkEnd w:id="158"/>
    </w:p>
    <w:p w14:paraId="2E5268C5" w14:textId="77777777" w:rsidR="001608A1" w:rsidRPr="00265FD0" w:rsidRDefault="001608A1" w:rsidP="001608A1"/>
    <w:p w14:paraId="16550EAA" w14:textId="2A8A2622" w:rsidR="00066A24" w:rsidRPr="00265FD0" w:rsidRDefault="001608A1" w:rsidP="001608A1">
      <w:r w:rsidRPr="00265FD0">
        <w:br w:type="page"/>
      </w:r>
    </w:p>
    <w:p w14:paraId="713244A6" w14:textId="5AF44B0F" w:rsidR="001608A1" w:rsidRPr="00265FD0" w:rsidRDefault="001608A1" w:rsidP="001608A1">
      <w:pPr>
        <w:pStyle w:val="ae"/>
        <w:widowControl w:val="0"/>
        <w:numPr>
          <w:ilvl w:val="0"/>
          <w:numId w:val="48"/>
        </w:numPr>
        <w:snapToGrid w:val="0"/>
        <w:ind w:left="482"/>
        <w:contextualSpacing w:val="0"/>
        <w:jc w:val="both"/>
        <w:rPr>
          <w:rFonts w:ascii="Times New Roman" w:hAnsi="Times New Roman"/>
          <w:sz w:val="24"/>
          <w:szCs w:val="24"/>
          <w:shd w:val="clear" w:color="auto" w:fill="FFFFFF"/>
        </w:rPr>
      </w:pPr>
      <w:r w:rsidRPr="00265FD0">
        <w:rPr>
          <w:rFonts w:ascii="Times New Roman" w:hAnsi="Times New Roman" w:hint="eastAsia"/>
          <w:shd w:val="clear" w:color="auto" w:fill="FFFFFF"/>
        </w:rPr>
        <w:lastRenderedPageBreak/>
        <w:t>瀏覽健康新聞：</w:t>
      </w:r>
    </w:p>
    <w:p w14:paraId="2271E4EC" w14:textId="680BA095" w:rsidR="001608A1" w:rsidRPr="00265FD0" w:rsidRDefault="001608A1" w:rsidP="001608A1">
      <w:pPr>
        <w:pStyle w:val="ae"/>
        <w:widowControl w:val="0"/>
        <w:snapToGrid w:val="0"/>
        <w:ind w:left="482"/>
        <w:contextualSpacing w:val="0"/>
        <w:jc w:val="both"/>
        <w:rPr>
          <w:rFonts w:ascii="Times New Roman" w:hAnsi="Times New Roman"/>
          <w:shd w:val="clear" w:color="auto" w:fill="FFFFFF"/>
        </w:rPr>
      </w:pPr>
      <w:r w:rsidRPr="00265FD0">
        <w:rPr>
          <w:rFonts w:ascii="Times New Roman" w:hAnsi="Times New Roman" w:hint="eastAsia"/>
          <w:shd w:val="clear" w:color="auto" w:fill="FFFFFF"/>
        </w:rPr>
        <w:t>點擊健康新聞，跳轉到健康新聞頁面後，即可瀏覽即時健康新聞。</w:t>
      </w:r>
    </w:p>
    <w:p w14:paraId="211C57F0" w14:textId="77777777" w:rsidR="001608A1" w:rsidRPr="00265FD0" w:rsidRDefault="001608A1" w:rsidP="001608A1">
      <w:pPr>
        <w:pStyle w:val="ae"/>
        <w:widowControl w:val="0"/>
        <w:ind w:left="480"/>
        <w:contextualSpacing w:val="0"/>
        <w:rPr>
          <w:rFonts w:ascii="Times New Roman" w:hAnsi="Times New Roman"/>
          <w:shd w:val="clear" w:color="auto" w:fill="FFFFFF"/>
        </w:rPr>
      </w:pPr>
    </w:p>
    <w:p w14:paraId="10CCEF18" w14:textId="509736FC" w:rsidR="001608A1" w:rsidRPr="00265FD0" w:rsidRDefault="00160DDB" w:rsidP="001608A1">
      <w:pPr>
        <w:keepNext/>
        <w:jc w:val="center"/>
      </w:pPr>
      <w:r w:rsidRPr="00265FD0">
        <w:rPr>
          <w:noProof/>
        </w:rPr>
        <mc:AlternateContent>
          <mc:Choice Requires="wps">
            <w:drawing>
              <wp:anchor distT="0" distB="0" distL="114300" distR="114300" simplePos="0" relativeHeight="251665408" behindDoc="0" locked="0" layoutInCell="1" allowOverlap="1" wp14:anchorId="094B03DA" wp14:editId="70425D9B">
                <wp:simplePos x="0" y="0"/>
                <wp:positionH relativeFrom="column">
                  <wp:posOffset>2576195</wp:posOffset>
                </wp:positionH>
                <wp:positionV relativeFrom="paragraph">
                  <wp:posOffset>6746875</wp:posOffset>
                </wp:positionV>
                <wp:extent cx="533400" cy="434340"/>
                <wp:effectExtent l="19050" t="19050" r="19050" b="22860"/>
                <wp:wrapNone/>
                <wp:docPr id="40" name="矩形 40"/>
                <wp:cNvGraphicFramePr/>
                <a:graphic xmlns:a="http://schemas.openxmlformats.org/drawingml/2006/main">
                  <a:graphicData uri="http://schemas.microsoft.com/office/word/2010/wordprocessingShape">
                    <wps:wsp>
                      <wps:cNvSpPr/>
                      <wps:spPr>
                        <a:xfrm>
                          <a:off x="0" y="0"/>
                          <a:ext cx="533400" cy="43434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E1B09F" id="矩形 40" o:spid="_x0000_s1026" style="position:absolute;margin-left:202.85pt;margin-top:531.25pt;width:42pt;height:34.2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" filled="f" strokecolor="red" strokeweight="2.25pt"/>
            </w:pict>
          </mc:Fallback>
        </mc:AlternateContent>
      </w:r>
      <w:r w:rsidR="00066A24" w:rsidRPr="00265FD0">
        <w:rPr>
          <w:noProof/>
          <w:shd w:val="clear" w:color="auto" w:fill="FFFFFF"/>
        </w:rPr>
        <w:drawing>
          <wp:inline distT="0" distB="0" distL="0" distR="0" wp14:anchorId="60D56522" wp14:editId="18ED265E">
            <wp:extent cx="3469036" cy="7512868"/>
            <wp:effectExtent l="0" t="0" r="0" b="0"/>
            <wp:docPr id="1898434052" name="圖片 1898434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476782" cy="7529642"/>
                    </a:xfrm>
                    <a:prstGeom prst="rect">
                      <a:avLst/>
                    </a:prstGeom>
                    <a:noFill/>
                    <a:ln>
                      <a:noFill/>
                    </a:ln>
                  </pic:spPr>
                </pic:pic>
              </a:graphicData>
            </a:graphic>
          </wp:inline>
        </w:drawing>
      </w:r>
    </w:p>
    <w:p w14:paraId="09D68B2F" w14:textId="6CE1BE0F" w:rsidR="00066A24" w:rsidRPr="00265FD0" w:rsidRDefault="001608A1" w:rsidP="001608A1">
      <w:pPr>
        <w:pStyle w:val="ac"/>
        <w:rPr>
          <w:shd w:val="clear" w:color="auto" w:fill="FFFFFF"/>
        </w:rPr>
      </w:pPr>
      <w:bookmarkStart w:id="159" w:name="_Toc151410978"/>
      <w:r w:rsidRPr="00265FD0">
        <w:t>▲</w:t>
      </w:r>
      <w:r w:rsidRPr="00265FD0">
        <w:rPr>
          <w:rFonts w:hint="eastAsia"/>
        </w:rPr>
        <w:t>圖</w:t>
      </w:r>
      <w:r w:rsidR="0053631E" w:rsidRPr="00265FD0">
        <w:fldChar w:fldCharType="begin"/>
      </w:r>
      <w:r w:rsidR="0053631E" w:rsidRPr="00265FD0">
        <w:instrText xml:space="preserve"> </w:instrText>
      </w:r>
      <w:r w:rsidR="0053631E" w:rsidRPr="00265FD0">
        <w:rPr>
          <w:rFonts w:hint="eastAsia"/>
        </w:rPr>
        <w:instrText>STYLEREF 2 \s</w:instrText>
      </w:r>
      <w:r w:rsidR="0053631E" w:rsidRPr="00265FD0">
        <w:instrText xml:space="preserve"> </w:instrText>
      </w:r>
      <w:r w:rsidR="0053631E" w:rsidRPr="00265FD0">
        <w:fldChar w:fldCharType="separate"/>
      </w:r>
      <w:r w:rsidR="00F239B7">
        <w:rPr>
          <w:noProof/>
        </w:rPr>
        <w:t>12-1</w:t>
      </w:r>
      <w:r w:rsidR="0053631E" w:rsidRPr="00265FD0">
        <w:fldChar w:fldCharType="end"/>
      </w:r>
      <w:r w:rsidR="0053631E" w:rsidRPr="00265FD0">
        <w:noBreakHyphen/>
      </w:r>
      <w:r w:rsidR="0053631E" w:rsidRPr="00265FD0">
        <w:fldChar w:fldCharType="begin"/>
      </w:r>
      <w:r w:rsidR="0053631E" w:rsidRPr="00265FD0">
        <w:instrText xml:space="preserve"> </w:instrText>
      </w:r>
      <w:r w:rsidR="0053631E" w:rsidRPr="00265FD0">
        <w:rPr>
          <w:rFonts w:hint="eastAsia"/>
        </w:rPr>
        <w:instrText xml:space="preserve">SEQ </w:instrText>
      </w:r>
      <w:r w:rsidR="0053631E" w:rsidRPr="00265FD0">
        <w:rPr>
          <w:rFonts w:hint="eastAsia"/>
        </w:rPr>
        <w:instrText>圖</w:instrText>
      </w:r>
      <w:r w:rsidR="0053631E" w:rsidRPr="00265FD0">
        <w:rPr>
          <w:rFonts w:hint="eastAsia"/>
        </w:rPr>
        <w:instrText xml:space="preserve"> \* ARABIC \s 2</w:instrText>
      </w:r>
      <w:r w:rsidR="0053631E" w:rsidRPr="00265FD0">
        <w:instrText xml:space="preserve"> </w:instrText>
      </w:r>
      <w:r w:rsidR="0053631E" w:rsidRPr="00265FD0">
        <w:fldChar w:fldCharType="separate"/>
      </w:r>
      <w:r w:rsidR="00F239B7">
        <w:rPr>
          <w:noProof/>
        </w:rPr>
        <w:t>4</w:t>
      </w:r>
      <w:r w:rsidR="0053631E" w:rsidRPr="00265FD0">
        <w:fldChar w:fldCharType="end"/>
      </w:r>
      <w:r w:rsidRPr="00265FD0">
        <w:rPr>
          <w:rFonts w:hint="eastAsia"/>
        </w:rPr>
        <w:t>、瀏覽健康新聞</w:t>
      </w:r>
      <w:bookmarkEnd w:id="159"/>
    </w:p>
    <w:p w14:paraId="173D2C9E" w14:textId="3F97E0A6" w:rsidR="001608A1" w:rsidRPr="00265FD0" w:rsidRDefault="001608A1" w:rsidP="001608A1">
      <w:pPr>
        <w:rPr>
          <w:shd w:val="clear" w:color="auto" w:fill="FFFFFF"/>
        </w:rPr>
      </w:pPr>
    </w:p>
    <w:p w14:paraId="7B4A7455" w14:textId="494C8995" w:rsidR="001608A1" w:rsidRPr="00265FD0" w:rsidRDefault="001608A1" w:rsidP="008E4DBE">
      <w:pPr>
        <w:rPr>
          <w:shd w:val="clear" w:color="auto" w:fill="FFFFFF"/>
        </w:rPr>
      </w:pPr>
      <w:r w:rsidRPr="00265FD0">
        <w:rPr>
          <w:shd w:val="clear" w:color="auto" w:fill="FFFFFF"/>
        </w:rPr>
        <w:br w:type="page"/>
      </w:r>
    </w:p>
    <w:p w14:paraId="776AB40B" w14:textId="2F763BA5" w:rsidR="001608A1" w:rsidRPr="00265FD0" w:rsidRDefault="00AE33E6" w:rsidP="001608A1">
      <w:pPr>
        <w:pStyle w:val="ae"/>
        <w:widowControl w:val="0"/>
        <w:numPr>
          <w:ilvl w:val="0"/>
          <w:numId w:val="48"/>
        </w:numPr>
        <w:snapToGrid w:val="0"/>
        <w:jc w:val="both"/>
        <w:rPr>
          <w:rFonts w:ascii="Times New Roman" w:hAnsi="Times New Roman"/>
          <w:shd w:val="clear" w:color="auto" w:fill="FFFFFF"/>
        </w:rPr>
      </w:pPr>
      <w:r w:rsidRPr="00265FD0">
        <w:rPr>
          <w:rFonts w:ascii="Times New Roman" w:hAnsi="Times New Roman" w:hint="eastAsia"/>
          <w:shd w:val="clear" w:color="auto" w:fill="FFFFFF"/>
        </w:rPr>
        <w:lastRenderedPageBreak/>
        <w:t>建立</w:t>
      </w:r>
      <w:r w:rsidR="00066A24" w:rsidRPr="00265FD0">
        <w:rPr>
          <w:rFonts w:ascii="Times New Roman" w:hAnsi="Times New Roman" w:hint="eastAsia"/>
          <w:shd w:val="clear" w:color="auto" w:fill="FFFFFF"/>
        </w:rPr>
        <w:t>行事曆：</w:t>
      </w:r>
    </w:p>
    <w:p w14:paraId="740F3C1F" w14:textId="14359BDD" w:rsidR="00AE33E6" w:rsidRPr="00265FD0" w:rsidRDefault="00066A24" w:rsidP="00AE33E6">
      <w:pPr>
        <w:pStyle w:val="ae"/>
        <w:widowControl w:val="0"/>
        <w:snapToGrid w:val="0"/>
        <w:ind w:left="480"/>
        <w:jc w:val="both"/>
        <w:rPr>
          <w:rFonts w:ascii="Times New Roman" w:hAnsi="Times New Roman"/>
          <w:shd w:val="clear" w:color="auto" w:fill="FFFFFF"/>
        </w:rPr>
      </w:pPr>
      <w:r w:rsidRPr="00265FD0">
        <w:rPr>
          <w:rFonts w:ascii="Times New Roman" w:hAnsi="Times New Roman" w:hint="eastAsia"/>
          <w:shd w:val="clear" w:color="auto" w:fill="FFFFFF"/>
        </w:rPr>
        <w:t>點</w:t>
      </w:r>
      <w:r w:rsidR="00AE33E6" w:rsidRPr="00265FD0">
        <w:rPr>
          <w:rFonts w:ascii="Times New Roman" w:hAnsi="Times New Roman" w:hint="eastAsia"/>
          <w:shd w:val="clear" w:color="auto" w:fill="FFFFFF"/>
        </w:rPr>
        <w:t>擊</w:t>
      </w:r>
      <w:r w:rsidRPr="00265FD0">
        <w:rPr>
          <w:rFonts w:ascii="Times New Roman" w:hAnsi="Times New Roman" w:hint="eastAsia"/>
          <w:shd w:val="clear" w:color="auto" w:fill="FFFFFF"/>
        </w:rPr>
        <w:t>右上角</w:t>
      </w:r>
      <w:r w:rsidRPr="00265FD0">
        <w:rPr>
          <w:rFonts w:ascii="Times New Roman" w:hAnsi="Times New Roman"/>
          <w:shd w:val="clear" w:color="auto" w:fill="FFFFFF"/>
        </w:rPr>
        <w:t>Add Task</w:t>
      </w:r>
      <w:r w:rsidRPr="00265FD0">
        <w:rPr>
          <w:rFonts w:ascii="Times New Roman" w:hAnsi="Times New Roman" w:hint="eastAsia"/>
          <w:shd w:val="clear" w:color="auto" w:fill="FFFFFF"/>
        </w:rPr>
        <w:t>以新增</w:t>
      </w:r>
      <w:r w:rsidR="002E349B" w:rsidRPr="00265FD0">
        <w:rPr>
          <w:rFonts w:ascii="Times New Roman" w:hAnsi="Times New Roman" w:hint="eastAsia"/>
          <w:shd w:val="clear" w:color="auto" w:fill="FFFFFF"/>
        </w:rPr>
        <w:t>任務</w:t>
      </w:r>
      <w:r w:rsidRPr="00265FD0">
        <w:rPr>
          <w:rFonts w:ascii="Times New Roman" w:hAnsi="Times New Roman" w:hint="eastAsia"/>
          <w:shd w:val="clear" w:color="auto" w:fill="FFFFFF"/>
        </w:rPr>
        <w:t>，設有不同顏色以致區別，也可點擊完成任務或</w:t>
      </w:r>
      <w:r w:rsidR="00DD7251" w:rsidRPr="00265FD0">
        <w:rPr>
          <w:rFonts w:ascii="Times New Roman" w:hAnsi="Times New Roman" w:hint="eastAsia"/>
          <w:shd w:val="clear" w:color="auto" w:fill="FFFFFF"/>
        </w:rPr>
        <w:t>刪除任務</w:t>
      </w:r>
      <w:r w:rsidRPr="00265FD0">
        <w:rPr>
          <w:rFonts w:ascii="Times New Roman" w:hAnsi="Times New Roman" w:hint="eastAsia"/>
          <w:shd w:val="clear" w:color="auto" w:fill="FFFFFF"/>
        </w:rPr>
        <w:t>。</w:t>
      </w:r>
    </w:p>
    <w:p w14:paraId="147B4D01" w14:textId="781B6C4D" w:rsidR="00AE33E6" w:rsidRPr="00265FD0" w:rsidRDefault="00AE33E6" w:rsidP="00AE33E6">
      <w:pPr>
        <w:pStyle w:val="ae"/>
        <w:widowControl w:val="0"/>
        <w:snapToGrid w:val="0"/>
        <w:ind w:left="480"/>
        <w:jc w:val="both"/>
        <w:rPr>
          <w:rFonts w:ascii="Times New Roman" w:hAnsi="Times New Roman"/>
          <w:shd w:val="clear" w:color="auto" w:fill="FFFFFF"/>
        </w:rPr>
      </w:pPr>
    </w:p>
    <w:p w14:paraId="6BE900D9" w14:textId="4C347537" w:rsidR="0053631E" w:rsidRPr="00265FD0" w:rsidRDefault="00160DDB" w:rsidP="0053631E">
      <w:pPr>
        <w:pStyle w:val="ae"/>
        <w:keepNext/>
        <w:ind w:firstLineChars="50" w:firstLine="140"/>
        <w:jc w:val="center"/>
        <w:rPr>
          <w:rFonts w:ascii="Times New Roman" w:hAnsi="Times New Roman"/>
        </w:rPr>
      </w:pPr>
      <w:r w:rsidRPr="00265FD0">
        <w:rPr>
          <w:rFonts w:ascii="Times New Roman" w:hAnsi="Times New Roman"/>
          <w:noProof/>
        </w:rPr>
        <mc:AlternateContent>
          <mc:Choice Requires="wps">
            <w:drawing>
              <wp:anchor distT="0" distB="0" distL="114300" distR="114300" simplePos="0" relativeHeight="251671552" behindDoc="0" locked="0" layoutInCell="1" allowOverlap="1" wp14:anchorId="1381A530" wp14:editId="070461B5">
                <wp:simplePos x="0" y="0"/>
                <wp:positionH relativeFrom="column">
                  <wp:posOffset>3604895</wp:posOffset>
                </wp:positionH>
                <wp:positionV relativeFrom="paragraph">
                  <wp:posOffset>3836670</wp:posOffset>
                </wp:positionV>
                <wp:extent cx="2011680" cy="381000"/>
                <wp:effectExtent l="19050" t="19050" r="26670" b="19050"/>
                <wp:wrapNone/>
                <wp:docPr id="45" name="矩形 45"/>
                <wp:cNvGraphicFramePr/>
                <a:graphic xmlns:a="http://schemas.openxmlformats.org/drawingml/2006/main">
                  <a:graphicData uri="http://schemas.microsoft.com/office/word/2010/wordprocessingShape">
                    <wps:wsp>
                      <wps:cNvSpPr/>
                      <wps:spPr>
                        <a:xfrm>
                          <a:off x="0" y="0"/>
                          <a:ext cx="2011680" cy="3810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68A46E" id="矩形 45" o:spid="_x0000_s1026" style="position:absolute;margin-left:283.85pt;margin-top:302.1pt;width:158.4pt;height:30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" filled="f" strokecolor="red" strokeweight="2.25pt"/>
            </w:pict>
          </mc:Fallback>
        </mc:AlternateContent>
      </w:r>
      <w:r w:rsidRPr="00265FD0">
        <w:rPr>
          <w:rFonts w:ascii="Times New Roman" w:hAnsi="Times New Roman"/>
          <w:noProof/>
        </w:rPr>
        <mc:AlternateContent>
          <mc:Choice Requires="wps">
            <w:drawing>
              <wp:anchor distT="0" distB="0" distL="114300" distR="114300" simplePos="0" relativeHeight="251669504" behindDoc="0" locked="0" layoutInCell="1" allowOverlap="1" wp14:anchorId="08BBB7E2" wp14:editId="2786EC78">
                <wp:simplePos x="0" y="0"/>
                <wp:positionH relativeFrom="column">
                  <wp:posOffset>3604895</wp:posOffset>
                </wp:positionH>
                <wp:positionV relativeFrom="paragraph">
                  <wp:posOffset>3455670</wp:posOffset>
                </wp:positionV>
                <wp:extent cx="2011680" cy="381000"/>
                <wp:effectExtent l="19050" t="19050" r="26670" b="19050"/>
                <wp:wrapNone/>
                <wp:docPr id="43" name="矩形 43"/>
                <wp:cNvGraphicFramePr/>
                <a:graphic xmlns:a="http://schemas.openxmlformats.org/drawingml/2006/main">
                  <a:graphicData uri="http://schemas.microsoft.com/office/word/2010/wordprocessingShape">
                    <wps:wsp>
                      <wps:cNvSpPr/>
                      <wps:spPr>
                        <a:xfrm>
                          <a:off x="0" y="0"/>
                          <a:ext cx="2011680" cy="3810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48E6E6" id="矩形 43" o:spid="_x0000_s1026" style="position:absolute;margin-left:283.85pt;margin-top:272.1pt;width:158.4pt;height:30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" filled="f" strokecolor="red" strokeweight="2.25pt"/>
            </w:pict>
          </mc:Fallback>
        </mc:AlternateContent>
      </w:r>
      <w:r w:rsidRPr="00265FD0">
        <w:rPr>
          <w:rFonts w:ascii="Times New Roman" w:hAnsi="Times New Roman"/>
          <w:noProof/>
        </w:rPr>
        <mc:AlternateContent>
          <mc:Choice Requires="wps">
            <w:drawing>
              <wp:anchor distT="0" distB="0" distL="114300" distR="114300" simplePos="0" relativeHeight="251667456" behindDoc="0" locked="0" layoutInCell="1" allowOverlap="1" wp14:anchorId="7C64C3AB" wp14:editId="3DD78966">
                <wp:simplePos x="0" y="0"/>
                <wp:positionH relativeFrom="column">
                  <wp:posOffset>2690495</wp:posOffset>
                </wp:positionH>
                <wp:positionV relativeFrom="paragraph">
                  <wp:posOffset>605790</wp:posOffset>
                </wp:positionV>
                <wp:extent cx="708660" cy="335280"/>
                <wp:effectExtent l="19050" t="19050" r="15240" b="26670"/>
                <wp:wrapNone/>
                <wp:docPr id="42" name="矩形 42"/>
                <wp:cNvGraphicFramePr/>
                <a:graphic xmlns:a="http://schemas.openxmlformats.org/drawingml/2006/main">
                  <a:graphicData uri="http://schemas.microsoft.com/office/word/2010/wordprocessingShape">
                    <wps:wsp>
                      <wps:cNvSpPr/>
                      <wps:spPr>
                        <a:xfrm>
                          <a:off x="0" y="0"/>
                          <a:ext cx="708660" cy="33528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DB6433" id="矩形 42" o:spid="_x0000_s1026" style="position:absolute;margin-left:211.85pt;margin-top:47.7pt;width:55.8pt;height:26.4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" filled="f" strokecolor="red" strokeweight="2.25pt"/>
            </w:pict>
          </mc:Fallback>
        </mc:AlternateContent>
      </w:r>
      <w:r w:rsidR="00066A24" w:rsidRPr="00265FD0">
        <w:rPr>
          <w:rFonts w:ascii="Times New Roman" w:hAnsi="Times New Roman"/>
          <w:noProof/>
          <w:shd w:val="clear" w:color="auto" w:fill="FFFFFF"/>
        </w:rPr>
        <w:drawing>
          <wp:inline distT="0" distB="0" distL="0" distR="0" wp14:anchorId="7595A356" wp14:editId="75F16C45">
            <wp:extent cx="2188800" cy="4730835"/>
            <wp:effectExtent l="0" t="0" r="0" b="2540"/>
            <wp:docPr id="1898434051" name="圖片 1898434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6"/>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188800" cy="4730835"/>
                    </a:xfrm>
                    <a:prstGeom prst="rect">
                      <a:avLst/>
                    </a:prstGeom>
                    <a:noFill/>
                    <a:ln>
                      <a:noFill/>
                    </a:ln>
                  </pic:spPr>
                </pic:pic>
              </a:graphicData>
            </a:graphic>
          </wp:inline>
        </w:drawing>
      </w:r>
      <w:r w:rsidR="00AE33E6" w:rsidRPr="00265FD0">
        <w:rPr>
          <w:rFonts w:ascii="Times New Roman" w:hAnsi="Times New Roman"/>
          <w:noProof/>
          <w:shd w:val="clear" w:color="auto" w:fill="FFFFFF"/>
        </w:rPr>
        <w:drawing>
          <wp:inline distT="0" distB="0" distL="0" distR="0" wp14:anchorId="7CFECF04" wp14:editId="5044AEC4">
            <wp:extent cx="2187121" cy="4730400"/>
            <wp:effectExtent l="0" t="0" r="6350" b="0"/>
            <wp:docPr id="1898434049" name="圖片 1898434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187121" cy="4730400"/>
                    </a:xfrm>
                    <a:prstGeom prst="rect">
                      <a:avLst/>
                    </a:prstGeom>
                    <a:noFill/>
                    <a:ln>
                      <a:noFill/>
                    </a:ln>
                  </pic:spPr>
                </pic:pic>
              </a:graphicData>
            </a:graphic>
          </wp:inline>
        </w:drawing>
      </w:r>
    </w:p>
    <w:p w14:paraId="7E9A89D5" w14:textId="7021441F" w:rsidR="00066A24" w:rsidRPr="00265FD0" w:rsidRDefault="0053631E" w:rsidP="0053631E">
      <w:pPr>
        <w:pStyle w:val="ac"/>
        <w:rPr>
          <w:shd w:val="clear" w:color="auto" w:fill="FFFFFF"/>
        </w:rPr>
      </w:pPr>
      <w:bookmarkStart w:id="160" w:name="_Toc151410979"/>
      <w:r w:rsidRPr="00265FD0">
        <w:t>▲</w:t>
      </w:r>
      <w:r w:rsidRPr="00265FD0">
        <w:rPr>
          <w:rFonts w:hint="eastAsia"/>
        </w:rPr>
        <w:t>圖</w:t>
      </w:r>
      <w:r w:rsidRPr="00265FD0">
        <w:fldChar w:fldCharType="begin"/>
      </w:r>
      <w:r w:rsidRPr="00265FD0">
        <w:instrText xml:space="preserve"> </w:instrText>
      </w:r>
      <w:r w:rsidRPr="00265FD0">
        <w:rPr>
          <w:rFonts w:hint="eastAsia"/>
        </w:rPr>
        <w:instrText>STYLEREF 2 \s</w:instrText>
      </w:r>
      <w:r w:rsidRPr="00265FD0">
        <w:instrText xml:space="preserve"> </w:instrText>
      </w:r>
      <w:r w:rsidRPr="00265FD0">
        <w:fldChar w:fldCharType="separate"/>
      </w:r>
      <w:r w:rsidR="00F239B7">
        <w:rPr>
          <w:noProof/>
        </w:rPr>
        <w:t>12-1</w:t>
      </w:r>
      <w:r w:rsidRPr="00265FD0">
        <w:fldChar w:fldCharType="end"/>
      </w:r>
      <w:r w:rsidRPr="00265FD0">
        <w:noBreakHyphen/>
      </w:r>
      <w:r w:rsidRPr="00265FD0">
        <w:fldChar w:fldCharType="begin"/>
      </w:r>
      <w:r w:rsidRPr="00265FD0">
        <w:instrText xml:space="preserve"> </w:instrText>
      </w:r>
      <w:r w:rsidRPr="00265FD0">
        <w:rPr>
          <w:rFonts w:hint="eastAsia"/>
        </w:rPr>
        <w:instrText xml:space="preserve">SEQ </w:instrText>
      </w:r>
      <w:r w:rsidRPr="00265FD0">
        <w:rPr>
          <w:rFonts w:hint="eastAsia"/>
        </w:rPr>
        <w:instrText>圖</w:instrText>
      </w:r>
      <w:r w:rsidRPr="00265FD0">
        <w:rPr>
          <w:rFonts w:hint="eastAsia"/>
        </w:rPr>
        <w:instrText xml:space="preserve"> \* ARABIC \s 2</w:instrText>
      </w:r>
      <w:r w:rsidRPr="00265FD0">
        <w:instrText xml:space="preserve"> </w:instrText>
      </w:r>
      <w:r w:rsidRPr="00265FD0">
        <w:fldChar w:fldCharType="separate"/>
      </w:r>
      <w:r w:rsidR="00F239B7">
        <w:rPr>
          <w:noProof/>
        </w:rPr>
        <w:t>5</w:t>
      </w:r>
      <w:r w:rsidRPr="00265FD0">
        <w:fldChar w:fldCharType="end"/>
      </w:r>
      <w:r w:rsidRPr="00265FD0">
        <w:rPr>
          <w:rFonts w:hint="eastAsia"/>
        </w:rPr>
        <w:t>、</w:t>
      </w:r>
      <w:r w:rsidRPr="00265FD0">
        <w:rPr>
          <w:rFonts w:hint="eastAsia"/>
          <w:shd w:val="clear" w:color="auto" w:fill="FFFFFF"/>
        </w:rPr>
        <w:t>建立行事曆</w:t>
      </w:r>
      <w:bookmarkEnd w:id="160"/>
    </w:p>
    <w:p w14:paraId="09A6B48E" w14:textId="1A5BB011" w:rsidR="00066A24" w:rsidRPr="00265FD0" w:rsidRDefault="00066A24" w:rsidP="00066A24">
      <w:pPr>
        <w:pStyle w:val="ae"/>
        <w:ind w:firstLineChars="50" w:firstLine="140"/>
        <w:jc w:val="center"/>
        <w:rPr>
          <w:rFonts w:ascii="Times New Roman" w:hAnsi="Times New Roman"/>
          <w:shd w:val="clear" w:color="auto" w:fill="FFFFFF"/>
        </w:rPr>
      </w:pPr>
    </w:p>
    <w:p w14:paraId="68459837" w14:textId="1C85934E" w:rsidR="0053631E" w:rsidRPr="00265FD0" w:rsidRDefault="00AE33E6" w:rsidP="0053631E">
      <w:pPr>
        <w:pStyle w:val="ae"/>
        <w:keepNext/>
        <w:ind w:firstLineChars="50" w:firstLine="140"/>
        <w:jc w:val="center"/>
        <w:rPr>
          <w:rFonts w:ascii="Times New Roman" w:hAnsi="Times New Roman"/>
        </w:rPr>
      </w:pPr>
      <w:r w:rsidRPr="00265FD0">
        <w:rPr>
          <w:rFonts w:ascii="Times New Roman" w:hAnsi="Times New Roman"/>
          <w:noProof/>
          <w:shd w:val="clear" w:color="auto" w:fill="FFFFFF"/>
        </w:rPr>
        <w:lastRenderedPageBreak/>
        <w:drawing>
          <wp:inline distT="0" distB="0" distL="0" distR="0" wp14:anchorId="466D70C5" wp14:editId="4B70D899">
            <wp:extent cx="3151911" cy="5433060"/>
            <wp:effectExtent l="0" t="0" r="0" b="0"/>
            <wp:docPr id="1898434050" name="圖片 1898434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185942" cy="5491721"/>
                    </a:xfrm>
                    <a:prstGeom prst="rect">
                      <a:avLst/>
                    </a:prstGeom>
                    <a:noFill/>
                    <a:ln>
                      <a:noFill/>
                    </a:ln>
                  </pic:spPr>
                </pic:pic>
              </a:graphicData>
            </a:graphic>
          </wp:inline>
        </w:drawing>
      </w:r>
    </w:p>
    <w:p w14:paraId="3D8202DB" w14:textId="364F319C" w:rsidR="0053631E" w:rsidRPr="00265FD0" w:rsidRDefault="0053631E" w:rsidP="0053631E">
      <w:pPr>
        <w:pStyle w:val="ac"/>
        <w:rPr>
          <w:shd w:val="clear" w:color="auto" w:fill="FFFFFF"/>
        </w:rPr>
      </w:pPr>
      <w:bookmarkStart w:id="161" w:name="_Toc151410980"/>
      <w:r w:rsidRPr="00265FD0">
        <w:t>▲</w:t>
      </w:r>
      <w:r w:rsidRPr="00265FD0">
        <w:rPr>
          <w:rFonts w:hint="eastAsia"/>
        </w:rPr>
        <w:t>圖</w:t>
      </w:r>
      <w:r w:rsidRPr="00265FD0">
        <w:fldChar w:fldCharType="begin"/>
      </w:r>
      <w:r w:rsidRPr="00265FD0">
        <w:instrText xml:space="preserve"> </w:instrText>
      </w:r>
      <w:r w:rsidRPr="00265FD0">
        <w:rPr>
          <w:rFonts w:hint="eastAsia"/>
        </w:rPr>
        <w:instrText>STYLEREF 2 \s</w:instrText>
      </w:r>
      <w:r w:rsidRPr="00265FD0">
        <w:instrText xml:space="preserve"> </w:instrText>
      </w:r>
      <w:r w:rsidRPr="00265FD0">
        <w:fldChar w:fldCharType="separate"/>
      </w:r>
      <w:r w:rsidR="00F239B7">
        <w:rPr>
          <w:noProof/>
        </w:rPr>
        <w:t>12-1</w:t>
      </w:r>
      <w:r w:rsidRPr="00265FD0">
        <w:fldChar w:fldCharType="end"/>
      </w:r>
      <w:r w:rsidRPr="00265FD0">
        <w:noBreakHyphen/>
      </w:r>
      <w:r w:rsidRPr="00265FD0">
        <w:fldChar w:fldCharType="begin"/>
      </w:r>
      <w:r w:rsidRPr="00265FD0">
        <w:instrText xml:space="preserve"> </w:instrText>
      </w:r>
      <w:r w:rsidRPr="00265FD0">
        <w:rPr>
          <w:rFonts w:hint="eastAsia"/>
        </w:rPr>
        <w:instrText xml:space="preserve">SEQ </w:instrText>
      </w:r>
      <w:r w:rsidRPr="00265FD0">
        <w:rPr>
          <w:rFonts w:hint="eastAsia"/>
        </w:rPr>
        <w:instrText>圖</w:instrText>
      </w:r>
      <w:r w:rsidRPr="00265FD0">
        <w:rPr>
          <w:rFonts w:hint="eastAsia"/>
        </w:rPr>
        <w:instrText xml:space="preserve"> \* ARABIC \s 2</w:instrText>
      </w:r>
      <w:r w:rsidRPr="00265FD0">
        <w:instrText xml:space="preserve"> </w:instrText>
      </w:r>
      <w:r w:rsidRPr="00265FD0">
        <w:fldChar w:fldCharType="separate"/>
      </w:r>
      <w:r w:rsidR="00F239B7">
        <w:rPr>
          <w:noProof/>
        </w:rPr>
        <w:t>6</w:t>
      </w:r>
      <w:r w:rsidRPr="00265FD0">
        <w:fldChar w:fldCharType="end"/>
      </w:r>
      <w:r w:rsidRPr="00265FD0">
        <w:rPr>
          <w:rFonts w:hint="eastAsia"/>
        </w:rPr>
        <w:t>、建立行事曆（完成）</w:t>
      </w:r>
      <w:bookmarkEnd w:id="161"/>
    </w:p>
    <w:p w14:paraId="0B3348F8" w14:textId="77777777" w:rsidR="0053631E" w:rsidRPr="00265FD0" w:rsidRDefault="0053631E" w:rsidP="0053631E">
      <w:pPr>
        <w:rPr>
          <w:shd w:val="clear" w:color="auto" w:fill="FFFFFF"/>
        </w:rPr>
      </w:pPr>
    </w:p>
    <w:p w14:paraId="4A86BBE5" w14:textId="6657496C" w:rsidR="00066A24" w:rsidRPr="00265FD0" w:rsidRDefault="0053631E" w:rsidP="00066A24">
      <w:pPr>
        <w:rPr>
          <w:rFonts w:cstheme="minorBidi"/>
          <w:szCs w:val="22"/>
          <w:shd w:val="clear" w:color="auto" w:fill="FFFFFF"/>
        </w:rPr>
      </w:pPr>
      <w:r w:rsidRPr="00265FD0">
        <w:rPr>
          <w:shd w:val="clear" w:color="auto" w:fill="FFFFFF"/>
        </w:rPr>
        <w:br w:type="page"/>
      </w:r>
    </w:p>
    <w:p w14:paraId="4C865C14" w14:textId="5D3409E5" w:rsidR="0053631E" w:rsidRPr="00265FD0" w:rsidRDefault="00066A24" w:rsidP="0053631E">
      <w:pPr>
        <w:pStyle w:val="ae"/>
        <w:widowControl w:val="0"/>
        <w:numPr>
          <w:ilvl w:val="0"/>
          <w:numId w:val="48"/>
        </w:numPr>
        <w:snapToGrid w:val="0"/>
        <w:ind w:left="482"/>
        <w:contextualSpacing w:val="0"/>
        <w:jc w:val="both"/>
        <w:rPr>
          <w:rFonts w:ascii="Times New Roman" w:hAnsi="Times New Roman"/>
          <w:shd w:val="clear" w:color="auto" w:fill="FFFFFF"/>
        </w:rPr>
      </w:pPr>
      <w:r w:rsidRPr="00265FD0">
        <w:rPr>
          <w:rFonts w:ascii="Times New Roman" w:hAnsi="Times New Roman" w:hint="eastAsia"/>
          <w:shd w:val="clear" w:color="auto" w:fill="FFFFFF"/>
        </w:rPr>
        <w:lastRenderedPageBreak/>
        <w:t>帳號</w:t>
      </w:r>
      <w:r w:rsidR="0053631E" w:rsidRPr="00265FD0">
        <w:rPr>
          <w:rFonts w:ascii="Times New Roman" w:hAnsi="Times New Roman" w:hint="eastAsia"/>
          <w:shd w:val="clear" w:color="auto" w:fill="FFFFFF"/>
        </w:rPr>
        <w:t>設定</w:t>
      </w:r>
      <w:r w:rsidRPr="00265FD0">
        <w:rPr>
          <w:rFonts w:ascii="Times New Roman" w:hAnsi="Times New Roman" w:hint="eastAsia"/>
          <w:shd w:val="clear" w:color="auto" w:fill="FFFFFF"/>
        </w:rPr>
        <w:t>：</w:t>
      </w:r>
    </w:p>
    <w:p w14:paraId="76D21F10" w14:textId="06651025" w:rsidR="00066A24" w:rsidRPr="00265FD0" w:rsidRDefault="00066A24" w:rsidP="0053631E">
      <w:pPr>
        <w:pStyle w:val="ae"/>
        <w:widowControl w:val="0"/>
        <w:snapToGrid w:val="0"/>
        <w:ind w:left="482"/>
        <w:contextualSpacing w:val="0"/>
        <w:jc w:val="both"/>
        <w:rPr>
          <w:rFonts w:ascii="Times New Roman" w:hAnsi="Times New Roman"/>
          <w:shd w:val="clear" w:color="auto" w:fill="FFFFFF"/>
        </w:rPr>
      </w:pPr>
      <w:r w:rsidRPr="00265FD0">
        <w:rPr>
          <w:rFonts w:ascii="Times New Roman" w:hAnsi="Times New Roman" w:hint="eastAsia"/>
          <w:shd w:val="clear" w:color="auto" w:fill="FFFFFF"/>
        </w:rPr>
        <w:t>設定個人資料、切換語言、黑暗模式之設定以及登出。</w:t>
      </w:r>
    </w:p>
    <w:p w14:paraId="6E290C11" w14:textId="77777777" w:rsidR="0053631E" w:rsidRPr="00265FD0" w:rsidRDefault="0053631E" w:rsidP="0053631E">
      <w:pPr>
        <w:pStyle w:val="ae"/>
        <w:widowControl w:val="0"/>
        <w:snapToGrid w:val="0"/>
        <w:ind w:left="482"/>
        <w:contextualSpacing w:val="0"/>
        <w:jc w:val="both"/>
        <w:rPr>
          <w:rFonts w:ascii="Times New Roman" w:hAnsi="Times New Roman"/>
          <w:shd w:val="clear" w:color="auto" w:fill="FFFFFF"/>
        </w:rPr>
      </w:pPr>
    </w:p>
    <w:p w14:paraId="1A6A2346" w14:textId="518C8602" w:rsidR="0053631E" w:rsidRPr="00265FD0" w:rsidRDefault="00066A24" w:rsidP="0053631E">
      <w:pPr>
        <w:pStyle w:val="ae"/>
        <w:keepNext/>
        <w:jc w:val="center"/>
        <w:rPr>
          <w:rFonts w:ascii="Times New Roman" w:hAnsi="Times New Roman"/>
        </w:rPr>
      </w:pPr>
      <w:r w:rsidRPr="00265FD0">
        <w:rPr>
          <w:rFonts w:ascii="Times New Roman" w:hAnsi="Times New Roman"/>
          <w:noProof/>
          <w:shd w:val="clear" w:color="auto" w:fill="FFFFFF"/>
        </w:rPr>
        <w:drawing>
          <wp:inline distT="0" distB="0" distL="0" distR="0" wp14:anchorId="5D9353F6" wp14:editId="6FFCEF67">
            <wp:extent cx="3427094" cy="6179398"/>
            <wp:effectExtent l="0" t="0" r="2540" b="0"/>
            <wp:docPr id="1898434048" name="圖片 1898434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436650" cy="6196628"/>
                    </a:xfrm>
                    <a:prstGeom prst="rect">
                      <a:avLst/>
                    </a:prstGeom>
                    <a:noFill/>
                    <a:ln>
                      <a:noFill/>
                    </a:ln>
                  </pic:spPr>
                </pic:pic>
              </a:graphicData>
            </a:graphic>
          </wp:inline>
        </w:drawing>
      </w:r>
    </w:p>
    <w:p w14:paraId="41DA4F6A" w14:textId="26C54483" w:rsidR="0053631E" w:rsidRPr="00265FD0" w:rsidRDefault="0053631E" w:rsidP="0053631E">
      <w:pPr>
        <w:pStyle w:val="ac"/>
      </w:pPr>
      <w:bookmarkStart w:id="162" w:name="_Toc151410981"/>
      <w:r w:rsidRPr="00265FD0">
        <w:t>▲</w:t>
      </w:r>
      <w:r w:rsidRPr="00265FD0">
        <w:rPr>
          <w:rFonts w:hint="eastAsia"/>
        </w:rPr>
        <w:t>圖</w:t>
      </w:r>
      <w:r w:rsidRPr="00265FD0">
        <w:fldChar w:fldCharType="begin"/>
      </w:r>
      <w:r w:rsidRPr="00265FD0">
        <w:instrText xml:space="preserve"> </w:instrText>
      </w:r>
      <w:r w:rsidRPr="00265FD0">
        <w:rPr>
          <w:rFonts w:hint="eastAsia"/>
        </w:rPr>
        <w:instrText>STYLEREF 2 \s</w:instrText>
      </w:r>
      <w:r w:rsidRPr="00265FD0">
        <w:instrText xml:space="preserve"> </w:instrText>
      </w:r>
      <w:r w:rsidRPr="00265FD0">
        <w:fldChar w:fldCharType="separate"/>
      </w:r>
      <w:r w:rsidR="00F239B7">
        <w:rPr>
          <w:noProof/>
        </w:rPr>
        <w:t>12-1</w:t>
      </w:r>
      <w:r w:rsidRPr="00265FD0">
        <w:fldChar w:fldCharType="end"/>
      </w:r>
      <w:r w:rsidRPr="00265FD0">
        <w:noBreakHyphen/>
      </w:r>
      <w:r w:rsidRPr="00265FD0">
        <w:fldChar w:fldCharType="begin"/>
      </w:r>
      <w:r w:rsidRPr="00265FD0">
        <w:instrText xml:space="preserve"> </w:instrText>
      </w:r>
      <w:r w:rsidRPr="00265FD0">
        <w:rPr>
          <w:rFonts w:hint="eastAsia"/>
        </w:rPr>
        <w:instrText xml:space="preserve">SEQ </w:instrText>
      </w:r>
      <w:r w:rsidRPr="00265FD0">
        <w:rPr>
          <w:rFonts w:hint="eastAsia"/>
        </w:rPr>
        <w:instrText>圖</w:instrText>
      </w:r>
      <w:r w:rsidRPr="00265FD0">
        <w:rPr>
          <w:rFonts w:hint="eastAsia"/>
        </w:rPr>
        <w:instrText xml:space="preserve"> \* ARABIC \s 2</w:instrText>
      </w:r>
      <w:r w:rsidRPr="00265FD0">
        <w:instrText xml:space="preserve"> </w:instrText>
      </w:r>
      <w:r w:rsidRPr="00265FD0">
        <w:fldChar w:fldCharType="separate"/>
      </w:r>
      <w:r w:rsidR="00F239B7">
        <w:rPr>
          <w:noProof/>
        </w:rPr>
        <w:t>7</w:t>
      </w:r>
      <w:r w:rsidRPr="00265FD0">
        <w:fldChar w:fldCharType="end"/>
      </w:r>
      <w:r w:rsidRPr="00265FD0">
        <w:rPr>
          <w:rFonts w:hint="eastAsia"/>
        </w:rPr>
        <w:t>、個人資料設定</w:t>
      </w:r>
      <w:bookmarkEnd w:id="162"/>
    </w:p>
    <w:p w14:paraId="6A5DD560" w14:textId="77777777" w:rsidR="0053631E" w:rsidRPr="00265FD0" w:rsidRDefault="0053631E" w:rsidP="0053631E"/>
    <w:p w14:paraId="537F9FD0" w14:textId="2CCFA522" w:rsidR="0053631E" w:rsidRPr="00265FD0" w:rsidRDefault="0053631E" w:rsidP="0053631E">
      <w:r w:rsidRPr="00265FD0">
        <w:br w:type="page"/>
      </w:r>
    </w:p>
    <w:p w14:paraId="18DE6FBA" w14:textId="35EAC8D2" w:rsidR="0053631E" w:rsidRPr="00265FD0" w:rsidRDefault="00160DDB" w:rsidP="0053631E">
      <w:pPr>
        <w:pStyle w:val="ae"/>
        <w:keepNext/>
        <w:jc w:val="center"/>
        <w:rPr>
          <w:rFonts w:ascii="Times New Roman" w:hAnsi="Times New Roman"/>
        </w:rPr>
      </w:pPr>
      <w:r w:rsidRPr="00265FD0">
        <w:rPr>
          <w:rFonts w:ascii="Times New Roman" w:hAnsi="Times New Roman"/>
          <w:noProof/>
        </w:rPr>
        <w:lastRenderedPageBreak/>
        <mc:AlternateContent>
          <mc:Choice Requires="wps">
            <w:drawing>
              <wp:anchor distT="0" distB="0" distL="114300" distR="114300" simplePos="0" relativeHeight="251659264" behindDoc="0" locked="0" layoutInCell="1" allowOverlap="1" wp14:anchorId="0B26EAEC" wp14:editId="2133D61A">
                <wp:simplePos x="0" y="0"/>
                <wp:positionH relativeFrom="column">
                  <wp:posOffset>1905635</wp:posOffset>
                </wp:positionH>
                <wp:positionV relativeFrom="paragraph">
                  <wp:posOffset>3048635</wp:posOffset>
                </wp:positionV>
                <wp:extent cx="3101340" cy="556260"/>
                <wp:effectExtent l="19050" t="19050" r="22860" b="15240"/>
                <wp:wrapNone/>
                <wp:docPr id="37" name="矩形 37"/>
                <wp:cNvGraphicFramePr/>
                <a:graphic xmlns:a="http://schemas.openxmlformats.org/drawingml/2006/main">
                  <a:graphicData uri="http://schemas.microsoft.com/office/word/2010/wordprocessingShape">
                    <wps:wsp>
                      <wps:cNvSpPr/>
                      <wps:spPr>
                        <a:xfrm>
                          <a:off x="0" y="0"/>
                          <a:ext cx="3101340" cy="55626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416725" id="矩形 37" o:spid="_x0000_s1026" style="position:absolute;margin-left:150.05pt;margin-top:240.05pt;width:244.2pt;height:43.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" filled="f" strokecolor="red" strokeweight="2.25pt"/>
            </w:pict>
          </mc:Fallback>
        </mc:AlternateContent>
      </w:r>
      <w:r w:rsidR="00066A24" w:rsidRPr="00265FD0">
        <w:rPr>
          <w:rFonts w:ascii="Times New Roman" w:hAnsi="Times New Roman"/>
          <w:noProof/>
          <w:shd w:val="clear" w:color="auto" w:fill="FFFFFF"/>
        </w:rPr>
        <w:drawing>
          <wp:inline distT="0" distB="0" distL="0" distR="0" wp14:anchorId="0FDB624E" wp14:editId="568D5DB7">
            <wp:extent cx="3539107" cy="7664769"/>
            <wp:effectExtent l="0" t="0" r="4445" b="0"/>
            <wp:docPr id="1898434054" name="圖片 1898434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551151" cy="7690853"/>
                    </a:xfrm>
                    <a:prstGeom prst="rect">
                      <a:avLst/>
                    </a:prstGeom>
                    <a:noFill/>
                    <a:ln>
                      <a:noFill/>
                    </a:ln>
                  </pic:spPr>
                </pic:pic>
              </a:graphicData>
            </a:graphic>
          </wp:inline>
        </w:drawing>
      </w:r>
    </w:p>
    <w:p w14:paraId="0D8B9F93" w14:textId="6D974806" w:rsidR="0053631E" w:rsidRPr="00265FD0" w:rsidRDefault="0053631E" w:rsidP="0053631E">
      <w:pPr>
        <w:pStyle w:val="ac"/>
        <w:rPr>
          <w:shd w:val="clear" w:color="auto" w:fill="FFFFFF"/>
        </w:rPr>
      </w:pPr>
      <w:bookmarkStart w:id="163" w:name="_Toc151410982"/>
      <w:r w:rsidRPr="00265FD0">
        <w:t>▲</w:t>
      </w:r>
      <w:r w:rsidRPr="00265FD0">
        <w:rPr>
          <w:rFonts w:hint="eastAsia"/>
        </w:rPr>
        <w:t>圖</w:t>
      </w:r>
      <w:r w:rsidRPr="00265FD0">
        <w:fldChar w:fldCharType="begin"/>
      </w:r>
      <w:r w:rsidRPr="00265FD0">
        <w:instrText xml:space="preserve"> </w:instrText>
      </w:r>
      <w:r w:rsidRPr="00265FD0">
        <w:rPr>
          <w:rFonts w:hint="eastAsia"/>
        </w:rPr>
        <w:instrText>STYLEREF 2 \s</w:instrText>
      </w:r>
      <w:r w:rsidRPr="00265FD0">
        <w:instrText xml:space="preserve"> </w:instrText>
      </w:r>
      <w:r w:rsidRPr="00265FD0">
        <w:fldChar w:fldCharType="separate"/>
      </w:r>
      <w:r w:rsidR="00F239B7">
        <w:rPr>
          <w:noProof/>
        </w:rPr>
        <w:t>12-1</w:t>
      </w:r>
      <w:r w:rsidRPr="00265FD0">
        <w:fldChar w:fldCharType="end"/>
      </w:r>
      <w:r w:rsidRPr="00265FD0">
        <w:noBreakHyphen/>
      </w:r>
      <w:r w:rsidRPr="00265FD0">
        <w:fldChar w:fldCharType="begin"/>
      </w:r>
      <w:r w:rsidRPr="00265FD0">
        <w:instrText xml:space="preserve"> </w:instrText>
      </w:r>
      <w:r w:rsidRPr="00265FD0">
        <w:rPr>
          <w:rFonts w:hint="eastAsia"/>
        </w:rPr>
        <w:instrText xml:space="preserve">SEQ </w:instrText>
      </w:r>
      <w:r w:rsidRPr="00265FD0">
        <w:rPr>
          <w:rFonts w:hint="eastAsia"/>
        </w:rPr>
        <w:instrText>圖</w:instrText>
      </w:r>
      <w:r w:rsidRPr="00265FD0">
        <w:rPr>
          <w:rFonts w:hint="eastAsia"/>
        </w:rPr>
        <w:instrText xml:space="preserve"> \* ARABIC \s 2</w:instrText>
      </w:r>
      <w:r w:rsidRPr="00265FD0">
        <w:instrText xml:space="preserve"> </w:instrText>
      </w:r>
      <w:r w:rsidRPr="00265FD0">
        <w:fldChar w:fldCharType="separate"/>
      </w:r>
      <w:r w:rsidR="00F239B7">
        <w:rPr>
          <w:noProof/>
        </w:rPr>
        <w:t>8</w:t>
      </w:r>
      <w:r w:rsidRPr="00265FD0">
        <w:fldChar w:fldCharType="end"/>
      </w:r>
      <w:r w:rsidRPr="00265FD0">
        <w:rPr>
          <w:rFonts w:hint="eastAsia"/>
        </w:rPr>
        <w:t>、切換語言</w:t>
      </w:r>
      <w:bookmarkEnd w:id="163"/>
    </w:p>
    <w:p w14:paraId="76F20C54" w14:textId="77777777" w:rsidR="0053631E" w:rsidRPr="00265FD0" w:rsidRDefault="0053631E" w:rsidP="00066A24">
      <w:pPr>
        <w:pStyle w:val="ae"/>
        <w:jc w:val="center"/>
        <w:rPr>
          <w:rFonts w:ascii="Times New Roman" w:hAnsi="Times New Roman"/>
          <w:shd w:val="clear" w:color="auto" w:fill="FFFFFF"/>
        </w:rPr>
      </w:pPr>
    </w:p>
    <w:p w14:paraId="1A341F42" w14:textId="0B8744ED" w:rsidR="0053631E" w:rsidRPr="00265FD0" w:rsidRDefault="00160DDB" w:rsidP="0053631E">
      <w:pPr>
        <w:pStyle w:val="ae"/>
        <w:keepNext/>
        <w:jc w:val="center"/>
        <w:rPr>
          <w:rFonts w:ascii="Times New Roman" w:hAnsi="Times New Roman"/>
        </w:rPr>
      </w:pPr>
      <w:r w:rsidRPr="00265FD0">
        <w:rPr>
          <w:rFonts w:ascii="Times New Roman" w:hAnsi="Times New Roman"/>
          <w:noProof/>
        </w:rPr>
        <w:lastRenderedPageBreak/>
        <mc:AlternateContent>
          <mc:Choice Requires="wps">
            <w:drawing>
              <wp:anchor distT="0" distB="0" distL="114300" distR="114300" simplePos="0" relativeHeight="251673600" behindDoc="0" locked="0" layoutInCell="1" allowOverlap="1" wp14:anchorId="079AC793" wp14:editId="7FA05DFC">
                <wp:simplePos x="0" y="0"/>
                <wp:positionH relativeFrom="column">
                  <wp:posOffset>1814195</wp:posOffset>
                </wp:positionH>
                <wp:positionV relativeFrom="paragraph">
                  <wp:posOffset>3764915</wp:posOffset>
                </wp:positionV>
                <wp:extent cx="3299460" cy="579120"/>
                <wp:effectExtent l="19050" t="19050" r="15240" b="11430"/>
                <wp:wrapNone/>
                <wp:docPr id="52" name="矩形 52"/>
                <wp:cNvGraphicFramePr/>
                <a:graphic xmlns:a="http://schemas.openxmlformats.org/drawingml/2006/main">
                  <a:graphicData uri="http://schemas.microsoft.com/office/word/2010/wordprocessingShape">
                    <wps:wsp>
                      <wps:cNvSpPr/>
                      <wps:spPr>
                        <a:xfrm>
                          <a:off x="0" y="0"/>
                          <a:ext cx="3299460" cy="57912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928C95" id="矩形 52" o:spid="_x0000_s1026" style="position:absolute;margin-left:142.85pt;margin-top:296.45pt;width:259.8pt;height:45.6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" filled="f" strokecolor="red" strokeweight="2.25pt"/>
            </w:pict>
          </mc:Fallback>
        </mc:AlternateContent>
      </w:r>
      <w:r w:rsidR="00066A24" w:rsidRPr="00265FD0">
        <w:rPr>
          <w:rFonts w:ascii="Times New Roman" w:hAnsi="Times New Roman"/>
          <w:noProof/>
          <w:shd w:val="clear" w:color="auto" w:fill="FFFFFF"/>
        </w:rPr>
        <w:drawing>
          <wp:inline distT="0" distB="0" distL="0" distR="0" wp14:anchorId="6E5716D6" wp14:editId="218A6ABB">
            <wp:extent cx="3640772" cy="7884948"/>
            <wp:effectExtent l="0" t="0" r="0" b="1905"/>
            <wp:docPr id="1898434053" name="圖片 1898434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658015" cy="7922291"/>
                    </a:xfrm>
                    <a:prstGeom prst="rect">
                      <a:avLst/>
                    </a:prstGeom>
                    <a:noFill/>
                    <a:ln>
                      <a:noFill/>
                    </a:ln>
                  </pic:spPr>
                </pic:pic>
              </a:graphicData>
            </a:graphic>
          </wp:inline>
        </w:drawing>
      </w:r>
    </w:p>
    <w:p w14:paraId="7F928CAA" w14:textId="113403A8" w:rsidR="00066A24" w:rsidRPr="00265FD0" w:rsidRDefault="0053631E" w:rsidP="0053631E">
      <w:pPr>
        <w:pStyle w:val="ac"/>
        <w:rPr>
          <w:shd w:val="clear" w:color="auto" w:fill="FFFFFF"/>
        </w:rPr>
      </w:pPr>
      <w:bookmarkStart w:id="164" w:name="_Toc151410983"/>
      <w:r w:rsidRPr="00265FD0">
        <w:t>▲</w:t>
      </w:r>
      <w:r w:rsidRPr="00265FD0">
        <w:rPr>
          <w:rFonts w:hint="eastAsia"/>
        </w:rPr>
        <w:t>圖</w:t>
      </w:r>
      <w:r w:rsidRPr="00265FD0">
        <w:fldChar w:fldCharType="begin"/>
      </w:r>
      <w:r w:rsidRPr="00265FD0">
        <w:instrText xml:space="preserve"> </w:instrText>
      </w:r>
      <w:r w:rsidRPr="00265FD0">
        <w:rPr>
          <w:rFonts w:hint="eastAsia"/>
        </w:rPr>
        <w:instrText>STYLEREF 2 \s</w:instrText>
      </w:r>
      <w:r w:rsidRPr="00265FD0">
        <w:instrText xml:space="preserve"> </w:instrText>
      </w:r>
      <w:r w:rsidRPr="00265FD0">
        <w:fldChar w:fldCharType="separate"/>
      </w:r>
      <w:r w:rsidR="00F239B7">
        <w:rPr>
          <w:noProof/>
        </w:rPr>
        <w:t>12-1</w:t>
      </w:r>
      <w:r w:rsidRPr="00265FD0">
        <w:fldChar w:fldCharType="end"/>
      </w:r>
      <w:r w:rsidRPr="00265FD0">
        <w:noBreakHyphen/>
      </w:r>
      <w:r w:rsidRPr="00265FD0">
        <w:fldChar w:fldCharType="begin"/>
      </w:r>
      <w:r w:rsidRPr="00265FD0">
        <w:instrText xml:space="preserve"> </w:instrText>
      </w:r>
      <w:r w:rsidRPr="00265FD0">
        <w:rPr>
          <w:rFonts w:hint="eastAsia"/>
        </w:rPr>
        <w:instrText xml:space="preserve">SEQ </w:instrText>
      </w:r>
      <w:r w:rsidRPr="00265FD0">
        <w:rPr>
          <w:rFonts w:hint="eastAsia"/>
        </w:rPr>
        <w:instrText>圖</w:instrText>
      </w:r>
      <w:r w:rsidRPr="00265FD0">
        <w:rPr>
          <w:rFonts w:hint="eastAsia"/>
        </w:rPr>
        <w:instrText xml:space="preserve"> \* ARABIC \s 2</w:instrText>
      </w:r>
      <w:r w:rsidRPr="00265FD0">
        <w:instrText xml:space="preserve"> </w:instrText>
      </w:r>
      <w:r w:rsidRPr="00265FD0">
        <w:fldChar w:fldCharType="separate"/>
      </w:r>
      <w:r w:rsidR="00F239B7">
        <w:rPr>
          <w:noProof/>
        </w:rPr>
        <w:t>9</w:t>
      </w:r>
      <w:r w:rsidRPr="00265FD0">
        <w:fldChar w:fldCharType="end"/>
      </w:r>
      <w:r w:rsidRPr="00265FD0">
        <w:rPr>
          <w:rFonts w:hint="eastAsia"/>
        </w:rPr>
        <w:t>、黑暗模式設定</w:t>
      </w:r>
      <w:bookmarkEnd w:id="164"/>
    </w:p>
    <w:p w14:paraId="1782D46A" w14:textId="77777777" w:rsidR="0053631E" w:rsidRPr="00265FD0" w:rsidRDefault="0053631E" w:rsidP="00066A24">
      <w:pPr>
        <w:pStyle w:val="ae"/>
        <w:jc w:val="center"/>
        <w:rPr>
          <w:rFonts w:ascii="Times New Roman" w:hAnsi="Times New Roman"/>
          <w:shd w:val="clear" w:color="auto" w:fill="FFFFFF"/>
        </w:rPr>
      </w:pPr>
    </w:p>
    <w:p w14:paraId="4F9E00DE" w14:textId="0D8F2A44" w:rsidR="00FA045C" w:rsidRPr="00265FD0" w:rsidRDefault="00160DDB" w:rsidP="00FA045C">
      <w:pPr>
        <w:rPr>
          <w:rFonts w:cstheme="minorBidi"/>
          <w:szCs w:val="22"/>
          <w:shd w:val="clear" w:color="auto" w:fill="FFFFFF"/>
        </w:rPr>
      </w:pPr>
      <w:r w:rsidRPr="00265FD0">
        <w:rPr>
          <w:shd w:val="clear" w:color="auto" w:fill="FFFFFF"/>
        </w:rPr>
        <w:br w:type="page"/>
      </w:r>
    </w:p>
    <w:p w14:paraId="1E0DB6F9" w14:textId="70CE9934" w:rsidR="00FA045C" w:rsidRPr="00265FD0" w:rsidRDefault="00FA045C" w:rsidP="00FA045C">
      <w:pPr>
        <w:pStyle w:val="1"/>
      </w:pPr>
      <w:bookmarkStart w:id="165" w:name="_Toc149829347"/>
      <w:r w:rsidRPr="00265FD0">
        <w:rPr>
          <w:rFonts w:hint="eastAsia"/>
        </w:rPr>
        <w:lastRenderedPageBreak/>
        <w:t>感想</w:t>
      </w:r>
      <w:bookmarkEnd w:id="165"/>
    </w:p>
    <w:p w14:paraId="673E5C1D" w14:textId="1A8C50A5" w:rsidR="00075FE4" w:rsidRPr="00265FD0" w:rsidRDefault="000925CA" w:rsidP="000925CA">
      <w:pPr>
        <w:pStyle w:val="ae"/>
        <w:numPr>
          <w:ilvl w:val="0"/>
          <w:numId w:val="44"/>
        </w:numPr>
        <w:snapToGrid w:val="0"/>
        <w:jc w:val="both"/>
        <w:rPr>
          <w:rFonts w:ascii="Times New Roman" w:hAnsi="Times New Roman"/>
        </w:rPr>
      </w:pPr>
      <w:r w:rsidRPr="00265FD0">
        <w:rPr>
          <w:rFonts w:ascii="Times New Roman" w:hAnsi="Times New Roman" w:hint="eastAsia"/>
        </w:rPr>
        <w:t>1</w:t>
      </w:r>
      <w:r w:rsidRPr="00265FD0">
        <w:rPr>
          <w:rFonts w:ascii="Times New Roman" w:hAnsi="Times New Roman"/>
        </w:rPr>
        <w:t xml:space="preserve">0946007 </w:t>
      </w:r>
      <w:r w:rsidRPr="00265FD0">
        <w:rPr>
          <w:rFonts w:ascii="Times New Roman" w:hAnsi="Times New Roman" w:hint="eastAsia"/>
        </w:rPr>
        <w:t>陳奕喆：</w:t>
      </w:r>
    </w:p>
    <w:p w14:paraId="6134B8D4" w14:textId="77777777" w:rsidR="006E4A9F" w:rsidRPr="00265FD0" w:rsidRDefault="006E4A9F" w:rsidP="00576DA4">
      <w:pPr>
        <w:snapToGrid w:val="0"/>
        <w:ind w:firstLineChars="200" w:firstLine="560"/>
        <w:jc w:val="both"/>
      </w:pPr>
      <w:r w:rsidRPr="00265FD0">
        <w:rPr>
          <w:rFonts w:hint="eastAsia"/>
        </w:rPr>
        <w:t>在這一次的專題製作中，雖然歷經許多波折，包含換題目、美術設計與程式上遇到的瓶頸，計畫趕不上變化，幸好我們是一個團隊，經過大家互相討論及協助後，總能順利解決問題，一步一步趕上進度，共同完成這次的專題。</w:t>
      </w:r>
    </w:p>
    <w:p w14:paraId="028CCC03" w14:textId="71DB374A" w:rsidR="000925CA" w:rsidRPr="00265FD0" w:rsidRDefault="006E4A9F" w:rsidP="00576DA4">
      <w:pPr>
        <w:snapToGrid w:val="0"/>
        <w:ind w:firstLineChars="200" w:firstLine="560"/>
        <w:jc w:val="both"/>
      </w:pPr>
      <w:r w:rsidRPr="00265FD0">
        <w:rPr>
          <w:rFonts w:hint="eastAsia"/>
        </w:rPr>
        <w:t>這是我第一次與他人合作開發手機應用程式，</w:t>
      </w:r>
      <w:r w:rsidR="00555643" w:rsidRPr="00265FD0">
        <w:rPr>
          <w:rFonts w:hint="eastAsia"/>
        </w:rPr>
        <w:t>了解到製作一個</w:t>
      </w:r>
      <w:r w:rsidR="001A47DC" w:rsidRPr="00265FD0">
        <w:rPr>
          <w:rFonts w:hint="eastAsia"/>
        </w:rPr>
        <w:t>App</w:t>
      </w:r>
      <w:r w:rsidR="00555643" w:rsidRPr="00265FD0">
        <w:rPr>
          <w:rFonts w:hint="eastAsia"/>
        </w:rPr>
        <w:t>不是只靠寫程式把功能實現出來，還要</w:t>
      </w:r>
      <w:r w:rsidRPr="00265FD0">
        <w:rPr>
          <w:rFonts w:hint="eastAsia"/>
        </w:rPr>
        <w:t>認真思考每一個角色對</w:t>
      </w:r>
      <w:r w:rsidR="001A47DC" w:rsidRPr="00265FD0">
        <w:rPr>
          <w:rFonts w:hint="eastAsia"/>
        </w:rPr>
        <w:t>App</w:t>
      </w:r>
      <w:r w:rsidRPr="00265FD0">
        <w:rPr>
          <w:rFonts w:hint="eastAsia"/>
        </w:rPr>
        <w:t>的需求</w:t>
      </w:r>
      <w:r w:rsidR="00555643" w:rsidRPr="00265FD0">
        <w:rPr>
          <w:rFonts w:hint="eastAsia"/>
        </w:rPr>
        <w:t>與</w:t>
      </w:r>
      <w:r w:rsidR="001A47DC" w:rsidRPr="00265FD0">
        <w:rPr>
          <w:rFonts w:hint="eastAsia"/>
        </w:rPr>
        <w:t>App</w:t>
      </w:r>
      <w:r w:rsidR="00555643" w:rsidRPr="00265FD0">
        <w:rPr>
          <w:rFonts w:hint="eastAsia"/>
        </w:rPr>
        <w:t>運作的商業模式</w:t>
      </w:r>
      <w:r w:rsidRPr="00265FD0">
        <w:rPr>
          <w:rFonts w:hint="eastAsia"/>
        </w:rPr>
        <w:t>，</w:t>
      </w:r>
      <w:r w:rsidR="00555643" w:rsidRPr="00265FD0">
        <w:rPr>
          <w:rFonts w:hint="eastAsia"/>
        </w:rPr>
        <w:t>才能寫出一個真正有價值的</w:t>
      </w:r>
      <w:r w:rsidR="001A47DC" w:rsidRPr="00265FD0">
        <w:rPr>
          <w:rFonts w:hint="eastAsia"/>
        </w:rPr>
        <w:t>App</w:t>
      </w:r>
      <w:r w:rsidR="00555643" w:rsidRPr="00265FD0">
        <w:rPr>
          <w:rFonts w:hint="eastAsia"/>
        </w:rPr>
        <w:t>，這</w:t>
      </w:r>
      <w:r w:rsidRPr="00265FD0">
        <w:rPr>
          <w:rFonts w:hint="eastAsia"/>
        </w:rPr>
        <w:t>也是</w:t>
      </w:r>
      <w:r w:rsidR="00555643" w:rsidRPr="00265FD0">
        <w:rPr>
          <w:rFonts w:hint="eastAsia"/>
        </w:rPr>
        <w:t>我</w:t>
      </w:r>
      <w:r w:rsidRPr="00265FD0">
        <w:rPr>
          <w:rFonts w:hint="eastAsia"/>
        </w:rPr>
        <w:t>第一次接觸</w:t>
      </w:r>
      <w:r w:rsidRPr="00265FD0">
        <w:rPr>
          <w:rFonts w:hint="eastAsia"/>
        </w:rPr>
        <w:t>Flutter</w:t>
      </w:r>
      <w:r w:rsidRPr="00265FD0">
        <w:rPr>
          <w:rFonts w:hint="eastAsia"/>
        </w:rPr>
        <w:t>框架，</w:t>
      </w:r>
      <w:r w:rsidR="00555643" w:rsidRPr="00265FD0">
        <w:rPr>
          <w:rFonts w:hint="eastAsia"/>
        </w:rPr>
        <w:t>還有</w:t>
      </w:r>
      <w:r w:rsidRPr="00265FD0">
        <w:rPr>
          <w:rFonts w:hint="eastAsia"/>
        </w:rPr>
        <w:t>認識</w:t>
      </w:r>
      <w:r w:rsidR="00555643" w:rsidRPr="00265FD0">
        <w:rPr>
          <w:rFonts w:hint="eastAsia"/>
        </w:rPr>
        <w:t>及</w:t>
      </w:r>
      <w:r w:rsidRPr="00265FD0">
        <w:rPr>
          <w:rFonts w:hint="eastAsia"/>
        </w:rPr>
        <w:t>運用</w:t>
      </w:r>
      <w:r w:rsidRPr="00265FD0">
        <w:rPr>
          <w:rFonts w:hint="eastAsia"/>
        </w:rPr>
        <w:t>Figma</w:t>
      </w:r>
      <w:r w:rsidRPr="00265FD0">
        <w:rPr>
          <w:rFonts w:hint="eastAsia"/>
        </w:rPr>
        <w:t>這類設計工具，亦或是運用</w:t>
      </w:r>
      <w:r w:rsidR="00576DA4" w:rsidRPr="00265FD0">
        <w:rPr>
          <w:rFonts w:hint="eastAsia"/>
        </w:rPr>
        <w:t>廣大的</w:t>
      </w:r>
      <w:r w:rsidRPr="00265FD0">
        <w:rPr>
          <w:rFonts w:hint="eastAsia"/>
        </w:rPr>
        <w:t>線上資源進行學習及尋找</w:t>
      </w:r>
      <w:r w:rsidR="00576DA4" w:rsidRPr="00265FD0">
        <w:rPr>
          <w:rFonts w:hint="eastAsia"/>
        </w:rPr>
        <w:t>類似問題的解答</w:t>
      </w:r>
      <w:r w:rsidRPr="00265FD0">
        <w:rPr>
          <w:rFonts w:hint="eastAsia"/>
        </w:rPr>
        <w:t>，過程中雖然</w:t>
      </w:r>
      <w:r w:rsidR="00555643" w:rsidRPr="00265FD0">
        <w:rPr>
          <w:rFonts w:hint="eastAsia"/>
        </w:rPr>
        <w:t>充滿許多</w:t>
      </w:r>
      <w:r w:rsidRPr="00265FD0">
        <w:rPr>
          <w:rFonts w:hint="eastAsia"/>
        </w:rPr>
        <w:t>挫折與困難，但在與組員</w:t>
      </w:r>
      <w:r w:rsidR="00576DA4" w:rsidRPr="00265FD0">
        <w:rPr>
          <w:rFonts w:hint="eastAsia"/>
        </w:rPr>
        <w:t>溝通與</w:t>
      </w:r>
      <w:r w:rsidRPr="00265FD0">
        <w:rPr>
          <w:rFonts w:hint="eastAsia"/>
        </w:rPr>
        <w:t>討論後，都能得到很好的建議與幫助，</w:t>
      </w:r>
      <w:r w:rsidR="00555643" w:rsidRPr="00265FD0">
        <w:rPr>
          <w:rFonts w:hint="eastAsia"/>
        </w:rPr>
        <w:t>進而解決遇到的種種問題</w:t>
      </w:r>
      <w:r w:rsidR="00576DA4" w:rsidRPr="00265FD0">
        <w:rPr>
          <w:rFonts w:hint="eastAsia"/>
        </w:rPr>
        <w:t>。</w:t>
      </w:r>
    </w:p>
    <w:p w14:paraId="3C1A081C" w14:textId="4936474B" w:rsidR="00576DA4" w:rsidRPr="00265FD0" w:rsidRDefault="00576DA4" w:rsidP="006C7B69">
      <w:pPr>
        <w:snapToGrid w:val="0"/>
        <w:ind w:firstLineChars="200" w:firstLine="560"/>
        <w:jc w:val="both"/>
      </w:pPr>
      <w:r w:rsidRPr="00265FD0">
        <w:rPr>
          <w:rFonts w:hint="eastAsia"/>
        </w:rPr>
        <w:t>最後感謝指導老師在整個專題製作中的</w:t>
      </w:r>
      <w:r w:rsidR="006C7B69" w:rsidRPr="00265FD0">
        <w:rPr>
          <w:rFonts w:hint="eastAsia"/>
        </w:rPr>
        <w:t>悉心</w:t>
      </w:r>
      <w:r w:rsidRPr="00265FD0">
        <w:rPr>
          <w:rFonts w:hint="eastAsia"/>
        </w:rPr>
        <w:t>指導，以專業的角度點出</w:t>
      </w:r>
      <w:r w:rsidR="001A47DC" w:rsidRPr="00265FD0">
        <w:rPr>
          <w:rFonts w:hint="eastAsia"/>
        </w:rPr>
        <w:t>App</w:t>
      </w:r>
      <w:r w:rsidR="006C7B69" w:rsidRPr="00265FD0">
        <w:rPr>
          <w:rFonts w:hint="eastAsia"/>
        </w:rPr>
        <w:t>的</w:t>
      </w:r>
      <w:r w:rsidRPr="00265FD0">
        <w:rPr>
          <w:rFonts w:hint="eastAsia"/>
        </w:rPr>
        <w:t>癥結點</w:t>
      </w:r>
      <w:r w:rsidR="006C7B69" w:rsidRPr="00265FD0">
        <w:rPr>
          <w:rFonts w:hint="eastAsia"/>
        </w:rPr>
        <w:t>，以及文件的缺失與不足之處</w:t>
      </w:r>
      <w:r w:rsidRPr="00265FD0">
        <w:rPr>
          <w:rFonts w:hint="eastAsia"/>
        </w:rPr>
        <w:t>，給予我們不同角度的建議與改善方向，讓我們的專題呈現出更完整</w:t>
      </w:r>
      <w:r w:rsidR="006C7B69" w:rsidRPr="00265FD0">
        <w:rPr>
          <w:rFonts w:hint="eastAsia"/>
        </w:rPr>
        <w:t>的</w:t>
      </w:r>
      <w:r w:rsidRPr="00265FD0">
        <w:rPr>
          <w:rFonts w:hint="eastAsia"/>
        </w:rPr>
        <w:t>價值。</w:t>
      </w:r>
    </w:p>
    <w:p w14:paraId="0F85F434" w14:textId="77777777" w:rsidR="006E4A9F" w:rsidRPr="00265FD0" w:rsidRDefault="006E4A9F" w:rsidP="006E4A9F">
      <w:pPr>
        <w:snapToGrid w:val="0"/>
        <w:jc w:val="both"/>
      </w:pPr>
    </w:p>
    <w:p w14:paraId="419120D8" w14:textId="1DDFAD8F" w:rsidR="0026025D" w:rsidRPr="00265FD0" w:rsidRDefault="0026025D" w:rsidP="0026025D">
      <w:pPr>
        <w:pStyle w:val="ae"/>
        <w:numPr>
          <w:ilvl w:val="0"/>
          <w:numId w:val="44"/>
        </w:numPr>
        <w:snapToGrid w:val="0"/>
        <w:jc w:val="both"/>
        <w:rPr>
          <w:rFonts w:ascii="Times New Roman" w:hAnsi="Times New Roman"/>
        </w:rPr>
      </w:pPr>
      <w:r w:rsidRPr="00265FD0">
        <w:rPr>
          <w:rFonts w:ascii="Times New Roman" w:hAnsi="Times New Roman" w:hint="eastAsia"/>
        </w:rPr>
        <w:t>1</w:t>
      </w:r>
      <w:r w:rsidRPr="00265FD0">
        <w:rPr>
          <w:rFonts w:ascii="Times New Roman" w:hAnsi="Times New Roman"/>
        </w:rPr>
        <w:t>0946021</w:t>
      </w:r>
      <w:r w:rsidRPr="00265FD0">
        <w:rPr>
          <w:rFonts w:ascii="Times New Roman" w:hAnsi="Times New Roman" w:hint="eastAsia"/>
        </w:rPr>
        <w:t xml:space="preserve"> </w:t>
      </w:r>
      <w:r w:rsidRPr="00265FD0">
        <w:rPr>
          <w:rFonts w:ascii="Times New Roman" w:hAnsi="Times New Roman" w:hint="eastAsia"/>
        </w:rPr>
        <w:t>莊翊廷：</w:t>
      </w:r>
    </w:p>
    <w:p w14:paraId="2B28AEEF" w14:textId="2655A87C" w:rsidR="0026025D" w:rsidRPr="00265FD0" w:rsidRDefault="0026025D" w:rsidP="0026025D">
      <w:pPr>
        <w:snapToGrid w:val="0"/>
        <w:ind w:firstLineChars="200" w:firstLine="560"/>
        <w:jc w:val="both"/>
      </w:pPr>
      <w:r w:rsidRPr="00265FD0">
        <w:rPr>
          <w:rFonts w:hint="eastAsia"/>
        </w:rPr>
        <w:t>在開始專題前，花了很多時間在學習相關的知識和技術。在進行</w:t>
      </w:r>
      <w:r w:rsidR="001A47DC" w:rsidRPr="00265FD0">
        <w:rPr>
          <w:rFonts w:hint="eastAsia"/>
        </w:rPr>
        <w:t>App</w:t>
      </w:r>
      <w:r w:rsidRPr="00265FD0">
        <w:rPr>
          <w:rFonts w:hint="eastAsia"/>
        </w:rPr>
        <w:t>開發的過程中，我們選擇了適合專題需求的開發框架和技術堆疊。包括前端和後端的技術選擇。優先考慮了用戶體驗，以及</w:t>
      </w:r>
      <w:r w:rsidR="001A47DC" w:rsidRPr="00265FD0">
        <w:rPr>
          <w:rFonts w:hint="eastAsia"/>
        </w:rPr>
        <w:t>App</w:t>
      </w:r>
      <w:r w:rsidRPr="00265FD0">
        <w:rPr>
          <w:rFonts w:hint="eastAsia"/>
        </w:rPr>
        <w:t>的易用性和效能。</w:t>
      </w:r>
      <w:r w:rsidRPr="00265FD0">
        <w:rPr>
          <w:rFonts w:hint="eastAsia"/>
        </w:rPr>
        <w:t>API</w:t>
      </w:r>
      <w:r w:rsidRPr="00265FD0">
        <w:rPr>
          <w:rFonts w:hint="eastAsia"/>
        </w:rPr>
        <w:t>的選擇和整合是專題中至關重要的一環。需要確保選用的</w:t>
      </w:r>
      <w:r w:rsidRPr="00265FD0">
        <w:rPr>
          <w:rFonts w:hint="eastAsia"/>
        </w:rPr>
        <w:t>API</w:t>
      </w:r>
      <w:r w:rsidRPr="00265FD0">
        <w:rPr>
          <w:rFonts w:hint="eastAsia"/>
        </w:rPr>
        <w:t>能夠與我們的</w:t>
      </w:r>
      <w:r w:rsidR="001A47DC" w:rsidRPr="00265FD0">
        <w:rPr>
          <w:rFonts w:hint="eastAsia"/>
        </w:rPr>
        <w:t>App</w:t>
      </w:r>
      <w:r w:rsidRPr="00265FD0">
        <w:rPr>
          <w:rFonts w:hint="eastAsia"/>
        </w:rPr>
        <w:t>順暢地協作，最棘手的是</w:t>
      </w:r>
      <w:r w:rsidRPr="00265FD0">
        <w:rPr>
          <w:rFonts w:hint="eastAsia"/>
        </w:rPr>
        <w:t>API</w:t>
      </w:r>
      <w:r w:rsidRPr="00265FD0">
        <w:rPr>
          <w:rFonts w:hint="eastAsia"/>
        </w:rPr>
        <w:t>的版本更新。在整合的過程中，同時提供足夠的數據或功能支援，才能確保我們的應用能夠維持良好的運作。</w:t>
      </w:r>
    </w:p>
    <w:p w14:paraId="6DFE9EE6" w14:textId="4E2E1486" w:rsidR="0026025D" w:rsidRPr="00265FD0" w:rsidRDefault="0026025D" w:rsidP="0026025D">
      <w:pPr>
        <w:snapToGrid w:val="0"/>
        <w:ind w:firstLineChars="200" w:firstLine="560"/>
        <w:jc w:val="both"/>
      </w:pPr>
      <w:r w:rsidRPr="00265FD0">
        <w:rPr>
          <w:rFonts w:hint="eastAsia"/>
        </w:rPr>
        <w:t>這次專題心得讓我深刻體會到在</w:t>
      </w:r>
      <w:r w:rsidR="001A47DC" w:rsidRPr="00265FD0">
        <w:rPr>
          <w:rFonts w:hint="eastAsia"/>
        </w:rPr>
        <w:t>App</w:t>
      </w:r>
      <w:r w:rsidRPr="00265FD0">
        <w:rPr>
          <w:rFonts w:hint="eastAsia"/>
        </w:rPr>
        <w:t>開發和合作中，技術、團隊合作和問題解決都是至關重要的。這個過程也加深了我對軟體開發生態系統的理解，以及如何將不同的技術組合起來創建出一個有價值的應用。</w:t>
      </w:r>
    </w:p>
    <w:p w14:paraId="267D5A00" w14:textId="5C22D3DD" w:rsidR="0026025D" w:rsidRPr="00265FD0" w:rsidRDefault="0026025D" w:rsidP="0026025D">
      <w:pPr>
        <w:snapToGrid w:val="0"/>
        <w:ind w:firstLineChars="200" w:firstLine="560"/>
        <w:jc w:val="both"/>
      </w:pPr>
      <w:r w:rsidRPr="00265FD0">
        <w:rPr>
          <w:rFonts w:hint="eastAsia"/>
        </w:rPr>
        <w:t>也感謝老師在整個開發過程中，您給予我們無數的寶貴建議，不論是技術層面的問題還是團隊合作的挑戰，您都給予了明確的解決方案。您的引導不僅幫助我們克服了困難，還讓我們建立了更為穩固的技能基礎。</w:t>
      </w:r>
    </w:p>
    <w:p w14:paraId="3CACF9AA" w14:textId="77777777" w:rsidR="0026025D" w:rsidRPr="00265FD0" w:rsidRDefault="0026025D" w:rsidP="00075FE4">
      <w:pPr>
        <w:snapToGrid w:val="0"/>
        <w:jc w:val="both"/>
      </w:pPr>
    </w:p>
    <w:p w14:paraId="70644D75" w14:textId="15447314" w:rsidR="00075FE4" w:rsidRPr="00265FD0" w:rsidRDefault="00075FE4" w:rsidP="00075FE4">
      <w:pPr>
        <w:pStyle w:val="ae"/>
        <w:numPr>
          <w:ilvl w:val="0"/>
          <w:numId w:val="44"/>
        </w:numPr>
        <w:snapToGrid w:val="0"/>
        <w:jc w:val="both"/>
        <w:rPr>
          <w:rFonts w:ascii="Times New Roman" w:hAnsi="Times New Roman"/>
        </w:rPr>
      </w:pPr>
      <w:r w:rsidRPr="00265FD0">
        <w:rPr>
          <w:rFonts w:ascii="Times New Roman" w:hAnsi="Times New Roman" w:hint="eastAsia"/>
        </w:rPr>
        <w:t>1</w:t>
      </w:r>
      <w:r w:rsidRPr="00265FD0">
        <w:rPr>
          <w:rFonts w:ascii="Times New Roman" w:hAnsi="Times New Roman"/>
        </w:rPr>
        <w:t>0946022</w:t>
      </w:r>
      <w:r w:rsidRPr="00265FD0">
        <w:rPr>
          <w:rFonts w:ascii="Times New Roman" w:hAnsi="Times New Roman" w:hint="eastAsia"/>
        </w:rPr>
        <w:t xml:space="preserve"> </w:t>
      </w:r>
      <w:r w:rsidR="006E3DF2" w:rsidRPr="00265FD0">
        <w:rPr>
          <w:rFonts w:ascii="Times New Roman" w:hAnsi="Times New Roman" w:hint="eastAsia"/>
        </w:rPr>
        <w:t>李宗穎：</w:t>
      </w:r>
    </w:p>
    <w:p w14:paraId="08AF688C" w14:textId="02D2E9E9" w:rsidR="006E3DF2" w:rsidRPr="00265FD0" w:rsidRDefault="006E3DF2" w:rsidP="00075FE4">
      <w:pPr>
        <w:snapToGrid w:val="0"/>
        <w:ind w:firstLineChars="200" w:firstLine="560"/>
        <w:jc w:val="both"/>
      </w:pPr>
      <w:r w:rsidRPr="00265FD0">
        <w:rPr>
          <w:rFonts w:hint="eastAsia"/>
        </w:rPr>
        <w:t>與組員的合作過程中，大家能夠互相配合，對於有解不開的</w:t>
      </w:r>
      <w:r w:rsidRPr="00265FD0">
        <w:rPr>
          <w:rFonts w:hint="eastAsia"/>
        </w:rPr>
        <w:t>bug</w:t>
      </w:r>
      <w:r w:rsidRPr="00265FD0">
        <w:rPr>
          <w:rFonts w:hint="eastAsia"/>
        </w:rPr>
        <w:t>或設計上的問題，也都會有人能主動解決，在有同個目標下，大家共同努力，是個沒體驗過的愉悅，因此非常感謝組員的配合與支持。</w:t>
      </w:r>
    </w:p>
    <w:p w14:paraId="5E4BE2B1" w14:textId="7D33D116" w:rsidR="006E3DF2" w:rsidRPr="00265FD0" w:rsidRDefault="006E3DF2" w:rsidP="00075FE4">
      <w:pPr>
        <w:snapToGrid w:val="0"/>
        <w:ind w:firstLineChars="200" w:firstLine="560"/>
        <w:jc w:val="both"/>
      </w:pPr>
      <w:r w:rsidRPr="00265FD0">
        <w:rPr>
          <w:rFonts w:hint="eastAsia"/>
        </w:rPr>
        <w:t>一次一次的除錯，一個一個的</w:t>
      </w:r>
      <w:r w:rsidR="001A47DC" w:rsidRPr="00265FD0">
        <w:rPr>
          <w:rFonts w:hint="eastAsia"/>
        </w:rPr>
        <w:t>A</w:t>
      </w:r>
      <w:r w:rsidR="000254E4" w:rsidRPr="00265FD0">
        <w:t>pp</w:t>
      </w:r>
      <w:r w:rsidRPr="00265FD0">
        <w:rPr>
          <w:rFonts w:hint="eastAsia"/>
        </w:rPr>
        <w:t>設計流程，都像關卡一樣漸漸通過，從</w:t>
      </w:r>
      <w:r w:rsidRPr="00265FD0">
        <w:rPr>
          <w:rFonts w:hint="eastAsia"/>
        </w:rPr>
        <w:t>Flutter</w:t>
      </w:r>
      <w:r w:rsidRPr="00265FD0">
        <w:rPr>
          <w:rFonts w:hint="eastAsia"/>
        </w:rPr>
        <w:t>的</w:t>
      </w:r>
      <w:r w:rsidRPr="00265FD0">
        <w:rPr>
          <w:rFonts w:hint="eastAsia"/>
        </w:rPr>
        <w:t>Dart</w:t>
      </w:r>
      <w:r w:rsidRPr="00265FD0">
        <w:rPr>
          <w:rFonts w:hint="eastAsia"/>
        </w:rPr>
        <w:t>語言接著</w:t>
      </w:r>
      <w:r w:rsidRPr="00265FD0">
        <w:rPr>
          <w:rFonts w:hint="eastAsia"/>
        </w:rPr>
        <w:t>Fig</w:t>
      </w:r>
      <w:r w:rsidR="0026025D" w:rsidRPr="00265FD0">
        <w:t>m</w:t>
      </w:r>
      <w:r w:rsidRPr="00265FD0">
        <w:rPr>
          <w:rFonts w:hint="eastAsia"/>
        </w:rPr>
        <w:t>a</w:t>
      </w:r>
      <w:r w:rsidRPr="00265FD0">
        <w:rPr>
          <w:rFonts w:hint="eastAsia"/>
        </w:rPr>
        <w:t>的設計，再來資料庫建置，最後最困難的整合，隨著一步步的通關，發現自己在學校學到的不只是具體的課程內容，更是以後畢業，少了老師</w:t>
      </w:r>
      <w:r w:rsidRPr="00265FD0">
        <w:rPr>
          <w:rFonts w:hint="eastAsia"/>
        </w:rPr>
        <w:lastRenderedPageBreak/>
        <w:t>們能給的解答，也能靠自己在網路上查到正確的資料以及使用，建立起能應著時代的轉換而跟著學習新能力的技能，是我在這一年領悟到最有成就感的事。</w:t>
      </w:r>
    </w:p>
    <w:p w14:paraId="40D84651" w14:textId="10D371E9" w:rsidR="00FA045C" w:rsidRPr="00265FD0" w:rsidRDefault="006E3DF2" w:rsidP="00075FE4">
      <w:pPr>
        <w:snapToGrid w:val="0"/>
        <w:ind w:firstLineChars="200" w:firstLine="560"/>
        <w:jc w:val="both"/>
      </w:pPr>
      <w:r w:rsidRPr="00265FD0">
        <w:rPr>
          <w:rFonts w:hint="eastAsia"/>
        </w:rPr>
        <w:t>最後要感謝指導老師，對於專題上的不妥或是我們設計上的障礙，每次都給出很好的解決方法與建議，以及當設計出的東西不錯時，也給予稱讚，在這種種指導下，成功的完成了專題，這一年的製作過程是個充實的經驗。</w:t>
      </w:r>
    </w:p>
    <w:p w14:paraId="6DAC1BB9" w14:textId="2399EDA2" w:rsidR="00FA045C" w:rsidRPr="00265FD0" w:rsidRDefault="00FA045C" w:rsidP="00075FE4">
      <w:pPr>
        <w:snapToGrid w:val="0"/>
        <w:jc w:val="both"/>
      </w:pPr>
    </w:p>
    <w:p w14:paraId="2C09B208" w14:textId="77777777" w:rsidR="0026025D" w:rsidRPr="00265FD0" w:rsidRDefault="0026025D" w:rsidP="0026025D">
      <w:pPr>
        <w:pStyle w:val="ae"/>
        <w:numPr>
          <w:ilvl w:val="0"/>
          <w:numId w:val="44"/>
        </w:numPr>
        <w:snapToGrid w:val="0"/>
        <w:jc w:val="both"/>
        <w:rPr>
          <w:rFonts w:ascii="Times New Roman" w:hAnsi="Times New Roman"/>
        </w:rPr>
      </w:pPr>
      <w:r w:rsidRPr="00265FD0">
        <w:rPr>
          <w:rFonts w:ascii="Times New Roman" w:hAnsi="Times New Roman" w:hint="eastAsia"/>
        </w:rPr>
        <w:t>1</w:t>
      </w:r>
      <w:r w:rsidRPr="00265FD0">
        <w:rPr>
          <w:rFonts w:ascii="Times New Roman" w:hAnsi="Times New Roman"/>
        </w:rPr>
        <w:t xml:space="preserve">0946026 </w:t>
      </w:r>
      <w:r w:rsidRPr="00265FD0">
        <w:rPr>
          <w:rFonts w:ascii="Times New Roman" w:hAnsi="Times New Roman" w:hint="eastAsia"/>
        </w:rPr>
        <w:t>林杰叡：</w:t>
      </w:r>
    </w:p>
    <w:p w14:paraId="096337B2" w14:textId="55D8F070" w:rsidR="0026025D" w:rsidRPr="00265FD0" w:rsidRDefault="0026025D" w:rsidP="0026025D">
      <w:pPr>
        <w:snapToGrid w:val="0"/>
        <w:ind w:firstLineChars="200" w:firstLine="560"/>
        <w:jc w:val="both"/>
      </w:pPr>
      <w:r w:rsidRPr="00265FD0">
        <w:rPr>
          <w:rFonts w:hint="eastAsia"/>
        </w:rPr>
        <w:t>這次專題是我第一次參與團隊合作開發一個</w:t>
      </w:r>
      <w:r w:rsidR="001A47DC" w:rsidRPr="00265FD0">
        <w:rPr>
          <w:rFonts w:hint="eastAsia"/>
        </w:rPr>
        <w:t>App</w:t>
      </w:r>
      <w:r w:rsidRPr="00265FD0">
        <w:rPr>
          <w:rFonts w:hint="eastAsia"/>
        </w:rPr>
        <w:t>，對我來說完全是一個未知的領域，但經過與組員的多次討論，一次次的訂定一個個小目標，讓我清楚自己要負責的部分，而每當我自己遇到摸索不出答案的課題時，跟組員說明後都能提供建議，不會只是一個人在獨自煩惱；因此，非常感謝組員的配合以及提供的幫助。</w:t>
      </w:r>
    </w:p>
    <w:p w14:paraId="3E5C4FE7" w14:textId="7BABFFB8" w:rsidR="0026025D" w:rsidRPr="00265FD0" w:rsidRDefault="0026025D" w:rsidP="0026025D">
      <w:pPr>
        <w:snapToGrid w:val="0"/>
        <w:ind w:firstLineChars="200" w:firstLine="560"/>
        <w:jc w:val="both"/>
      </w:pPr>
      <w:r w:rsidRPr="00265FD0">
        <w:rPr>
          <w:rFonts w:hint="eastAsia"/>
        </w:rPr>
        <w:t>專題的形成由一開始使用</w:t>
      </w:r>
      <w:r w:rsidRPr="00265FD0">
        <w:rPr>
          <w:rFonts w:hint="eastAsia"/>
        </w:rPr>
        <w:t>Figma</w:t>
      </w:r>
      <w:r w:rsidRPr="00265FD0">
        <w:rPr>
          <w:rFonts w:hint="eastAsia"/>
        </w:rPr>
        <w:t>設計模板，再接著透過</w:t>
      </w:r>
      <w:r w:rsidRPr="00265FD0">
        <w:rPr>
          <w:rFonts w:hint="eastAsia"/>
        </w:rPr>
        <w:t>flutter</w:t>
      </w:r>
      <w:r w:rsidRPr="00265FD0">
        <w:rPr>
          <w:rFonts w:hint="eastAsia"/>
        </w:rPr>
        <w:t>實作出來許多的功能；每位組員各自負責各個功能，漸漸的把專題拼湊起來，使之變成完整的系統</w:t>
      </w:r>
      <w:r w:rsidR="001A47DC" w:rsidRPr="00265FD0">
        <w:rPr>
          <w:rFonts w:hint="eastAsia"/>
        </w:rPr>
        <w:t>App</w:t>
      </w:r>
      <w:r w:rsidRPr="00265FD0">
        <w:rPr>
          <w:rFonts w:hint="eastAsia"/>
        </w:rPr>
        <w:t>，在這過程中，所使用到的不只是大學所學到的知識，更多的是自己從網路上摸索而來，有著自我提升的充實感，而且一步一步完成眼前的目標，也讓我感到前所未有的成就感。</w:t>
      </w:r>
    </w:p>
    <w:p w14:paraId="633E2502" w14:textId="0D96F430" w:rsidR="0026025D" w:rsidRPr="00265FD0" w:rsidRDefault="0026025D" w:rsidP="0026025D">
      <w:pPr>
        <w:snapToGrid w:val="0"/>
        <w:ind w:firstLineChars="200" w:firstLine="560"/>
        <w:jc w:val="both"/>
      </w:pPr>
      <w:r w:rsidRPr="00265FD0">
        <w:rPr>
          <w:rFonts w:hint="eastAsia"/>
        </w:rPr>
        <w:t>最後感謝指導老師，多次給予我們實用的建議以及許多相關的知識，而且都會在文件及系統上提醒我們的不足之處，並給出適當的解決方法，謝謝老師這一年耐心地指導我們完成專題。</w:t>
      </w:r>
    </w:p>
    <w:p w14:paraId="04D9F05C" w14:textId="37E6BC8F" w:rsidR="000925CA" w:rsidRPr="00265FD0" w:rsidRDefault="000925CA" w:rsidP="000925CA">
      <w:pPr>
        <w:snapToGrid w:val="0"/>
        <w:jc w:val="both"/>
      </w:pPr>
    </w:p>
    <w:p w14:paraId="29DC8A33" w14:textId="729FAEBF" w:rsidR="000925CA" w:rsidRPr="00265FD0" w:rsidRDefault="000925CA" w:rsidP="00C52F83">
      <w:pPr>
        <w:pStyle w:val="ae"/>
        <w:numPr>
          <w:ilvl w:val="0"/>
          <w:numId w:val="44"/>
        </w:numPr>
        <w:snapToGrid w:val="0"/>
        <w:jc w:val="both"/>
        <w:rPr>
          <w:rFonts w:ascii="Times New Roman" w:hAnsi="Times New Roman"/>
        </w:rPr>
      </w:pPr>
      <w:r w:rsidRPr="00265FD0">
        <w:rPr>
          <w:rFonts w:ascii="Times New Roman" w:hAnsi="Times New Roman" w:hint="eastAsia"/>
        </w:rPr>
        <w:t>1</w:t>
      </w:r>
      <w:r w:rsidRPr="00265FD0">
        <w:rPr>
          <w:rFonts w:ascii="Times New Roman" w:hAnsi="Times New Roman"/>
        </w:rPr>
        <w:t xml:space="preserve">0946041 </w:t>
      </w:r>
      <w:r w:rsidRPr="00265FD0">
        <w:rPr>
          <w:rFonts w:ascii="Times New Roman" w:hAnsi="Times New Roman" w:hint="eastAsia"/>
        </w:rPr>
        <w:t>王清翔：</w:t>
      </w:r>
    </w:p>
    <w:p w14:paraId="7C35E480" w14:textId="77777777" w:rsidR="000925CA" w:rsidRPr="00265FD0" w:rsidRDefault="000925CA" w:rsidP="00C52F83">
      <w:pPr>
        <w:snapToGrid w:val="0"/>
        <w:ind w:firstLineChars="200" w:firstLine="560"/>
        <w:jc w:val="both"/>
      </w:pPr>
      <w:r w:rsidRPr="00265FD0">
        <w:rPr>
          <w:rFonts w:hint="eastAsia"/>
        </w:rPr>
        <w:t>首先得要感謝指導老師和組員們長達一年的團隊合作，日常課業學習到資訊相關與指導老師商業和醫療的專長結合才能達到現在的成果。這項專題讓我能深入瞭解到資管與醫療領域的結合有還有著很大的可能性，望能通過這項技術能給人們減少疾病帶來的痛苦。再來非常感謝組員們</w:t>
      </w:r>
      <w:r w:rsidRPr="00265FD0">
        <w:t>,</w:t>
      </w:r>
      <w:r w:rsidRPr="00265FD0">
        <w:rPr>
          <w:rFonts w:hint="eastAsia"/>
        </w:rPr>
        <w:t>每個人都展現出自己的長處與互相協助他人的短板</w:t>
      </w:r>
      <w:r w:rsidRPr="00265FD0">
        <w:t>,</w:t>
      </w:r>
      <w:r w:rsidRPr="00265FD0">
        <w:rPr>
          <w:rFonts w:hint="eastAsia"/>
        </w:rPr>
        <w:t>第一次能這麽長時間的合作</w:t>
      </w:r>
      <w:r w:rsidRPr="00265FD0">
        <w:t>,</w:t>
      </w:r>
      <w:r w:rsidRPr="00265FD0">
        <w:rPr>
          <w:rFonts w:hint="eastAsia"/>
        </w:rPr>
        <w:t>溝通與討論想必借由這次的機會能體驗到未來職場的感覺。</w:t>
      </w:r>
    </w:p>
    <w:p w14:paraId="1FA1C679" w14:textId="3A8C0ED7" w:rsidR="000925CA" w:rsidRPr="00265FD0" w:rsidRDefault="000925CA" w:rsidP="00C52F83">
      <w:pPr>
        <w:snapToGrid w:val="0"/>
        <w:ind w:firstLineChars="200" w:firstLine="560"/>
        <w:jc w:val="both"/>
      </w:pPr>
      <w:r w:rsidRPr="00265FD0">
        <w:rPr>
          <w:rFonts w:hint="eastAsia"/>
        </w:rPr>
        <w:t>這次專題讓我第一次學習到</w:t>
      </w:r>
      <w:r w:rsidRPr="00265FD0">
        <w:t>Figma</w:t>
      </w:r>
      <w:r w:rsidRPr="00265FD0">
        <w:rPr>
          <w:rFonts w:hint="eastAsia"/>
        </w:rPr>
        <w:t>的素材設計</w:t>
      </w:r>
      <w:r w:rsidRPr="00265FD0">
        <w:t>,</w:t>
      </w:r>
      <w:r w:rsidRPr="00265FD0">
        <w:rPr>
          <w:rFonts w:hint="eastAsia"/>
        </w:rPr>
        <w:t>以前在課程上只學過</w:t>
      </w:r>
      <w:r w:rsidRPr="00265FD0">
        <w:t>HTML</w:t>
      </w:r>
      <w:r w:rsidRPr="00265FD0">
        <w:rPr>
          <w:rFonts w:hint="eastAsia"/>
        </w:rPr>
        <w:t>及</w:t>
      </w:r>
      <w:r w:rsidRPr="00265FD0">
        <w:t>Android Studio</w:t>
      </w:r>
      <w:r w:rsidRPr="00265FD0">
        <w:rPr>
          <w:rFonts w:hint="eastAsia"/>
        </w:rPr>
        <w:t>關於設計相關的課。使用</w:t>
      </w:r>
      <w:r w:rsidRPr="00265FD0">
        <w:t>Figma</w:t>
      </w:r>
      <w:r w:rsidRPr="00265FD0">
        <w:rPr>
          <w:rFonts w:hint="eastAsia"/>
        </w:rPr>
        <w:t>與課程上學習的體驗很不一樣，課程上都是代碼式呈現的，而</w:t>
      </w:r>
      <w:r w:rsidRPr="00265FD0">
        <w:t>Figma</w:t>
      </w:r>
      <w:r w:rsidRPr="00265FD0">
        <w:rPr>
          <w:rFonts w:hint="eastAsia"/>
        </w:rPr>
        <w:t>像樂高把元件堆叠起來，可玩性有著很大的提升。因爲是第一次使用</w:t>
      </w:r>
      <w:r w:rsidRPr="00265FD0">
        <w:t>Figma</w:t>
      </w:r>
      <w:r w:rsidRPr="00265FD0">
        <w:rPr>
          <w:rFonts w:hint="eastAsia"/>
        </w:rPr>
        <w:t>也花了不少時間去理解及網上的學習，最後和指導老師給于建議及補足醫療和商業相關的知識。</w:t>
      </w:r>
    </w:p>
    <w:p w14:paraId="013C3E78" w14:textId="7F352781" w:rsidR="00FA045C" w:rsidRPr="00265FD0" w:rsidRDefault="00D97860" w:rsidP="00FA045C">
      <w:r w:rsidRPr="00265FD0">
        <w:br w:type="page"/>
      </w:r>
    </w:p>
    <w:p w14:paraId="25882E2A" w14:textId="7BBF0E18" w:rsidR="00FA045C" w:rsidRPr="00265FD0" w:rsidRDefault="00FA045C" w:rsidP="00FA045C">
      <w:pPr>
        <w:pStyle w:val="1"/>
      </w:pPr>
      <w:bookmarkStart w:id="166" w:name="_Toc149829348"/>
      <w:r w:rsidRPr="00265FD0">
        <w:rPr>
          <w:rFonts w:hint="eastAsia"/>
        </w:rPr>
        <w:lastRenderedPageBreak/>
        <w:t>參考資料</w:t>
      </w:r>
      <w:bookmarkEnd w:id="166"/>
    </w:p>
    <w:p w14:paraId="1EB0FA1A" w14:textId="206743F1" w:rsidR="000C41D7" w:rsidRPr="00265FD0" w:rsidRDefault="000C41D7" w:rsidP="008D4BE8">
      <w:pPr>
        <w:snapToGrid w:val="0"/>
        <w:jc w:val="both"/>
      </w:pPr>
      <w:r w:rsidRPr="00265FD0">
        <w:rPr>
          <w:rFonts w:hint="eastAsia"/>
        </w:rPr>
        <w:t xml:space="preserve">Chang, M. (2022). </w:t>
      </w:r>
      <w:r w:rsidRPr="00265FD0">
        <w:rPr>
          <w:rFonts w:hint="eastAsia"/>
        </w:rPr>
        <w:t>凱度洞察台灣消費者智慧穿戴裝置調查</w:t>
      </w:r>
      <w:r w:rsidRPr="00265FD0">
        <w:rPr>
          <w:rFonts w:hint="eastAsia"/>
        </w:rPr>
        <w:t xml:space="preserve">. </w:t>
      </w:r>
      <w:hyperlink r:id="rId69" w:history="1">
        <w:r w:rsidRPr="00265FD0">
          <w:rPr>
            <w:rStyle w:val="a7"/>
            <w:rFonts w:hint="eastAsia"/>
          </w:rPr>
          <w:t>https://go.in.kantar.com/l/73302/2022-05-19/26bmlk8</w:t>
        </w:r>
      </w:hyperlink>
    </w:p>
    <w:p w14:paraId="06776B00" w14:textId="77777777" w:rsidR="000C41D7" w:rsidRPr="00265FD0" w:rsidRDefault="000C41D7" w:rsidP="008D4BE8">
      <w:pPr>
        <w:snapToGrid w:val="0"/>
        <w:jc w:val="both"/>
      </w:pPr>
    </w:p>
    <w:p w14:paraId="2E509147" w14:textId="598F7016" w:rsidR="000C41D7" w:rsidRPr="00265FD0" w:rsidRDefault="000C41D7" w:rsidP="008D4BE8">
      <w:pPr>
        <w:snapToGrid w:val="0"/>
        <w:jc w:val="both"/>
      </w:pPr>
      <w:r w:rsidRPr="00265FD0">
        <w:rPr>
          <w:rFonts w:hint="eastAsia"/>
        </w:rPr>
        <w:t>國家發展委員會</w:t>
      </w:r>
      <w:r w:rsidRPr="00265FD0">
        <w:rPr>
          <w:rFonts w:hint="eastAsia"/>
        </w:rPr>
        <w:t xml:space="preserve">. (2022, August). </w:t>
      </w:r>
      <w:r w:rsidRPr="00265FD0">
        <w:rPr>
          <w:rFonts w:hint="eastAsia"/>
        </w:rPr>
        <w:t>國家發展委員會</w:t>
      </w:r>
      <w:r w:rsidRPr="00265FD0">
        <w:rPr>
          <w:rFonts w:hint="eastAsia"/>
        </w:rPr>
        <w:t>-5.</w:t>
      </w:r>
      <w:r w:rsidRPr="00265FD0">
        <w:rPr>
          <w:rFonts w:hint="eastAsia"/>
        </w:rPr>
        <w:t>高齡化時程</w:t>
      </w:r>
      <w:r w:rsidRPr="00265FD0">
        <w:rPr>
          <w:rFonts w:hint="eastAsia"/>
        </w:rPr>
        <w:t xml:space="preserve">. Ndc.Gov.Tw. </w:t>
      </w:r>
      <w:hyperlink r:id="rId70" w:history="1">
        <w:r w:rsidRPr="00265FD0">
          <w:rPr>
            <w:rStyle w:val="a7"/>
            <w:rFonts w:hint="eastAsia"/>
          </w:rPr>
          <w:t>https://www.ndc.gov.tw/Content_List.aspx?n=D527207EEEF59B9B</w:t>
        </w:r>
      </w:hyperlink>
    </w:p>
    <w:p w14:paraId="63E2260F" w14:textId="77777777" w:rsidR="000C41D7" w:rsidRPr="00265FD0" w:rsidRDefault="000C41D7" w:rsidP="008D4BE8">
      <w:pPr>
        <w:snapToGrid w:val="0"/>
        <w:jc w:val="both"/>
      </w:pPr>
    </w:p>
    <w:p w14:paraId="75DB0269" w14:textId="0EC5FEEE" w:rsidR="000C41D7" w:rsidRPr="00265FD0" w:rsidRDefault="000C41D7" w:rsidP="008D4BE8">
      <w:pPr>
        <w:snapToGrid w:val="0"/>
        <w:jc w:val="both"/>
      </w:pPr>
      <w:r w:rsidRPr="00265FD0">
        <w:rPr>
          <w:rFonts w:hint="eastAsia"/>
        </w:rPr>
        <w:t>吳郁謙</w:t>
      </w:r>
      <w:r w:rsidRPr="00265FD0">
        <w:rPr>
          <w:rFonts w:hint="eastAsia"/>
        </w:rPr>
        <w:t xml:space="preserve">. (2021). </w:t>
      </w:r>
      <w:r w:rsidRPr="00265FD0">
        <w:rPr>
          <w:rFonts w:hint="eastAsia"/>
        </w:rPr>
        <w:t>台灣</w:t>
      </w:r>
      <w:r w:rsidRPr="00265FD0">
        <w:rPr>
          <w:rFonts w:hint="eastAsia"/>
        </w:rPr>
        <w:t>2000</w:t>
      </w:r>
      <w:r w:rsidRPr="00265FD0">
        <w:rPr>
          <w:rFonts w:hint="eastAsia"/>
        </w:rPr>
        <w:t>年至</w:t>
      </w:r>
      <w:r w:rsidRPr="00265FD0">
        <w:rPr>
          <w:rFonts w:hint="eastAsia"/>
        </w:rPr>
        <w:t>2018</w:t>
      </w:r>
      <w:r w:rsidRPr="00265FD0">
        <w:rPr>
          <w:rFonts w:hint="eastAsia"/>
        </w:rPr>
        <w:t>年慢性病盛行率之年齡、年代及世代效應，及其對醫療花費改變趨勢之探討。</w:t>
      </w:r>
      <w:r w:rsidRPr="00265FD0">
        <w:rPr>
          <w:rFonts w:hint="eastAsia"/>
        </w:rPr>
        <w:t xml:space="preserve">. </w:t>
      </w:r>
      <w:hyperlink r:id="rId71" w:history="1">
        <w:r w:rsidRPr="00265FD0">
          <w:rPr>
            <w:rStyle w:val="a7"/>
            <w:rFonts w:hint="eastAsia"/>
          </w:rPr>
          <w:t>https://hdl.handle.net/11296/hwwrhj</w:t>
        </w:r>
      </w:hyperlink>
    </w:p>
    <w:p w14:paraId="6DF864BC" w14:textId="77777777" w:rsidR="000C41D7" w:rsidRPr="00265FD0" w:rsidRDefault="000C41D7" w:rsidP="008D4BE8">
      <w:pPr>
        <w:snapToGrid w:val="0"/>
        <w:jc w:val="both"/>
      </w:pPr>
    </w:p>
    <w:p w14:paraId="48CD53A2" w14:textId="777248E2" w:rsidR="000C41D7" w:rsidRPr="00265FD0" w:rsidRDefault="000C41D7" w:rsidP="008D4BE8">
      <w:pPr>
        <w:snapToGrid w:val="0"/>
        <w:jc w:val="both"/>
        <w:rPr>
          <w:rStyle w:val="a7"/>
        </w:rPr>
      </w:pPr>
      <w:r w:rsidRPr="00265FD0">
        <w:t xml:space="preserve">Kemp , S. (2023, February 13). Digital 2023: Taiwan — DataReportal – Global Digital Insights. DataReportal.Com. </w:t>
      </w:r>
      <w:hyperlink r:id="rId72" w:history="1">
        <w:r w:rsidRPr="00265FD0">
          <w:rPr>
            <w:rStyle w:val="a7"/>
          </w:rPr>
          <w:t>https://datareportal.com/reports/digital-2023-taiwan</w:t>
        </w:r>
      </w:hyperlink>
    </w:p>
    <w:p w14:paraId="76630361" w14:textId="77777777" w:rsidR="005B48A3" w:rsidRPr="00265FD0" w:rsidRDefault="005B48A3" w:rsidP="008D4BE8">
      <w:pPr>
        <w:snapToGrid w:val="0"/>
        <w:jc w:val="both"/>
      </w:pPr>
    </w:p>
    <w:p w14:paraId="7381F5A8" w14:textId="6C0CF985" w:rsidR="00E67A48" w:rsidRPr="00265FD0" w:rsidRDefault="00E67A48" w:rsidP="000C41D7">
      <w:r w:rsidRPr="00265FD0">
        <w:br w:type="page"/>
      </w:r>
    </w:p>
    <w:p w14:paraId="0D480B1B" w14:textId="4AEE240E" w:rsidR="00E67A48" w:rsidRPr="00265FD0" w:rsidRDefault="00E67A48" w:rsidP="00E67A48">
      <w:pPr>
        <w:pStyle w:val="1"/>
        <w:numPr>
          <w:ilvl w:val="0"/>
          <w:numId w:val="0"/>
        </w:numPr>
        <w:ind w:left="284"/>
      </w:pPr>
      <w:bookmarkStart w:id="167" w:name="_Toc149829349"/>
      <w:r w:rsidRPr="00265FD0">
        <w:rPr>
          <w:rFonts w:hint="eastAsia"/>
        </w:rPr>
        <w:lastRenderedPageBreak/>
        <w:t>附錄</w:t>
      </w:r>
      <w:bookmarkEnd w:id="167"/>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808"/>
        <w:gridCol w:w="5612"/>
      </w:tblGrid>
      <w:tr w:rsidR="00E67A48" w:rsidRPr="00265FD0" w14:paraId="1CC9B1FE" w14:textId="77777777" w:rsidTr="00FD6874">
        <w:trPr>
          <w:trHeight w:val="541"/>
        </w:trPr>
        <w:tc>
          <w:tcPr>
            <w:tcW w:w="2307" w:type="pct"/>
            <w:shd w:val="clear" w:color="auto" w:fill="auto"/>
            <w:vAlign w:val="center"/>
          </w:tcPr>
          <w:p w14:paraId="29BF3C45" w14:textId="77777777" w:rsidR="00E67A48" w:rsidRPr="00265FD0" w:rsidRDefault="00E67A48" w:rsidP="00FD6874">
            <w:pPr>
              <w:jc w:val="center"/>
              <w:rPr>
                <w:b/>
                <w:szCs w:val="22"/>
              </w:rPr>
            </w:pPr>
            <w:r w:rsidRPr="00265FD0">
              <w:rPr>
                <w:rFonts w:hint="eastAsia"/>
                <w:b/>
                <w:szCs w:val="22"/>
              </w:rPr>
              <w:t>評審建議事項</w:t>
            </w:r>
          </w:p>
        </w:tc>
        <w:tc>
          <w:tcPr>
            <w:tcW w:w="2693" w:type="pct"/>
            <w:shd w:val="clear" w:color="auto" w:fill="auto"/>
            <w:vAlign w:val="center"/>
          </w:tcPr>
          <w:p w14:paraId="2877F39E" w14:textId="77777777" w:rsidR="00E67A48" w:rsidRPr="00265FD0" w:rsidRDefault="00E67A48" w:rsidP="00FD6874">
            <w:pPr>
              <w:jc w:val="center"/>
              <w:rPr>
                <w:b/>
                <w:szCs w:val="22"/>
              </w:rPr>
            </w:pPr>
            <w:r w:rsidRPr="00265FD0">
              <w:rPr>
                <w:rFonts w:hint="eastAsia"/>
                <w:b/>
                <w:szCs w:val="22"/>
              </w:rPr>
              <w:t>修正</w:t>
            </w:r>
            <w:r w:rsidRPr="00265FD0">
              <w:rPr>
                <w:b/>
                <w:szCs w:val="22"/>
              </w:rPr>
              <w:t>情形</w:t>
            </w:r>
          </w:p>
        </w:tc>
      </w:tr>
      <w:tr w:rsidR="00E67A48" w:rsidRPr="00265FD0" w14:paraId="0C22CE5A" w14:textId="77777777" w:rsidTr="00BB5A12">
        <w:trPr>
          <w:trHeight w:val="1830"/>
        </w:trPr>
        <w:tc>
          <w:tcPr>
            <w:tcW w:w="2307" w:type="pct"/>
            <w:shd w:val="clear" w:color="auto" w:fill="auto"/>
            <w:vAlign w:val="center"/>
          </w:tcPr>
          <w:p w14:paraId="00BE1C98" w14:textId="2D605B92" w:rsidR="00E67A48" w:rsidRPr="000D0ED1" w:rsidRDefault="00896DDF" w:rsidP="00FD6874">
            <w:pPr>
              <w:jc w:val="center"/>
              <w:rPr>
                <w:szCs w:val="22"/>
              </w:rPr>
            </w:pPr>
            <w:r w:rsidRPr="000D0ED1">
              <w:rPr>
                <w:rFonts w:hint="eastAsia"/>
                <w:szCs w:val="22"/>
              </w:rPr>
              <w:t>文件品質待改善</w:t>
            </w:r>
          </w:p>
        </w:tc>
        <w:tc>
          <w:tcPr>
            <w:tcW w:w="2693" w:type="pct"/>
            <w:shd w:val="clear" w:color="auto" w:fill="auto"/>
            <w:vAlign w:val="center"/>
          </w:tcPr>
          <w:p w14:paraId="185B92FE" w14:textId="34FF4B32" w:rsidR="00E67A48" w:rsidRPr="000D0ED1" w:rsidRDefault="00896DDF" w:rsidP="00FD6874">
            <w:pPr>
              <w:jc w:val="center"/>
              <w:rPr>
                <w:szCs w:val="22"/>
              </w:rPr>
            </w:pPr>
            <w:r w:rsidRPr="000D0ED1">
              <w:rPr>
                <w:rFonts w:hint="eastAsia"/>
                <w:szCs w:val="22"/>
              </w:rPr>
              <w:t>專案時程甘特圖</w:t>
            </w:r>
            <w:r w:rsidR="00FE2977" w:rsidRPr="000D0ED1">
              <w:rPr>
                <w:rFonts w:hint="eastAsia"/>
                <w:szCs w:val="22"/>
              </w:rPr>
              <w:t>已</w:t>
            </w:r>
            <w:r w:rsidRPr="000D0ED1">
              <w:rPr>
                <w:rFonts w:hint="eastAsia"/>
                <w:szCs w:val="22"/>
              </w:rPr>
              <w:t>重新繪製</w:t>
            </w:r>
          </w:p>
        </w:tc>
      </w:tr>
      <w:tr w:rsidR="00BB5A12" w:rsidRPr="00265FD0" w14:paraId="325F3A15" w14:textId="77777777" w:rsidTr="00BB5A12">
        <w:trPr>
          <w:trHeight w:val="1830"/>
        </w:trPr>
        <w:tc>
          <w:tcPr>
            <w:tcW w:w="2307" w:type="pct"/>
            <w:shd w:val="clear" w:color="auto" w:fill="auto"/>
            <w:vAlign w:val="center"/>
          </w:tcPr>
          <w:p w14:paraId="02C5EB4E" w14:textId="7B839225" w:rsidR="00BB5A12" w:rsidRPr="000D0ED1" w:rsidRDefault="00896DDF" w:rsidP="00FD6874">
            <w:pPr>
              <w:jc w:val="center"/>
              <w:rPr>
                <w:szCs w:val="22"/>
              </w:rPr>
            </w:pPr>
            <w:r w:rsidRPr="000D0ED1">
              <w:rPr>
                <w:rFonts w:hint="eastAsia"/>
                <w:szCs w:val="22"/>
              </w:rPr>
              <w:t>分工不平均</w:t>
            </w:r>
          </w:p>
        </w:tc>
        <w:tc>
          <w:tcPr>
            <w:tcW w:w="2693" w:type="pct"/>
            <w:shd w:val="clear" w:color="auto" w:fill="auto"/>
            <w:vAlign w:val="center"/>
          </w:tcPr>
          <w:p w14:paraId="7DE0C129" w14:textId="40F47FC7" w:rsidR="00BB5A12" w:rsidRPr="000D0ED1" w:rsidRDefault="00FE2977" w:rsidP="00FD6874">
            <w:pPr>
              <w:jc w:val="center"/>
              <w:rPr>
                <w:szCs w:val="22"/>
              </w:rPr>
            </w:pPr>
            <w:r w:rsidRPr="000D0ED1">
              <w:rPr>
                <w:rFonts w:hint="eastAsia"/>
                <w:szCs w:val="22"/>
              </w:rPr>
              <w:t>已重新分配，每人皆須負責程式部分</w:t>
            </w:r>
          </w:p>
        </w:tc>
      </w:tr>
    </w:tbl>
    <w:p w14:paraId="2CEA0B46" w14:textId="77777777" w:rsidR="00E67A48" w:rsidRPr="00265FD0" w:rsidRDefault="00E67A48" w:rsidP="00E67A48"/>
    <w:sectPr w:rsidR="00E67A48" w:rsidRPr="00265FD0" w:rsidSect="00282E48">
      <w:pgSz w:w="11906" w:h="16838"/>
      <w:pgMar w:top="851" w:right="851" w:bottom="851" w:left="851"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DDBD9ED" w14:textId="77777777" w:rsidR="00185945" w:rsidRDefault="00185945" w:rsidP="00215BB9">
      <w:r>
        <w:separator/>
      </w:r>
    </w:p>
  </w:endnote>
  <w:endnote w:type="continuationSeparator" w:id="0">
    <w:p w14:paraId="3CBA0888" w14:textId="77777777" w:rsidR="00185945" w:rsidRDefault="00185945" w:rsidP="00215BB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標楷體">
    <w:altName w:val="標楷體"/>
    <w:panose1 w:val="03000509000000000000"/>
    <w:charset w:val="88"/>
    <w:family w:val="script"/>
    <w:pitch w:val="fixed"/>
    <w:sig w:usb0="00000003" w:usb1="080E0000" w:usb2="00000016" w:usb3="00000000" w:csb0="00100001"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Times New Roman (標題 CS 字型)">
    <w:altName w:val="新細明體"/>
    <w:panose1 w:val="00000000000000000000"/>
    <w:charset w:val="88"/>
    <w:family w:val="roman"/>
    <w:notTrueType/>
    <w:pitch w:val="default"/>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Wingdings 2">
    <w:panose1 w:val="050201020105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8457575" w14:textId="77777777" w:rsidR="00896DDF" w:rsidRDefault="00896DDF" w:rsidP="004C5DF7">
    <w:pPr>
      <w:pStyle w:val="a4"/>
      <w:framePr w:wrap="none" w:vAnchor="text" w:hAnchor="margin" w:xAlign="center" w:y="1"/>
      <w:rPr>
        <w:rStyle w:val="a6"/>
      </w:rPr>
    </w:pPr>
  </w:p>
  <w:p w14:paraId="6BB7B82F" w14:textId="77777777" w:rsidR="00896DDF" w:rsidRDefault="00896DDF">
    <w:pPr>
      <w:pStyle w:val="a4"/>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a6"/>
      </w:rPr>
      <w:id w:val="662203104"/>
      <w:docPartObj>
        <w:docPartGallery w:val="Page Numbers (Bottom of Page)"/>
        <w:docPartUnique/>
      </w:docPartObj>
    </w:sdtPr>
    <w:sdtEndPr>
      <w:rPr>
        <w:rStyle w:val="a6"/>
      </w:rPr>
    </w:sdtEndPr>
    <w:sdtContent>
      <w:sdt>
        <w:sdtPr>
          <w:id w:val="1135613489"/>
          <w:docPartObj>
            <w:docPartGallery w:val="Page Numbers (Top of Page)"/>
            <w:docPartUnique/>
          </w:docPartObj>
        </w:sdtPr>
        <w:sdtEndPr/>
        <w:sdtContent>
          <w:p w14:paraId="08042B34" w14:textId="77777777" w:rsidR="00896DDF" w:rsidRDefault="00F239B7" w:rsidP="004C5DF7">
            <w:pPr>
              <w:pStyle w:val="a4"/>
              <w:framePr w:wrap="none" w:vAnchor="text" w:hAnchor="margin" w:xAlign="center" w:y="1"/>
              <w:jc w:val="center"/>
              <w:rPr>
                <w:rStyle w:val="a6"/>
              </w:rPr>
            </w:pPr>
            <w:sdt>
              <w:sdtPr>
                <w:id w:val="-1134103765"/>
                <w:docPartObj>
                  <w:docPartGallery w:val="Page Numbers (Top of Page)"/>
                  <w:docPartUnique/>
                </w:docPartObj>
              </w:sdtPr>
              <w:sdtEndPr/>
              <w:sdtContent>
                <w:r w:rsidR="00896DDF" w:rsidRPr="00ED0205">
                  <w:rPr>
                    <w:b/>
                    <w:bCs/>
                    <w:sz w:val="24"/>
                    <w:szCs w:val="24"/>
                  </w:rPr>
                  <w:fldChar w:fldCharType="begin"/>
                </w:r>
                <w:r w:rsidR="00896DDF" w:rsidRPr="00ED0205">
                  <w:rPr>
                    <w:b/>
                    <w:bCs/>
                  </w:rPr>
                  <w:instrText>PAGE</w:instrText>
                </w:r>
                <w:r w:rsidR="00896DDF" w:rsidRPr="00ED0205">
                  <w:rPr>
                    <w:b/>
                    <w:bCs/>
                    <w:sz w:val="24"/>
                    <w:szCs w:val="24"/>
                  </w:rPr>
                  <w:fldChar w:fldCharType="separate"/>
                </w:r>
                <w:r w:rsidR="00896DDF">
                  <w:rPr>
                    <w:b/>
                    <w:bCs/>
                    <w:sz w:val="24"/>
                  </w:rPr>
                  <w:t>3</w:t>
                </w:r>
                <w:r w:rsidR="00896DDF" w:rsidRPr="00ED0205">
                  <w:rPr>
                    <w:b/>
                    <w:bCs/>
                    <w:sz w:val="24"/>
                    <w:szCs w:val="24"/>
                  </w:rPr>
                  <w:fldChar w:fldCharType="end"/>
                </w:r>
                <w:r w:rsidR="00896DDF">
                  <w:t xml:space="preserve"> </w:t>
                </w:r>
              </w:sdtContent>
            </w:sdt>
          </w:p>
        </w:sdtContent>
      </w:sdt>
    </w:sdtContent>
  </w:sdt>
  <w:p w14:paraId="22FA17C0" w14:textId="77777777" w:rsidR="00896DDF" w:rsidRDefault="00896DDF">
    <w:pPr>
      <w:pStyle w:val="a4"/>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a6"/>
      </w:rPr>
      <w:id w:val="-2030181497"/>
      <w:docPartObj>
        <w:docPartGallery w:val="Page Numbers (Bottom of Page)"/>
        <w:docPartUnique/>
      </w:docPartObj>
    </w:sdtPr>
    <w:sdtEndPr>
      <w:rPr>
        <w:rStyle w:val="a6"/>
      </w:rPr>
    </w:sdtEndPr>
    <w:sdtContent>
      <w:p w14:paraId="6464FBE0" w14:textId="7931C472" w:rsidR="00896DDF" w:rsidRDefault="00896DDF" w:rsidP="004C5DF7">
        <w:pPr>
          <w:pStyle w:val="a4"/>
          <w:framePr w:wrap="none" w:vAnchor="text" w:hAnchor="margin" w:xAlign="center" w:y="1"/>
          <w:rPr>
            <w:rStyle w:val="a6"/>
          </w:rPr>
        </w:pPr>
        <w:r>
          <w:rPr>
            <w:rStyle w:val="a6"/>
          </w:rPr>
          <w:fldChar w:fldCharType="begin"/>
        </w:r>
        <w:r>
          <w:rPr>
            <w:rStyle w:val="a6"/>
          </w:rPr>
          <w:instrText xml:space="preserve"> PAGE  \* Arabic </w:instrText>
        </w:r>
        <w:r>
          <w:rPr>
            <w:rStyle w:val="a6"/>
          </w:rPr>
          <w:fldChar w:fldCharType="separate"/>
        </w:r>
        <w:r w:rsidR="00F239B7">
          <w:rPr>
            <w:rStyle w:val="a6"/>
            <w:noProof/>
          </w:rPr>
          <w:t>50</w:t>
        </w:r>
        <w:r>
          <w:rPr>
            <w:rStyle w:val="a6"/>
          </w:rPr>
          <w:fldChar w:fldCharType="end"/>
        </w:r>
      </w:p>
    </w:sdtContent>
  </w:sdt>
  <w:p w14:paraId="111FBF62" w14:textId="77777777" w:rsidR="00896DDF" w:rsidRDefault="00896DDF">
    <w:pPr>
      <w:pStyle w:val="a4"/>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3E4A0C2" w14:textId="77777777" w:rsidR="00185945" w:rsidRDefault="00185945" w:rsidP="00215BB9">
      <w:r>
        <w:separator/>
      </w:r>
    </w:p>
  </w:footnote>
  <w:footnote w:type="continuationSeparator" w:id="0">
    <w:p w14:paraId="5FB1BB0F" w14:textId="77777777" w:rsidR="00185945" w:rsidRDefault="00185945" w:rsidP="00215BB9">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7008E2D" w14:textId="77777777" w:rsidR="00896DDF" w:rsidRDefault="00896DDF">
    <w:pPr>
      <w:pStyle w:val="aa"/>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B377C8"/>
    <w:multiLevelType w:val="multilevel"/>
    <w:tmpl w:val="E7788B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C17F00"/>
    <w:multiLevelType w:val="hybridMultilevel"/>
    <w:tmpl w:val="411C3204"/>
    <w:lvl w:ilvl="0" w:tplc="D9A4E9F0">
      <w:start w:val="1"/>
      <w:numFmt w:val="decimal"/>
      <w:lvlText w:val="4-%1"/>
      <w:lvlJc w:val="center"/>
      <w:pPr>
        <w:ind w:left="4045"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 w15:restartNumberingAfterBreak="0">
    <w:nsid w:val="062D0AC9"/>
    <w:multiLevelType w:val="hybridMultilevel"/>
    <w:tmpl w:val="D7F45B4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 w15:restartNumberingAfterBreak="0">
    <w:nsid w:val="066A4FC0"/>
    <w:multiLevelType w:val="hybridMultilevel"/>
    <w:tmpl w:val="EBC8FB84"/>
    <w:lvl w:ilvl="0" w:tplc="09287FB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08E30D33"/>
    <w:multiLevelType w:val="multilevel"/>
    <w:tmpl w:val="335CA7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B9F012F"/>
    <w:multiLevelType w:val="hybridMultilevel"/>
    <w:tmpl w:val="3F02829C"/>
    <w:lvl w:ilvl="0" w:tplc="04090001">
      <w:start w:val="1"/>
      <w:numFmt w:val="bullet"/>
      <w:lvlText w:val=""/>
      <w:lvlJc w:val="left"/>
      <w:pPr>
        <w:ind w:left="960" w:hanging="480"/>
      </w:pPr>
      <w:rPr>
        <w:rFonts w:ascii="Wingdings" w:hAnsi="Wingdings" w:hint="default"/>
      </w:rPr>
    </w:lvl>
    <w:lvl w:ilvl="1" w:tplc="04090003">
      <w:start w:val="1"/>
      <w:numFmt w:val="bullet"/>
      <w:lvlText w:val=""/>
      <w:lvlJc w:val="left"/>
      <w:pPr>
        <w:ind w:left="1440" w:hanging="480"/>
      </w:pPr>
      <w:rPr>
        <w:rFonts w:ascii="Wingdings" w:hAnsi="Wingdings" w:hint="default"/>
      </w:rPr>
    </w:lvl>
    <w:lvl w:ilvl="2" w:tplc="04090005">
      <w:start w:val="1"/>
      <w:numFmt w:val="bullet"/>
      <w:lvlText w:val=""/>
      <w:lvlJc w:val="left"/>
      <w:pPr>
        <w:ind w:left="1920" w:hanging="480"/>
      </w:pPr>
      <w:rPr>
        <w:rFonts w:ascii="Wingdings" w:hAnsi="Wingdings" w:hint="default"/>
      </w:rPr>
    </w:lvl>
    <w:lvl w:ilvl="3" w:tplc="04090001">
      <w:start w:val="1"/>
      <w:numFmt w:val="bullet"/>
      <w:lvlText w:val=""/>
      <w:lvlJc w:val="left"/>
      <w:pPr>
        <w:ind w:left="2400" w:hanging="480"/>
      </w:pPr>
      <w:rPr>
        <w:rFonts w:ascii="Wingdings" w:hAnsi="Wingdings" w:hint="default"/>
      </w:rPr>
    </w:lvl>
    <w:lvl w:ilvl="4" w:tplc="04090003">
      <w:start w:val="1"/>
      <w:numFmt w:val="bullet"/>
      <w:lvlText w:val=""/>
      <w:lvlJc w:val="left"/>
      <w:pPr>
        <w:ind w:left="2880" w:hanging="480"/>
      </w:pPr>
      <w:rPr>
        <w:rFonts w:ascii="Wingdings" w:hAnsi="Wingdings" w:hint="default"/>
      </w:rPr>
    </w:lvl>
    <w:lvl w:ilvl="5" w:tplc="04090005">
      <w:start w:val="1"/>
      <w:numFmt w:val="bullet"/>
      <w:lvlText w:val=""/>
      <w:lvlJc w:val="left"/>
      <w:pPr>
        <w:ind w:left="3360" w:hanging="480"/>
      </w:pPr>
      <w:rPr>
        <w:rFonts w:ascii="Wingdings" w:hAnsi="Wingdings" w:hint="default"/>
      </w:rPr>
    </w:lvl>
    <w:lvl w:ilvl="6" w:tplc="04090001">
      <w:start w:val="1"/>
      <w:numFmt w:val="bullet"/>
      <w:lvlText w:val=""/>
      <w:lvlJc w:val="left"/>
      <w:pPr>
        <w:ind w:left="3840" w:hanging="480"/>
      </w:pPr>
      <w:rPr>
        <w:rFonts w:ascii="Wingdings" w:hAnsi="Wingdings" w:hint="default"/>
      </w:rPr>
    </w:lvl>
    <w:lvl w:ilvl="7" w:tplc="04090003">
      <w:start w:val="1"/>
      <w:numFmt w:val="bullet"/>
      <w:lvlText w:val=""/>
      <w:lvlJc w:val="left"/>
      <w:pPr>
        <w:ind w:left="4320" w:hanging="480"/>
      </w:pPr>
      <w:rPr>
        <w:rFonts w:ascii="Wingdings" w:hAnsi="Wingdings" w:hint="default"/>
      </w:rPr>
    </w:lvl>
    <w:lvl w:ilvl="8" w:tplc="04090005">
      <w:start w:val="1"/>
      <w:numFmt w:val="bullet"/>
      <w:lvlText w:val=""/>
      <w:lvlJc w:val="left"/>
      <w:pPr>
        <w:ind w:left="4800" w:hanging="480"/>
      </w:pPr>
      <w:rPr>
        <w:rFonts w:ascii="Wingdings" w:hAnsi="Wingdings" w:hint="default"/>
      </w:rPr>
    </w:lvl>
  </w:abstractNum>
  <w:abstractNum w:abstractNumId="6" w15:restartNumberingAfterBreak="0">
    <w:nsid w:val="0BA26DFE"/>
    <w:multiLevelType w:val="hybridMultilevel"/>
    <w:tmpl w:val="FF8413EA"/>
    <w:lvl w:ilvl="0" w:tplc="09287FB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0BC12331"/>
    <w:multiLevelType w:val="hybridMultilevel"/>
    <w:tmpl w:val="F2E4D76C"/>
    <w:lvl w:ilvl="0" w:tplc="074A083A">
      <w:start w:val="1"/>
      <w:numFmt w:val="decimal"/>
      <w:lvlText w:val="%1."/>
      <w:lvlJc w:val="left"/>
      <w:pPr>
        <w:ind w:left="360" w:hanging="360"/>
      </w:pPr>
      <w:rPr>
        <w:rFonts w:hint="default"/>
        <w:lang w:val="en-MY"/>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0D145EA7"/>
    <w:multiLevelType w:val="hybridMultilevel"/>
    <w:tmpl w:val="01D8FA16"/>
    <w:lvl w:ilvl="0" w:tplc="09287FB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0E283CA5"/>
    <w:multiLevelType w:val="hybridMultilevel"/>
    <w:tmpl w:val="84B6C126"/>
    <w:lvl w:ilvl="0" w:tplc="48EAB20A">
      <w:start w:val="1"/>
      <w:numFmt w:val="decimal"/>
      <w:lvlText w:val="5-%1"/>
      <w:lvlJc w:val="center"/>
      <w:pPr>
        <w:ind w:left="927" w:hanging="360"/>
      </w:pPr>
      <w:rPr>
        <w:rFonts w:ascii="Times New Roman" w:hAnsi="Times New Roman" w:cs="Times New Roman"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0" w15:restartNumberingAfterBreak="0">
    <w:nsid w:val="11C4415E"/>
    <w:multiLevelType w:val="hybridMultilevel"/>
    <w:tmpl w:val="B6E2B530"/>
    <w:lvl w:ilvl="0" w:tplc="43765BFC">
      <w:start w:val="1"/>
      <w:numFmt w:val="decimal"/>
      <w:lvlText w:val="3-%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1" w15:restartNumberingAfterBreak="0">
    <w:nsid w:val="138E5937"/>
    <w:multiLevelType w:val="multilevel"/>
    <w:tmpl w:val="82903B20"/>
    <w:lvl w:ilvl="0">
      <w:start w:val="1"/>
      <w:numFmt w:val="decimal"/>
      <w:lvlText w:val="第%1章"/>
      <w:lvlJc w:val="left"/>
      <w:pPr>
        <w:ind w:left="425" w:hanging="425"/>
      </w:pPr>
      <w:rPr>
        <w:rFonts w:hint="default"/>
      </w:rPr>
    </w:lvl>
    <w:lvl w:ilvl="1">
      <w:start w:val="1"/>
      <w:numFmt w:val="decimal"/>
      <w:suff w:val="space"/>
      <w:lvlText w:val="%1-%2"/>
      <w:lvlJc w:val="left"/>
      <w:pPr>
        <w:ind w:left="425" w:hanging="425"/>
      </w:pPr>
      <w:rPr>
        <w:rFonts w:ascii="Times New Roman" w:eastAsia="標楷體" w:hAnsi="Times New Roman" w:hint="default"/>
        <w:b w:val="0"/>
        <w:i w:val="0"/>
        <w:color w:val="000000" w:themeColor="text1"/>
        <w:sz w:val="32"/>
      </w:rPr>
    </w:lvl>
    <w:lvl w:ilvl="2">
      <w:start w:val="1"/>
      <w:numFmt w:val="decimal"/>
      <w:pStyle w:val="3"/>
      <w:suff w:val="space"/>
      <w:lvlText w:val="%1-3-%3"/>
      <w:lvlJc w:val="left"/>
      <w:pPr>
        <w:ind w:left="1134" w:hanging="567"/>
      </w:pPr>
      <w:rPr>
        <w:rFonts w:ascii="Times New Roman" w:eastAsia="標楷體" w:hAnsi="Times New Roman" w:hint="default"/>
        <w:b w:val="0"/>
        <w:i w:val="0"/>
        <w:color w:val="000000" w:themeColor="text1"/>
        <w:sz w:val="28"/>
      </w:rPr>
    </w:lvl>
    <w:lvl w:ilvl="3">
      <w:start w:val="1"/>
      <w:numFmt w:val="none"/>
      <w:pStyle w:val="4"/>
      <w:suff w:val="nothing"/>
      <w:lvlText w:val=""/>
      <w:lvlJc w:val="left"/>
      <w:pPr>
        <w:ind w:left="1984" w:hanging="708"/>
      </w:pPr>
      <w:rPr>
        <w:rFonts w:hint="eastAsia"/>
      </w:rPr>
    </w:lvl>
    <w:lvl w:ilvl="4">
      <w:start w:val="1"/>
      <w:numFmt w:val="none"/>
      <w:pStyle w:val="5"/>
      <w:suff w:val="nothing"/>
      <w:lvlText w:val=""/>
      <w:lvlJc w:val="left"/>
      <w:pPr>
        <w:ind w:left="2551" w:hanging="850"/>
      </w:pPr>
      <w:rPr>
        <w:rFonts w:hint="eastAsia"/>
      </w:rPr>
    </w:lvl>
    <w:lvl w:ilvl="5">
      <w:start w:val="1"/>
      <w:numFmt w:val="none"/>
      <w:pStyle w:val="6"/>
      <w:suff w:val="nothing"/>
      <w:lvlText w:val=""/>
      <w:lvlJc w:val="left"/>
      <w:pPr>
        <w:ind w:left="3260" w:hanging="1134"/>
      </w:pPr>
      <w:rPr>
        <w:rFonts w:hint="eastAsia"/>
      </w:rPr>
    </w:lvl>
    <w:lvl w:ilvl="6">
      <w:start w:val="1"/>
      <w:numFmt w:val="none"/>
      <w:pStyle w:val="7"/>
      <w:suff w:val="nothing"/>
      <w:lvlText w:val=""/>
      <w:lvlJc w:val="left"/>
      <w:pPr>
        <w:ind w:left="3827" w:hanging="1276"/>
      </w:pPr>
      <w:rPr>
        <w:rFonts w:hint="eastAsia"/>
      </w:rPr>
    </w:lvl>
    <w:lvl w:ilvl="7">
      <w:start w:val="1"/>
      <w:numFmt w:val="none"/>
      <w:pStyle w:val="8"/>
      <w:suff w:val="nothing"/>
      <w:lvlText w:val=""/>
      <w:lvlJc w:val="left"/>
      <w:pPr>
        <w:ind w:left="4394" w:hanging="1418"/>
      </w:pPr>
      <w:rPr>
        <w:rFonts w:hint="eastAsia"/>
      </w:rPr>
    </w:lvl>
    <w:lvl w:ilvl="8">
      <w:start w:val="1"/>
      <w:numFmt w:val="none"/>
      <w:pStyle w:val="9"/>
      <w:suff w:val="nothing"/>
      <w:lvlText w:val=""/>
      <w:lvlJc w:val="left"/>
      <w:pPr>
        <w:ind w:left="5102" w:hanging="1700"/>
      </w:pPr>
      <w:rPr>
        <w:rFonts w:hint="eastAsia"/>
      </w:rPr>
    </w:lvl>
  </w:abstractNum>
  <w:abstractNum w:abstractNumId="12" w15:restartNumberingAfterBreak="0">
    <w:nsid w:val="151045F2"/>
    <w:multiLevelType w:val="hybridMultilevel"/>
    <w:tmpl w:val="FEFA6BF2"/>
    <w:lvl w:ilvl="0" w:tplc="CEF6347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15:restartNumberingAfterBreak="0">
    <w:nsid w:val="15AB030C"/>
    <w:multiLevelType w:val="hybridMultilevel"/>
    <w:tmpl w:val="316EC7D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 w15:restartNumberingAfterBreak="0">
    <w:nsid w:val="19DA7E18"/>
    <w:multiLevelType w:val="hybridMultilevel"/>
    <w:tmpl w:val="5C020F5A"/>
    <w:lvl w:ilvl="0" w:tplc="4409000F">
      <w:start w:val="1"/>
      <w:numFmt w:val="decimal"/>
      <w:lvlText w:val="%1."/>
      <w:lvlJc w:val="left"/>
      <w:pPr>
        <w:ind w:left="1080" w:hanging="360"/>
      </w:pPr>
      <w:rPr>
        <w:rFonts w:hint="default"/>
      </w:rPr>
    </w:lvl>
    <w:lvl w:ilvl="1" w:tplc="44090019" w:tentative="1">
      <w:start w:val="1"/>
      <w:numFmt w:val="lowerLetter"/>
      <w:lvlText w:val="%2."/>
      <w:lvlJc w:val="left"/>
      <w:pPr>
        <w:ind w:left="1800" w:hanging="360"/>
      </w:pPr>
    </w:lvl>
    <w:lvl w:ilvl="2" w:tplc="4409001B" w:tentative="1">
      <w:start w:val="1"/>
      <w:numFmt w:val="lowerRoman"/>
      <w:lvlText w:val="%3."/>
      <w:lvlJc w:val="right"/>
      <w:pPr>
        <w:ind w:left="2520" w:hanging="180"/>
      </w:pPr>
    </w:lvl>
    <w:lvl w:ilvl="3" w:tplc="4409000F" w:tentative="1">
      <w:start w:val="1"/>
      <w:numFmt w:val="decimal"/>
      <w:lvlText w:val="%4."/>
      <w:lvlJc w:val="left"/>
      <w:pPr>
        <w:ind w:left="3240" w:hanging="360"/>
      </w:pPr>
    </w:lvl>
    <w:lvl w:ilvl="4" w:tplc="44090019" w:tentative="1">
      <w:start w:val="1"/>
      <w:numFmt w:val="lowerLetter"/>
      <w:lvlText w:val="%5."/>
      <w:lvlJc w:val="left"/>
      <w:pPr>
        <w:ind w:left="3960" w:hanging="360"/>
      </w:pPr>
    </w:lvl>
    <w:lvl w:ilvl="5" w:tplc="4409001B" w:tentative="1">
      <w:start w:val="1"/>
      <w:numFmt w:val="lowerRoman"/>
      <w:lvlText w:val="%6."/>
      <w:lvlJc w:val="right"/>
      <w:pPr>
        <w:ind w:left="4680" w:hanging="180"/>
      </w:pPr>
    </w:lvl>
    <w:lvl w:ilvl="6" w:tplc="4409000F" w:tentative="1">
      <w:start w:val="1"/>
      <w:numFmt w:val="decimal"/>
      <w:lvlText w:val="%7."/>
      <w:lvlJc w:val="left"/>
      <w:pPr>
        <w:ind w:left="5400" w:hanging="360"/>
      </w:pPr>
    </w:lvl>
    <w:lvl w:ilvl="7" w:tplc="44090019" w:tentative="1">
      <w:start w:val="1"/>
      <w:numFmt w:val="lowerLetter"/>
      <w:lvlText w:val="%8."/>
      <w:lvlJc w:val="left"/>
      <w:pPr>
        <w:ind w:left="6120" w:hanging="360"/>
      </w:pPr>
    </w:lvl>
    <w:lvl w:ilvl="8" w:tplc="4409001B" w:tentative="1">
      <w:start w:val="1"/>
      <w:numFmt w:val="lowerRoman"/>
      <w:lvlText w:val="%9."/>
      <w:lvlJc w:val="right"/>
      <w:pPr>
        <w:ind w:left="6840" w:hanging="180"/>
      </w:pPr>
    </w:lvl>
  </w:abstractNum>
  <w:abstractNum w:abstractNumId="15" w15:restartNumberingAfterBreak="0">
    <w:nsid w:val="1A1E3568"/>
    <w:multiLevelType w:val="hybridMultilevel"/>
    <w:tmpl w:val="4CEA1128"/>
    <w:lvl w:ilvl="0" w:tplc="09287FB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 w15:restartNumberingAfterBreak="0">
    <w:nsid w:val="22D33891"/>
    <w:multiLevelType w:val="hybridMultilevel"/>
    <w:tmpl w:val="8BC6CEF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7" w15:restartNumberingAfterBreak="0">
    <w:nsid w:val="27094E9E"/>
    <w:multiLevelType w:val="hybridMultilevel"/>
    <w:tmpl w:val="7882865C"/>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8" w15:restartNumberingAfterBreak="0">
    <w:nsid w:val="38420857"/>
    <w:multiLevelType w:val="hybridMultilevel"/>
    <w:tmpl w:val="CE9233F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9" w15:restartNumberingAfterBreak="0">
    <w:nsid w:val="3B88213B"/>
    <w:multiLevelType w:val="hybridMultilevel"/>
    <w:tmpl w:val="AEF43D16"/>
    <w:lvl w:ilvl="0" w:tplc="09287FB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0" w15:restartNumberingAfterBreak="0">
    <w:nsid w:val="43182088"/>
    <w:multiLevelType w:val="hybridMultilevel"/>
    <w:tmpl w:val="6E0A16F8"/>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start w:val="1"/>
      <w:numFmt w:val="bullet"/>
      <w:lvlText w:val=""/>
      <w:lvlJc w:val="left"/>
      <w:pPr>
        <w:ind w:left="1331"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1" w15:restartNumberingAfterBreak="0">
    <w:nsid w:val="54800AEE"/>
    <w:multiLevelType w:val="multilevel"/>
    <w:tmpl w:val="06A8A7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4E2315E"/>
    <w:multiLevelType w:val="multilevel"/>
    <w:tmpl w:val="61EAD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5557735"/>
    <w:multiLevelType w:val="hybridMultilevel"/>
    <w:tmpl w:val="1C7E90CC"/>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24" w15:restartNumberingAfterBreak="0">
    <w:nsid w:val="58341D4D"/>
    <w:multiLevelType w:val="hybridMultilevel"/>
    <w:tmpl w:val="991AF164"/>
    <w:lvl w:ilvl="0" w:tplc="09287FB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5" w15:restartNumberingAfterBreak="0">
    <w:nsid w:val="58E93E96"/>
    <w:multiLevelType w:val="hybridMultilevel"/>
    <w:tmpl w:val="B37A0640"/>
    <w:lvl w:ilvl="0" w:tplc="1C28A8EC">
      <w:start w:val="1"/>
      <w:numFmt w:val="decimal"/>
      <w:lvlText w:val="1-%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6" w15:restartNumberingAfterBreak="0">
    <w:nsid w:val="5D247579"/>
    <w:multiLevelType w:val="hybridMultilevel"/>
    <w:tmpl w:val="E2C07570"/>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7" w15:restartNumberingAfterBreak="0">
    <w:nsid w:val="5E4C4CA8"/>
    <w:multiLevelType w:val="hybridMultilevel"/>
    <w:tmpl w:val="43C080AA"/>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start w:val="1"/>
      <w:numFmt w:val="bullet"/>
      <w:lvlText w:val=""/>
      <w:lvlJc w:val="left"/>
      <w:pPr>
        <w:ind w:left="1440" w:hanging="480"/>
      </w:pPr>
      <w:rPr>
        <w:rFonts w:ascii="Wingdings" w:hAnsi="Wingdings" w:hint="default"/>
      </w:rPr>
    </w:lvl>
    <w:lvl w:ilvl="3" w:tplc="04090001">
      <w:start w:val="1"/>
      <w:numFmt w:val="bullet"/>
      <w:lvlText w:val=""/>
      <w:lvlJc w:val="left"/>
      <w:pPr>
        <w:ind w:left="1920" w:hanging="480"/>
      </w:pPr>
      <w:rPr>
        <w:rFonts w:ascii="Wingdings" w:hAnsi="Wingdings" w:hint="default"/>
      </w:rPr>
    </w:lvl>
    <w:lvl w:ilvl="4" w:tplc="04090003">
      <w:start w:val="1"/>
      <w:numFmt w:val="bullet"/>
      <w:lvlText w:val=""/>
      <w:lvlJc w:val="left"/>
      <w:pPr>
        <w:ind w:left="2400" w:hanging="480"/>
      </w:pPr>
      <w:rPr>
        <w:rFonts w:ascii="Wingdings" w:hAnsi="Wingdings" w:hint="default"/>
      </w:rPr>
    </w:lvl>
    <w:lvl w:ilvl="5" w:tplc="04090005">
      <w:start w:val="1"/>
      <w:numFmt w:val="bullet"/>
      <w:lvlText w:val=""/>
      <w:lvlJc w:val="left"/>
      <w:pPr>
        <w:ind w:left="2880" w:hanging="480"/>
      </w:pPr>
      <w:rPr>
        <w:rFonts w:ascii="Wingdings" w:hAnsi="Wingdings" w:hint="default"/>
      </w:rPr>
    </w:lvl>
    <w:lvl w:ilvl="6" w:tplc="04090001">
      <w:start w:val="1"/>
      <w:numFmt w:val="bullet"/>
      <w:lvlText w:val=""/>
      <w:lvlJc w:val="left"/>
      <w:pPr>
        <w:ind w:left="3360" w:hanging="480"/>
      </w:pPr>
      <w:rPr>
        <w:rFonts w:ascii="Wingdings" w:hAnsi="Wingdings" w:hint="default"/>
      </w:rPr>
    </w:lvl>
    <w:lvl w:ilvl="7" w:tplc="04090003">
      <w:start w:val="1"/>
      <w:numFmt w:val="bullet"/>
      <w:lvlText w:val=""/>
      <w:lvlJc w:val="left"/>
      <w:pPr>
        <w:ind w:left="3840" w:hanging="480"/>
      </w:pPr>
      <w:rPr>
        <w:rFonts w:ascii="Wingdings" w:hAnsi="Wingdings" w:hint="default"/>
      </w:rPr>
    </w:lvl>
    <w:lvl w:ilvl="8" w:tplc="04090005">
      <w:start w:val="1"/>
      <w:numFmt w:val="bullet"/>
      <w:lvlText w:val=""/>
      <w:lvlJc w:val="left"/>
      <w:pPr>
        <w:ind w:left="4320" w:hanging="480"/>
      </w:pPr>
      <w:rPr>
        <w:rFonts w:ascii="Wingdings" w:hAnsi="Wingdings" w:hint="default"/>
      </w:rPr>
    </w:lvl>
  </w:abstractNum>
  <w:abstractNum w:abstractNumId="28" w15:restartNumberingAfterBreak="0">
    <w:nsid w:val="5ECD2019"/>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9" w15:restartNumberingAfterBreak="0">
    <w:nsid w:val="639A5613"/>
    <w:multiLevelType w:val="hybridMultilevel"/>
    <w:tmpl w:val="EB025E1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0" w15:restartNumberingAfterBreak="0">
    <w:nsid w:val="6A9A52F9"/>
    <w:multiLevelType w:val="hybridMultilevel"/>
    <w:tmpl w:val="D92850D0"/>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1" w15:restartNumberingAfterBreak="0">
    <w:nsid w:val="6C8A4478"/>
    <w:multiLevelType w:val="hybridMultilevel"/>
    <w:tmpl w:val="F446B4B4"/>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2" w15:restartNumberingAfterBreak="0">
    <w:nsid w:val="6D651B38"/>
    <w:multiLevelType w:val="hybridMultilevel"/>
    <w:tmpl w:val="38DCA1D2"/>
    <w:lvl w:ilvl="0" w:tplc="69008A4E">
      <w:start w:val="1"/>
      <w:numFmt w:val="decimal"/>
      <w:lvlText w:val="6-%1"/>
      <w:lvlJc w:val="center"/>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3" w15:restartNumberingAfterBreak="0">
    <w:nsid w:val="6EB3261F"/>
    <w:multiLevelType w:val="multilevel"/>
    <w:tmpl w:val="71D67E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EEC22CF"/>
    <w:multiLevelType w:val="hybridMultilevel"/>
    <w:tmpl w:val="2AC88A90"/>
    <w:lvl w:ilvl="0" w:tplc="4A40EBD0">
      <w:start w:val="1"/>
      <w:numFmt w:val="decimal"/>
      <w:lvlText w:val="%1."/>
      <w:lvlJc w:val="left"/>
      <w:pPr>
        <w:ind w:left="81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5" w15:restartNumberingAfterBreak="0">
    <w:nsid w:val="6FF14D1A"/>
    <w:multiLevelType w:val="hybridMultilevel"/>
    <w:tmpl w:val="4C3CEBFA"/>
    <w:lvl w:ilvl="0" w:tplc="034A8D0E">
      <w:start w:val="3"/>
      <w:numFmt w:val="decimal"/>
      <w:lvlText w:val="5-%1"/>
      <w:lvlJc w:val="center"/>
      <w:pPr>
        <w:ind w:left="927" w:hanging="360"/>
      </w:pPr>
      <w:rPr>
        <w:rFonts w:ascii="Times New Roman" w:hAnsi="Times New Roman" w:cs="Times New Roman"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6" w15:restartNumberingAfterBreak="0">
    <w:nsid w:val="71E9591F"/>
    <w:multiLevelType w:val="hybridMultilevel"/>
    <w:tmpl w:val="2E60A760"/>
    <w:lvl w:ilvl="0" w:tplc="9AC292B0">
      <w:start w:val="1"/>
      <w:numFmt w:val="decimal"/>
      <w:lvlText w:val="%1."/>
      <w:lvlJc w:val="left"/>
      <w:pPr>
        <w:ind w:left="480" w:hanging="480"/>
      </w:pPr>
      <w:rPr>
        <w:b w:val="0"/>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7" w15:restartNumberingAfterBreak="0">
    <w:nsid w:val="72976CC8"/>
    <w:multiLevelType w:val="multilevel"/>
    <w:tmpl w:val="E65862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67248A6"/>
    <w:multiLevelType w:val="hybridMultilevel"/>
    <w:tmpl w:val="84229B2A"/>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9" w15:restartNumberingAfterBreak="0">
    <w:nsid w:val="77A8447D"/>
    <w:multiLevelType w:val="multilevel"/>
    <w:tmpl w:val="80C43ECE"/>
    <w:lvl w:ilvl="0">
      <w:start w:val="1"/>
      <w:numFmt w:val="taiwaneseCountingThousand"/>
      <w:pStyle w:val="1"/>
      <w:suff w:val="nothing"/>
      <w:lvlText w:val="第%1章　"/>
      <w:lvlJc w:val="center"/>
      <w:pPr>
        <w:ind w:left="284" w:firstLine="0"/>
      </w:pPr>
      <w:rPr>
        <w:rFonts w:hint="default"/>
        <w:color w:val="auto"/>
        <w:sz w:val="36"/>
        <w:szCs w:val="36"/>
      </w:rPr>
    </w:lvl>
    <w:lvl w:ilvl="1">
      <w:start w:val="1"/>
      <w:numFmt w:val="decimal"/>
      <w:pStyle w:val="2"/>
      <w:isLgl/>
      <w:suff w:val="nothing"/>
      <w:lvlText w:val="%1-%2 "/>
      <w:lvlJc w:val="left"/>
      <w:pPr>
        <w:ind w:left="-5103" w:firstLine="0"/>
      </w:pPr>
      <w:rPr>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lang w:val="en-MY"/>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none"/>
      <w:suff w:val="nothing"/>
      <w:lvlText w:val=""/>
      <w:lvlJc w:val="left"/>
      <w:pPr>
        <w:ind w:left="-4756" w:firstLine="0"/>
      </w:pPr>
      <w:rPr>
        <w:rFonts w:hint="default"/>
      </w:rPr>
    </w:lvl>
    <w:lvl w:ilvl="3">
      <w:start w:val="1"/>
      <w:numFmt w:val="none"/>
      <w:suff w:val="nothing"/>
      <w:lvlText w:val=""/>
      <w:lvlJc w:val="left"/>
      <w:pPr>
        <w:ind w:left="-4756" w:firstLine="0"/>
      </w:pPr>
      <w:rPr>
        <w:rFonts w:hint="default"/>
      </w:rPr>
    </w:lvl>
    <w:lvl w:ilvl="4">
      <w:start w:val="1"/>
      <w:numFmt w:val="none"/>
      <w:suff w:val="nothing"/>
      <w:lvlText w:val=""/>
      <w:lvlJc w:val="left"/>
      <w:pPr>
        <w:ind w:left="-4756" w:firstLine="0"/>
      </w:pPr>
      <w:rPr>
        <w:rFonts w:hint="default"/>
      </w:rPr>
    </w:lvl>
    <w:lvl w:ilvl="5">
      <w:start w:val="1"/>
      <w:numFmt w:val="none"/>
      <w:suff w:val="nothing"/>
      <w:lvlText w:val=""/>
      <w:lvlJc w:val="left"/>
      <w:pPr>
        <w:ind w:left="-4756" w:firstLine="0"/>
      </w:pPr>
      <w:rPr>
        <w:rFonts w:hint="default"/>
      </w:rPr>
    </w:lvl>
    <w:lvl w:ilvl="6">
      <w:start w:val="1"/>
      <w:numFmt w:val="none"/>
      <w:suff w:val="nothing"/>
      <w:lvlText w:val=""/>
      <w:lvlJc w:val="left"/>
      <w:pPr>
        <w:ind w:left="-4756" w:firstLine="0"/>
      </w:pPr>
      <w:rPr>
        <w:rFonts w:hint="default"/>
      </w:rPr>
    </w:lvl>
    <w:lvl w:ilvl="7">
      <w:start w:val="1"/>
      <w:numFmt w:val="none"/>
      <w:suff w:val="nothing"/>
      <w:lvlText w:val=""/>
      <w:lvlJc w:val="left"/>
      <w:pPr>
        <w:ind w:left="-4756" w:firstLine="0"/>
      </w:pPr>
      <w:rPr>
        <w:rFonts w:hint="default"/>
      </w:rPr>
    </w:lvl>
    <w:lvl w:ilvl="8">
      <w:start w:val="1"/>
      <w:numFmt w:val="none"/>
      <w:suff w:val="nothing"/>
      <w:lvlText w:val=""/>
      <w:lvlJc w:val="left"/>
      <w:pPr>
        <w:ind w:left="-4756" w:firstLine="0"/>
      </w:pPr>
      <w:rPr>
        <w:rFonts w:hint="default"/>
      </w:rPr>
    </w:lvl>
  </w:abstractNum>
  <w:abstractNum w:abstractNumId="40" w15:restartNumberingAfterBreak="0">
    <w:nsid w:val="791037E1"/>
    <w:multiLevelType w:val="hybridMultilevel"/>
    <w:tmpl w:val="081A44D4"/>
    <w:lvl w:ilvl="0" w:tplc="09287FB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1" w15:restartNumberingAfterBreak="0">
    <w:nsid w:val="79A75F29"/>
    <w:multiLevelType w:val="hybridMultilevel"/>
    <w:tmpl w:val="85689128"/>
    <w:lvl w:ilvl="0" w:tplc="FFFFFFFF">
      <w:start w:val="1"/>
      <w:numFmt w:val="decimal"/>
      <w:lvlText w:val="2-%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2" w15:restartNumberingAfterBreak="0">
    <w:nsid w:val="7ADA3F6F"/>
    <w:multiLevelType w:val="hybridMultilevel"/>
    <w:tmpl w:val="006C6AE2"/>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3" w15:restartNumberingAfterBreak="0">
    <w:nsid w:val="7C146044"/>
    <w:multiLevelType w:val="hybridMultilevel"/>
    <w:tmpl w:val="A7141E5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4" w15:restartNumberingAfterBreak="0">
    <w:nsid w:val="7C5C15E3"/>
    <w:multiLevelType w:val="hybridMultilevel"/>
    <w:tmpl w:val="8E5A9D90"/>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5" w15:restartNumberingAfterBreak="0">
    <w:nsid w:val="7EC04FC0"/>
    <w:multiLevelType w:val="hybridMultilevel"/>
    <w:tmpl w:val="D692580E"/>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num w:numId="1">
    <w:abstractNumId w:val="11"/>
  </w:num>
  <w:num w:numId="2">
    <w:abstractNumId w:val="33"/>
  </w:num>
  <w:num w:numId="3">
    <w:abstractNumId w:val="22"/>
  </w:num>
  <w:num w:numId="4">
    <w:abstractNumId w:val="21"/>
  </w:num>
  <w:num w:numId="5">
    <w:abstractNumId w:val="4"/>
  </w:num>
  <w:num w:numId="6">
    <w:abstractNumId w:val="0"/>
  </w:num>
  <w:num w:numId="7">
    <w:abstractNumId w:val="37"/>
  </w:num>
  <w:num w:numId="8">
    <w:abstractNumId w:val="25"/>
  </w:num>
  <w:num w:numId="9">
    <w:abstractNumId w:val="34"/>
  </w:num>
  <w:num w:numId="10">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41"/>
  </w:num>
  <w:num w:numId="13">
    <w:abstractNumId w:val="39"/>
  </w:num>
  <w:num w:numId="14">
    <w:abstractNumId w:val="14"/>
  </w:num>
  <w:num w:numId="15">
    <w:abstractNumId w:val="23"/>
  </w:num>
  <w:num w:numId="16">
    <w:abstractNumId w:val="10"/>
  </w:num>
  <w:num w:numId="17">
    <w:abstractNumId w:val="1"/>
  </w:num>
  <w:num w:numId="18">
    <w:abstractNumId w:val="9"/>
  </w:num>
  <w:num w:numId="19">
    <w:abstractNumId w:val="32"/>
  </w:num>
  <w:num w:numId="20">
    <w:abstractNumId w:val="20"/>
  </w:num>
  <w:num w:numId="21">
    <w:abstractNumId w:val="35"/>
  </w:num>
  <w:num w:numId="22">
    <w:abstractNumId w:val="13"/>
  </w:num>
  <w:num w:numId="23">
    <w:abstractNumId w:val="17"/>
  </w:num>
  <w:num w:numId="24">
    <w:abstractNumId w:val="44"/>
  </w:num>
  <w:num w:numId="25">
    <w:abstractNumId w:val="31"/>
  </w:num>
  <w:num w:numId="26">
    <w:abstractNumId w:val="18"/>
  </w:num>
  <w:num w:numId="27">
    <w:abstractNumId w:val="28"/>
  </w:num>
  <w:num w:numId="28">
    <w:abstractNumId w:val="30"/>
  </w:num>
  <w:num w:numId="29">
    <w:abstractNumId w:val="36"/>
  </w:num>
  <w:num w:numId="30">
    <w:abstractNumId w:val="12"/>
  </w:num>
  <w:num w:numId="31">
    <w:abstractNumId w:val="29"/>
  </w:num>
  <w:num w:numId="32">
    <w:abstractNumId w:val="6"/>
  </w:num>
  <w:num w:numId="33">
    <w:abstractNumId w:val="24"/>
  </w:num>
  <w:num w:numId="34">
    <w:abstractNumId w:val="3"/>
  </w:num>
  <w:num w:numId="35">
    <w:abstractNumId w:val="7"/>
  </w:num>
  <w:num w:numId="36">
    <w:abstractNumId w:val="43"/>
  </w:num>
  <w:num w:numId="37">
    <w:abstractNumId w:val="15"/>
  </w:num>
  <w:num w:numId="38">
    <w:abstractNumId w:val="40"/>
  </w:num>
  <w:num w:numId="39">
    <w:abstractNumId w:val="19"/>
  </w:num>
  <w:num w:numId="40">
    <w:abstractNumId w:val="8"/>
  </w:num>
  <w:num w:numId="41">
    <w:abstractNumId w:val="38"/>
  </w:num>
  <w:num w:numId="42">
    <w:abstractNumId w:val="16"/>
  </w:num>
  <w:num w:numId="43">
    <w:abstractNumId w:val="2"/>
  </w:num>
  <w:num w:numId="44">
    <w:abstractNumId w:val="42"/>
  </w:num>
  <w:num w:numId="45">
    <w:abstractNumId w:val="45"/>
  </w:num>
  <w:num w:numId="46">
    <w:abstractNumId w:val="26"/>
  </w:num>
  <w:num w:numId="47">
    <w:abstractNumId w:val="5"/>
  </w:num>
  <w:num w:numId="48">
    <w:abstractNumId w:val="27"/>
  </w:num>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10946007_陳奕喆">
    <w15:presenceInfo w15:providerId="AD" w15:userId="S-1-5-21-3593921585-3044304770-2909156004-100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defaultTabStop w:val="480"/>
  <w:displayHorizontalDrawingGridEvery w:val="0"/>
  <w:displayVerticalDrawingGridEvery w:val="2"/>
  <w:characterSpacingControl w:val="compressPunctuation"/>
  <w:hdrShapeDefaults>
    <o:shapedefaults v:ext="edit" spidmax="8193"/>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82E48"/>
    <w:rsid w:val="0000012E"/>
    <w:rsid w:val="00001A1F"/>
    <w:rsid w:val="00001DE6"/>
    <w:rsid w:val="0000402A"/>
    <w:rsid w:val="000058B5"/>
    <w:rsid w:val="00011C75"/>
    <w:rsid w:val="00013D16"/>
    <w:rsid w:val="000154CE"/>
    <w:rsid w:val="0001576C"/>
    <w:rsid w:val="000216BA"/>
    <w:rsid w:val="00021E4B"/>
    <w:rsid w:val="000223C2"/>
    <w:rsid w:val="00022578"/>
    <w:rsid w:val="00022D36"/>
    <w:rsid w:val="0002520D"/>
    <w:rsid w:val="000254E4"/>
    <w:rsid w:val="00025CC6"/>
    <w:rsid w:val="0002627A"/>
    <w:rsid w:val="00026EE9"/>
    <w:rsid w:val="000274CE"/>
    <w:rsid w:val="00030554"/>
    <w:rsid w:val="00030A1B"/>
    <w:rsid w:val="00031A55"/>
    <w:rsid w:val="000320FB"/>
    <w:rsid w:val="00033946"/>
    <w:rsid w:val="00033CCB"/>
    <w:rsid w:val="00036F25"/>
    <w:rsid w:val="000519DF"/>
    <w:rsid w:val="00053549"/>
    <w:rsid w:val="00053EAA"/>
    <w:rsid w:val="00062280"/>
    <w:rsid w:val="00064418"/>
    <w:rsid w:val="0006486A"/>
    <w:rsid w:val="0006541B"/>
    <w:rsid w:val="00066A24"/>
    <w:rsid w:val="00072D70"/>
    <w:rsid w:val="00075FE4"/>
    <w:rsid w:val="000765CB"/>
    <w:rsid w:val="00080860"/>
    <w:rsid w:val="000820A3"/>
    <w:rsid w:val="000845F0"/>
    <w:rsid w:val="00085A9B"/>
    <w:rsid w:val="000925CA"/>
    <w:rsid w:val="00094174"/>
    <w:rsid w:val="00097520"/>
    <w:rsid w:val="000A0877"/>
    <w:rsid w:val="000A0B2A"/>
    <w:rsid w:val="000A1F63"/>
    <w:rsid w:val="000A36C6"/>
    <w:rsid w:val="000A5D6B"/>
    <w:rsid w:val="000A670F"/>
    <w:rsid w:val="000B25DE"/>
    <w:rsid w:val="000B284A"/>
    <w:rsid w:val="000B4D3E"/>
    <w:rsid w:val="000B760A"/>
    <w:rsid w:val="000B77D1"/>
    <w:rsid w:val="000C0897"/>
    <w:rsid w:val="000C18B1"/>
    <w:rsid w:val="000C41D7"/>
    <w:rsid w:val="000C4474"/>
    <w:rsid w:val="000C4DB5"/>
    <w:rsid w:val="000D0ED1"/>
    <w:rsid w:val="000D62F6"/>
    <w:rsid w:val="000D67D4"/>
    <w:rsid w:val="000D787F"/>
    <w:rsid w:val="000E1BC9"/>
    <w:rsid w:val="000E5B00"/>
    <w:rsid w:val="000E629D"/>
    <w:rsid w:val="000F2A8E"/>
    <w:rsid w:val="000F2C46"/>
    <w:rsid w:val="000F4969"/>
    <w:rsid w:val="000F4A88"/>
    <w:rsid w:val="000F4EEA"/>
    <w:rsid w:val="0010071A"/>
    <w:rsid w:val="00106B00"/>
    <w:rsid w:val="0011235F"/>
    <w:rsid w:val="001132F4"/>
    <w:rsid w:val="00115D4E"/>
    <w:rsid w:val="00115D54"/>
    <w:rsid w:val="001213E9"/>
    <w:rsid w:val="00123C79"/>
    <w:rsid w:val="00133DF3"/>
    <w:rsid w:val="00134096"/>
    <w:rsid w:val="00134C63"/>
    <w:rsid w:val="00136F9C"/>
    <w:rsid w:val="00137364"/>
    <w:rsid w:val="00142AD5"/>
    <w:rsid w:val="00142B92"/>
    <w:rsid w:val="001533EC"/>
    <w:rsid w:val="00160617"/>
    <w:rsid w:val="001608A1"/>
    <w:rsid w:val="00160DDB"/>
    <w:rsid w:val="001626B4"/>
    <w:rsid w:val="0016484D"/>
    <w:rsid w:val="00166E48"/>
    <w:rsid w:val="00167367"/>
    <w:rsid w:val="00171089"/>
    <w:rsid w:val="001737F3"/>
    <w:rsid w:val="001818D9"/>
    <w:rsid w:val="00182990"/>
    <w:rsid w:val="001837FE"/>
    <w:rsid w:val="00185945"/>
    <w:rsid w:val="00187237"/>
    <w:rsid w:val="00191D57"/>
    <w:rsid w:val="0019401A"/>
    <w:rsid w:val="00195696"/>
    <w:rsid w:val="00195FDA"/>
    <w:rsid w:val="001A2693"/>
    <w:rsid w:val="001A285B"/>
    <w:rsid w:val="001A47DC"/>
    <w:rsid w:val="001A4A0B"/>
    <w:rsid w:val="001A5194"/>
    <w:rsid w:val="001B17A5"/>
    <w:rsid w:val="001B2BD4"/>
    <w:rsid w:val="001B2DA0"/>
    <w:rsid w:val="001B4306"/>
    <w:rsid w:val="001B7B86"/>
    <w:rsid w:val="001C04CA"/>
    <w:rsid w:val="001C0CF6"/>
    <w:rsid w:val="001C1BDD"/>
    <w:rsid w:val="001C2757"/>
    <w:rsid w:val="001C287D"/>
    <w:rsid w:val="001C3158"/>
    <w:rsid w:val="001D0AC1"/>
    <w:rsid w:val="001D286F"/>
    <w:rsid w:val="001D52A4"/>
    <w:rsid w:val="001D6D23"/>
    <w:rsid w:val="001D7EEA"/>
    <w:rsid w:val="001E0C77"/>
    <w:rsid w:val="001E2C26"/>
    <w:rsid w:val="001E4EB6"/>
    <w:rsid w:val="001E5431"/>
    <w:rsid w:val="001E66EF"/>
    <w:rsid w:val="001E6A72"/>
    <w:rsid w:val="001F03DF"/>
    <w:rsid w:val="001F0C2F"/>
    <w:rsid w:val="001F25A4"/>
    <w:rsid w:val="001F3936"/>
    <w:rsid w:val="001F3E9B"/>
    <w:rsid w:val="001F530E"/>
    <w:rsid w:val="001F5A33"/>
    <w:rsid w:val="001F6CD0"/>
    <w:rsid w:val="00200027"/>
    <w:rsid w:val="00200928"/>
    <w:rsid w:val="00203B8C"/>
    <w:rsid w:val="00204B8E"/>
    <w:rsid w:val="002106A3"/>
    <w:rsid w:val="00214738"/>
    <w:rsid w:val="00215203"/>
    <w:rsid w:val="00215BB9"/>
    <w:rsid w:val="00217395"/>
    <w:rsid w:val="00223B15"/>
    <w:rsid w:val="0022666E"/>
    <w:rsid w:val="00227199"/>
    <w:rsid w:val="002338A5"/>
    <w:rsid w:val="0023507D"/>
    <w:rsid w:val="002361A0"/>
    <w:rsid w:val="00237E6D"/>
    <w:rsid w:val="00241DB9"/>
    <w:rsid w:val="002432F1"/>
    <w:rsid w:val="0024581A"/>
    <w:rsid w:val="00245A34"/>
    <w:rsid w:val="00254F1A"/>
    <w:rsid w:val="0025558E"/>
    <w:rsid w:val="0025607E"/>
    <w:rsid w:val="00256B75"/>
    <w:rsid w:val="00256F4B"/>
    <w:rsid w:val="0026025D"/>
    <w:rsid w:val="002602CE"/>
    <w:rsid w:val="00261376"/>
    <w:rsid w:val="0026338E"/>
    <w:rsid w:val="00264DD6"/>
    <w:rsid w:val="00265FD0"/>
    <w:rsid w:val="00266AEC"/>
    <w:rsid w:val="00266E89"/>
    <w:rsid w:val="00271497"/>
    <w:rsid w:val="00271A1A"/>
    <w:rsid w:val="00273E80"/>
    <w:rsid w:val="00282E48"/>
    <w:rsid w:val="002837A1"/>
    <w:rsid w:val="0028622C"/>
    <w:rsid w:val="0028625B"/>
    <w:rsid w:val="00286537"/>
    <w:rsid w:val="002904D1"/>
    <w:rsid w:val="002A3F6B"/>
    <w:rsid w:val="002A4353"/>
    <w:rsid w:val="002A6682"/>
    <w:rsid w:val="002A77A5"/>
    <w:rsid w:val="002B11D5"/>
    <w:rsid w:val="002B26FA"/>
    <w:rsid w:val="002B3DE4"/>
    <w:rsid w:val="002B4B02"/>
    <w:rsid w:val="002B6093"/>
    <w:rsid w:val="002C029F"/>
    <w:rsid w:val="002C0FFE"/>
    <w:rsid w:val="002C2CB3"/>
    <w:rsid w:val="002C31C5"/>
    <w:rsid w:val="002C40E6"/>
    <w:rsid w:val="002C4534"/>
    <w:rsid w:val="002C5BC1"/>
    <w:rsid w:val="002C6197"/>
    <w:rsid w:val="002D040D"/>
    <w:rsid w:val="002D0636"/>
    <w:rsid w:val="002D0837"/>
    <w:rsid w:val="002D162C"/>
    <w:rsid w:val="002D3091"/>
    <w:rsid w:val="002D3EF1"/>
    <w:rsid w:val="002D6021"/>
    <w:rsid w:val="002E349B"/>
    <w:rsid w:val="002E777D"/>
    <w:rsid w:val="002F01F3"/>
    <w:rsid w:val="002F1215"/>
    <w:rsid w:val="002F1421"/>
    <w:rsid w:val="002F4D72"/>
    <w:rsid w:val="002F5FA2"/>
    <w:rsid w:val="002F72FB"/>
    <w:rsid w:val="00300F21"/>
    <w:rsid w:val="003017C5"/>
    <w:rsid w:val="003023FE"/>
    <w:rsid w:val="00305F29"/>
    <w:rsid w:val="00307422"/>
    <w:rsid w:val="0030767E"/>
    <w:rsid w:val="003103CB"/>
    <w:rsid w:val="00311634"/>
    <w:rsid w:val="0031173A"/>
    <w:rsid w:val="00311C09"/>
    <w:rsid w:val="0031451B"/>
    <w:rsid w:val="00315D71"/>
    <w:rsid w:val="003218D5"/>
    <w:rsid w:val="00321D70"/>
    <w:rsid w:val="003269E3"/>
    <w:rsid w:val="00327DEE"/>
    <w:rsid w:val="00330941"/>
    <w:rsid w:val="0033446F"/>
    <w:rsid w:val="003423FC"/>
    <w:rsid w:val="00343C29"/>
    <w:rsid w:val="003504F2"/>
    <w:rsid w:val="00350F51"/>
    <w:rsid w:val="00352D77"/>
    <w:rsid w:val="003564D8"/>
    <w:rsid w:val="00360A8E"/>
    <w:rsid w:val="00361E06"/>
    <w:rsid w:val="003646A0"/>
    <w:rsid w:val="00367972"/>
    <w:rsid w:val="00372861"/>
    <w:rsid w:val="003745E8"/>
    <w:rsid w:val="00376841"/>
    <w:rsid w:val="00380A40"/>
    <w:rsid w:val="0038426B"/>
    <w:rsid w:val="00386FD7"/>
    <w:rsid w:val="00387778"/>
    <w:rsid w:val="00387E22"/>
    <w:rsid w:val="00390BB5"/>
    <w:rsid w:val="003922FD"/>
    <w:rsid w:val="00392EDF"/>
    <w:rsid w:val="00396366"/>
    <w:rsid w:val="003965FD"/>
    <w:rsid w:val="003966BB"/>
    <w:rsid w:val="003A1FAE"/>
    <w:rsid w:val="003A3CDD"/>
    <w:rsid w:val="003A7C5B"/>
    <w:rsid w:val="003B05D1"/>
    <w:rsid w:val="003B11A1"/>
    <w:rsid w:val="003B1CFE"/>
    <w:rsid w:val="003C0FBD"/>
    <w:rsid w:val="003C28CE"/>
    <w:rsid w:val="003D1B9A"/>
    <w:rsid w:val="003D5ECE"/>
    <w:rsid w:val="003D6F2D"/>
    <w:rsid w:val="003E1C2A"/>
    <w:rsid w:val="003E4A07"/>
    <w:rsid w:val="003E5879"/>
    <w:rsid w:val="003E716F"/>
    <w:rsid w:val="003E761E"/>
    <w:rsid w:val="003F0831"/>
    <w:rsid w:val="003F0FB6"/>
    <w:rsid w:val="003F1254"/>
    <w:rsid w:val="003F5E01"/>
    <w:rsid w:val="003F5F49"/>
    <w:rsid w:val="003F60B8"/>
    <w:rsid w:val="003F78C8"/>
    <w:rsid w:val="003F7D1A"/>
    <w:rsid w:val="00400DEC"/>
    <w:rsid w:val="0040536A"/>
    <w:rsid w:val="00406969"/>
    <w:rsid w:val="004151ED"/>
    <w:rsid w:val="004156EB"/>
    <w:rsid w:val="00420466"/>
    <w:rsid w:val="00420664"/>
    <w:rsid w:val="00430AF6"/>
    <w:rsid w:val="00430C5E"/>
    <w:rsid w:val="004313AD"/>
    <w:rsid w:val="00433C51"/>
    <w:rsid w:val="00434067"/>
    <w:rsid w:val="00437F06"/>
    <w:rsid w:val="00440CD4"/>
    <w:rsid w:val="00445B9E"/>
    <w:rsid w:val="004473F1"/>
    <w:rsid w:val="00452DAC"/>
    <w:rsid w:val="00460704"/>
    <w:rsid w:val="00463111"/>
    <w:rsid w:val="004731BD"/>
    <w:rsid w:val="00475660"/>
    <w:rsid w:val="00475EA4"/>
    <w:rsid w:val="004765DF"/>
    <w:rsid w:val="004806AD"/>
    <w:rsid w:val="004809C4"/>
    <w:rsid w:val="0048288B"/>
    <w:rsid w:val="004846C9"/>
    <w:rsid w:val="00484BAA"/>
    <w:rsid w:val="00486A29"/>
    <w:rsid w:val="00487AA6"/>
    <w:rsid w:val="00490916"/>
    <w:rsid w:val="004936F7"/>
    <w:rsid w:val="00494D6D"/>
    <w:rsid w:val="00497722"/>
    <w:rsid w:val="004A2288"/>
    <w:rsid w:val="004A2B53"/>
    <w:rsid w:val="004A3E62"/>
    <w:rsid w:val="004A7964"/>
    <w:rsid w:val="004B0E44"/>
    <w:rsid w:val="004B2D4C"/>
    <w:rsid w:val="004B39B3"/>
    <w:rsid w:val="004B3C21"/>
    <w:rsid w:val="004B4383"/>
    <w:rsid w:val="004B561F"/>
    <w:rsid w:val="004B5E40"/>
    <w:rsid w:val="004B67EA"/>
    <w:rsid w:val="004B762B"/>
    <w:rsid w:val="004C3408"/>
    <w:rsid w:val="004C5DF7"/>
    <w:rsid w:val="004C71AC"/>
    <w:rsid w:val="004D0BED"/>
    <w:rsid w:val="004D71DF"/>
    <w:rsid w:val="004E0657"/>
    <w:rsid w:val="004E3962"/>
    <w:rsid w:val="004E481C"/>
    <w:rsid w:val="004E5D69"/>
    <w:rsid w:val="004F0125"/>
    <w:rsid w:val="004F019E"/>
    <w:rsid w:val="004F060F"/>
    <w:rsid w:val="004F1EC8"/>
    <w:rsid w:val="004F2BF7"/>
    <w:rsid w:val="004F2D53"/>
    <w:rsid w:val="004F452F"/>
    <w:rsid w:val="004F519E"/>
    <w:rsid w:val="004F5441"/>
    <w:rsid w:val="005004AB"/>
    <w:rsid w:val="00500DC1"/>
    <w:rsid w:val="00503035"/>
    <w:rsid w:val="00505681"/>
    <w:rsid w:val="00505E41"/>
    <w:rsid w:val="00505FED"/>
    <w:rsid w:val="00511111"/>
    <w:rsid w:val="0051370B"/>
    <w:rsid w:val="00516156"/>
    <w:rsid w:val="00517055"/>
    <w:rsid w:val="005173C0"/>
    <w:rsid w:val="00517F13"/>
    <w:rsid w:val="005231BA"/>
    <w:rsid w:val="00523704"/>
    <w:rsid w:val="00523987"/>
    <w:rsid w:val="00527298"/>
    <w:rsid w:val="005273F4"/>
    <w:rsid w:val="00533B36"/>
    <w:rsid w:val="00533C78"/>
    <w:rsid w:val="0053624C"/>
    <w:rsid w:val="0053631E"/>
    <w:rsid w:val="0054013D"/>
    <w:rsid w:val="0054084C"/>
    <w:rsid w:val="00540FA9"/>
    <w:rsid w:val="005430B4"/>
    <w:rsid w:val="00544828"/>
    <w:rsid w:val="00544C88"/>
    <w:rsid w:val="00545A08"/>
    <w:rsid w:val="00546CBE"/>
    <w:rsid w:val="0054728A"/>
    <w:rsid w:val="00547C27"/>
    <w:rsid w:val="005516C5"/>
    <w:rsid w:val="00553A5E"/>
    <w:rsid w:val="00553B72"/>
    <w:rsid w:val="00553F2E"/>
    <w:rsid w:val="00555643"/>
    <w:rsid w:val="0056251F"/>
    <w:rsid w:val="00563682"/>
    <w:rsid w:val="00570619"/>
    <w:rsid w:val="0057076C"/>
    <w:rsid w:val="005730A1"/>
    <w:rsid w:val="00573FD4"/>
    <w:rsid w:val="00576DA4"/>
    <w:rsid w:val="00576E14"/>
    <w:rsid w:val="0058289D"/>
    <w:rsid w:val="00584BEF"/>
    <w:rsid w:val="005870B7"/>
    <w:rsid w:val="00587E70"/>
    <w:rsid w:val="00590572"/>
    <w:rsid w:val="00590708"/>
    <w:rsid w:val="00590B8E"/>
    <w:rsid w:val="00592769"/>
    <w:rsid w:val="005934DF"/>
    <w:rsid w:val="00595104"/>
    <w:rsid w:val="0059596F"/>
    <w:rsid w:val="00595B60"/>
    <w:rsid w:val="005A1998"/>
    <w:rsid w:val="005A2CF3"/>
    <w:rsid w:val="005A2DFF"/>
    <w:rsid w:val="005A32F0"/>
    <w:rsid w:val="005B007C"/>
    <w:rsid w:val="005B0F85"/>
    <w:rsid w:val="005B3C6D"/>
    <w:rsid w:val="005B48A3"/>
    <w:rsid w:val="005B4914"/>
    <w:rsid w:val="005B5545"/>
    <w:rsid w:val="005B6221"/>
    <w:rsid w:val="005D01B0"/>
    <w:rsid w:val="005D0B67"/>
    <w:rsid w:val="005D0E88"/>
    <w:rsid w:val="005D1144"/>
    <w:rsid w:val="005D1776"/>
    <w:rsid w:val="005D4AAA"/>
    <w:rsid w:val="005E033C"/>
    <w:rsid w:val="005E35AD"/>
    <w:rsid w:val="005E51FC"/>
    <w:rsid w:val="005E60CD"/>
    <w:rsid w:val="005F37D7"/>
    <w:rsid w:val="005F46E1"/>
    <w:rsid w:val="005F609C"/>
    <w:rsid w:val="005F63CA"/>
    <w:rsid w:val="005F6D6D"/>
    <w:rsid w:val="006014C7"/>
    <w:rsid w:val="00604311"/>
    <w:rsid w:val="00604F3A"/>
    <w:rsid w:val="00604FBA"/>
    <w:rsid w:val="0060715D"/>
    <w:rsid w:val="006075DC"/>
    <w:rsid w:val="00607A82"/>
    <w:rsid w:val="00613013"/>
    <w:rsid w:val="00615485"/>
    <w:rsid w:val="0062003D"/>
    <w:rsid w:val="00620206"/>
    <w:rsid w:val="006205A3"/>
    <w:rsid w:val="00622618"/>
    <w:rsid w:val="00624823"/>
    <w:rsid w:val="006267A2"/>
    <w:rsid w:val="00626F94"/>
    <w:rsid w:val="00631904"/>
    <w:rsid w:val="00631E50"/>
    <w:rsid w:val="00633D95"/>
    <w:rsid w:val="00634013"/>
    <w:rsid w:val="006365BB"/>
    <w:rsid w:val="00644144"/>
    <w:rsid w:val="006509AE"/>
    <w:rsid w:val="00650FCE"/>
    <w:rsid w:val="00654A6D"/>
    <w:rsid w:val="00661987"/>
    <w:rsid w:val="00663DF0"/>
    <w:rsid w:val="00665973"/>
    <w:rsid w:val="00667F65"/>
    <w:rsid w:val="00671555"/>
    <w:rsid w:val="00675A72"/>
    <w:rsid w:val="00675D0E"/>
    <w:rsid w:val="0067607C"/>
    <w:rsid w:val="006801E6"/>
    <w:rsid w:val="0068062F"/>
    <w:rsid w:val="00680FAC"/>
    <w:rsid w:val="006812BE"/>
    <w:rsid w:val="00682090"/>
    <w:rsid w:val="00683955"/>
    <w:rsid w:val="0068634A"/>
    <w:rsid w:val="00686E3E"/>
    <w:rsid w:val="006907F9"/>
    <w:rsid w:val="00690CED"/>
    <w:rsid w:val="00692C65"/>
    <w:rsid w:val="0069449B"/>
    <w:rsid w:val="006A165D"/>
    <w:rsid w:val="006A5BD9"/>
    <w:rsid w:val="006A608B"/>
    <w:rsid w:val="006A7E65"/>
    <w:rsid w:val="006B596F"/>
    <w:rsid w:val="006C0CBA"/>
    <w:rsid w:val="006C3B85"/>
    <w:rsid w:val="006C7B69"/>
    <w:rsid w:val="006D0E0F"/>
    <w:rsid w:val="006D193C"/>
    <w:rsid w:val="006D2544"/>
    <w:rsid w:val="006D3269"/>
    <w:rsid w:val="006D6FCD"/>
    <w:rsid w:val="006D7ABA"/>
    <w:rsid w:val="006E1198"/>
    <w:rsid w:val="006E2F4D"/>
    <w:rsid w:val="006E3DF2"/>
    <w:rsid w:val="006E4921"/>
    <w:rsid w:val="006E4A9F"/>
    <w:rsid w:val="006E60EA"/>
    <w:rsid w:val="006E7411"/>
    <w:rsid w:val="006E7896"/>
    <w:rsid w:val="006F0CF6"/>
    <w:rsid w:val="006F1111"/>
    <w:rsid w:val="006F4F1B"/>
    <w:rsid w:val="006F595E"/>
    <w:rsid w:val="006F637A"/>
    <w:rsid w:val="006F6424"/>
    <w:rsid w:val="00700B98"/>
    <w:rsid w:val="00703862"/>
    <w:rsid w:val="00706A89"/>
    <w:rsid w:val="00710529"/>
    <w:rsid w:val="00712802"/>
    <w:rsid w:val="00713A30"/>
    <w:rsid w:val="007157DE"/>
    <w:rsid w:val="00717213"/>
    <w:rsid w:val="0071728A"/>
    <w:rsid w:val="007207FF"/>
    <w:rsid w:val="00722979"/>
    <w:rsid w:val="007335D9"/>
    <w:rsid w:val="0074190B"/>
    <w:rsid w:val="00747C1C"/>
    <w:rsid w:val="007570A1"/>
    <w:rsid w:val="007578AE"/>
    <w:rsid w:val="00757DB3"/>
    <w:rsid w:val="00757DF2"/>
    <w:rsid w:val="00761D11"/>
    <w:rsid w:val="0076497F"/>
    <w:rsid w:val="0076551F"/>
    <w:rsid w:val="007665C0"/>
    <w:rsid w:val="00774A4C"/>
    <w:rsid w:val="0077796C"/>
    <w:rsid w:val="007832CD"/>
    <w:rsid w:val="00784179"/>
    <w:rsid w:val="00787C5D"/>
    <w:rsid w:val="007900FC"/>
    <w:rsid w:val="00791166"/>
    <w:rsid w:val="007920B9"/>
    <w:rsid w:val="0079456E"/>
    <w:rsid w:val="00796F98"/>
    <w:rsid w:val="00797BCA"/>
    <w:rsid w:val="007A0C21"/>
    <w:rsid w:val="007A1427"/>
    <w:rsid w:val="007A3A18"/>
    <w:rsid w:val="007A3DD0"/>
    <w:rsid w:val="007A726E"/>
    <w:rsid w:val="007A7603"/>
    <w:rsid w:val="007B4D9D"/>
    <w:rsid w:val="007B5371"/>
    <w:rsid w:val="007C076B"/>
    <w:rsid w:val="007C275C"/>
    <w:rsid w:val="007C4196"/>
    <w:rsid w:val="007C5406"/>
    <w:rsid w:val="007C6496"/>
    <w:rsid w:val="007D4A22"/>
    <w:rsid w:val="007D4B5A"/>
    <w:rsid w:val="007D694C"/>
    <w:rsid w:val="007D6BA7"/>
    <w:rsid w:val="007E14E3"/>
    <w:rsid w:val="007E2CC0"/>
    <w:rsid w:val="007E7610"/>
    <w:rsid w:val="007F0B20"/>
    <w:rsid w:val="007F0C5D"/>
    <w:rsid w:val="007F1925"/>
    <w:rsid w:val="007F1B27"/>
    <w:rsid w:val="007F21BA"/>
    <w:rsid w:val="007F36E6"/>
    <w:rsid w:val="007F3757"/>
    <w:rsid w:val="007F3FAC"/>
    <w:rsid w:val="007F49EC"/>
    <w:rsid w:val="00800510"/>
    <w:rsid w:val="008023E1"/>
    <w:rsid w:val="008028EB"/>
    <w:rsid w:val="00803BF6"/>
    <w:rsid w:val="008043DE"/>
    <w:rsid w:val="008050E3"/>
    <w:rsid w:val="00807B8B"/>
    <w:rsid w:val="0081103F"/>
    <w:rsid w:val="00811BD2"/>
    <w:rsid w:val="00813F9E"/>
    <w:rsid w:val="00815E68"/>
    <w:rsid w:val="00815F6A"/>
    <w:rsid w:val="00821912"/>
    <w:rsid w:val="00822879"/>
    <w:rsid w:val="008228C6"/>
    <w:rsid w:val="0082293F"/>
    <w:rsid w:val="00825E4F"/>
    <w:rsid w:val="00830F04"/>
    <w:rsid w:val="008353EF"/>
    <w:rsid w:val="00836260"/>
    <w:rsid w:val="00840495"/>
    <w:rsid w:val="00840EE8"/>
    <w:rsid w:val="00841341"/>
    <w:rsid w:val="0084249D"/>
    <w:rsid w:val="00842C6A"/>
    <w:rsid w:val="008550CF"/>
    <w:rsid w:val="008561D3"/>
    <w:rsid w:val="00856AFD"/>
    <w:rsid w:val="00857B44"/>
    <w:rsid w:val="0087013C"/>
    <w:rsid w:val="00875DEE"/>
    <w:rsid w:val="0087630A"/>
    <w:rsid w:val="0088379B"/>
    <w:rsid w:val="008851FA"/>
    <w:rsid w:val="0089053F"/>
    <w:rsid w:val="00891A41"/>
    <w:rsid w:val="00892035"/>
    <w:rsid w:val="00893764"/>
    <w:rsid w:val="00895221"/>
    <w:rsid w:val="00896DDF"/>
    <w:rsid w:val="008A3455"/>
    <w:rsid w:val="008A4479"/>
    <w:rsid w:val="008A5CC8"/>
    <w:rsid w:val="008A698A"/>
    <w:rsid w:val="008B1FE4"/>
    <w:rsid w:val="008B4EE0"/>
    <w:rsid w:val="008B66EA"/>
    <w:rsid w:val="008C2ED2"/>
    <w:rsid w:val="008C3147"/>
    <w:rsid w:val="008C322A"/>
    <w:rsid w:val="008C55DA"/>
    <w:rsid w:val="008D4BE8"/>
    <w:rsid w:val="008D552A"/>
    <w:rsid w:val="008D5BC6"/>
    <w:rsid w:val="008D7C49"/>
    <w:rsid w:val="008D7FAC"/>
    <w:rsid w:val="008E1E73"/>
    <w:rsid w:val="008E3621"/>
    <w:rsid w:val="008E36CC"/>
    <w:rsid w:val="008E38F6"/>
    <w:rsid w:val="008E3C07"/>
    <w:rsid w:val="008E3D2D"/>
    <w:rsid w:val="008E4055"/>
    <w:rsid w:val="008E4DBE"/>
    <w:rsid w:val="008E6AC8"/>
    <w:rsid w:val="008F0206"/>
    <w:rsid w:val="008F0403"/>
    <w:rsid w:val="008F0DE1"/>
    <w:rsid w:val="008F1FA3"/>
    <w:rsid w:val="008F339C"/>
    <w:rsid w:val="008F39D3"/>
    <w:rsid w:val="008F4E94"/>
    <w:rsid w:val="008F60B5"/>
    <w:rsid w:val="008F72D5"/>
    <w:rsid w:val="00900565"/>
    <w:rsid w:val="0090084C"/>
    <w:rsid w:val="009070A5"/>
    <w:rsid w:val="00915894"/>
    <w:rsid w:val="0091725F"/>
    <w:rsid w:val="00920E32"/>
    <w:rsid w:val="00923434"/>
    <w:rsid w:val="0092375B"/>
    <w:rsid w:val="00925837"/>
    <w:rsid w:val="00927260"/>
    <w:rsid w:val="00930622"/>
    <w:rsid w:val="00931D41"/>
    <w:rsid w:val="00933C34"/>
    <w:rsid w:val="0094122A"/>
    <w:rsid w:val="0094239B"/>
    <w:rsid w:val="00951134"/>
    <w:rsid w:val="00952F42"/>
    <w:rsid w:val="009566FE"/>
    <w:rsid w:val="0095685B"/>
    <w:rsid w:val="0095787F"/>
    <w:rsid w:val="00964002"/>
    <w:rsid w:val="00964163"/>
    <w:rsid w:val="00964655"/>
    <w:rsid w:val="009665CC"/>
    <w:rsid w:val="009671ED"/>
    <w:rsid w:val="00973E96"/>
    <w:rsid w:val="00975C8A"/>
    <w:rsid w:val="0097709E"/>
    <w:rsid w:val="00977863"/>
    <w:rsid w:val="00977FBC"/>
    <w:rsid w:val="00986FD8"/>
    <w:rsid w:val="00990D68"/>
    <w:rsid w:val="0099125F"/>
    <w:rsid w:val="00992DDA"/>
    <w:rsid w:val="0099617A"/>
    <w:rsid w:val="009A31EE"/>
    <w:rsid w:val="009A4AA7"/>
    <w:rsid w:val="009A4BF4"/>
    <w:rsid w:val="009A537F"/>
    <w:rsid w:val="009A6F45"/>
    <w:rsid w:val="009B0C26"/>
    <w:rsid w:val="009B161C"/>
    <w:rsid w:val="009B4ACD"/>
    <w:rsid w:val="009B5FA2"/>
    <w:rsid w:val="009C4D82"/>
    <w:rsid w:val="009C501A"/>
    <w:rsid w:val="009C6702"/>
    <w:rsid w:val="009D0FD0"/>
    <w:rsid w:val="009D18F0"/>
    <w:rsid w:val="009D76E2"/>
    <w:rsid w:val="009D7F96"/>
    <w:rsid w:val="009E0D6D"/>
    <w:rsid w:val="009E5D19"/>
    <w:rsid w:val="009E7E57"/>
    <w:rsid w:val="009E7FE1"/>
    <w:rsid w:val="009F1706"/>
    <w:rsid w:val="009F4E02"/>
    <w:rsid w:val="00A00F76"/>
    <w:rsid w:val="00A01682"/>
    <w:rsid w:val="00A0406F"/>
    <w:rsid w:val="00A04DD9"/>
    <w:rsid w:val="00A053C2"/>
    <w:rsid w:val="00A0577B"/>
    <w:rsid w:val="00A10391"/>
    <w:rsid w:val="00A115AD"/>
    <w:rsid w:val="00A11A86"/>
    <w:rsid w:val="00A13C1A"/>
    <w:rsid w:val="00A140F5"/>
    <w:rsid w:val="00A16CFB"/>
    <w:rsid w:val="00A20557"/>
    <w:rsid w:val="00A20F10"/>
    <w:rsid w:val="00A218F1"/>
    <w:rsid w:val="00A23935"/>
    <w:rsid w:val="00A23E58"/>
    <w:rsid w:val="00A33A74"/>
    <w:rsid w:val="00A35B76"/>
    <w:rsid w:val="00A35DF9"/>
    <w:rsid w:val="00A36865"/>
    <w:rsid w:val="00A36B52"/>
    <w:rsid w:val="00A40E5F"/>
    <w:rsid w:val="00A47145"/>
    <w:rsid w:val="00A56685"/>
    <w:rsid w:val="00A60EFB"/>
    <w:rsid w:val="00A669A8"/>
    <w:rsid w:val="00A710DA"/>
    <w:rsid w:val="00A7462E"/>
    <w:rsid w:val="00A74E44"/>
    <w:rsid w:val="00A76652"/>
    <w:rsid w:val="00A815DD"/>
    <w:rsid w:val="00A818D8"/>
    <w:rsid w:val="00A82547"/>
    <w:rsid w:val="00A84769"/>
    <w:rsid w:val="00A90796"/>
    <w:rsid w:val="00A9404C"/>
    <w:rsid w:val="00A965DE"/>
    <w:rsid w:val="00AA009D"/>
    <w:rsid w:val="00AA1727"/>
    <w:rsid w:val="00AA36CC"/>
    <w:rsid w:val="00AA3E5C"/>
    <w:rsid w:val="00AA46CA"/>
    <w:rsid w:val="00AA48C3"/>
    <w:rsid w:val="00AA4CD3"/>
    <w:rsid w:val="00AB58EA"/>
    <w:rsid w:val="00AB79FB"/>
    <w:rsid w:val="00AC377E"/>
    <w:rsid w:val="00AC3B97"/>
    <w:rsid w:val="00AC423D"/>
    <w:rsid w:val="00AC4607"/>
    <w:rsid w:val="00AC4DAF"/>
    <w:rsid w:val="00AC50C2"/>
    <w:rsid w:val="00AC5826"/>
    <w:rsid w:val="00AC61F2"/>
    <w:rsid w:val="00AC63BB"/>
    <w:rsid w:val="00AD5DA2"/>
    <w:rsid w:val="00AE33E6"/>
    <w:rsid w:val="00AE6FED"/>
    <w:rsid w:val="00AE70CF"/>
    <w:rsid w:val="00AF33CF"/>
    <w:rsid w:val="00AF3F16"/>
    <w:rsid w:val="00AF4610"/>
    <w:rsid w:val="00AF5099"/>
    <w:rsid w:val="00B005FC"/>
    <w:rsid w:val="00B01D7D"/>
    <w:rsid w:val="00B02E73"/>
    <w:rsid w:val="00B04D22"/>
    <w:rsid w:val="00B1223F"/>
    <w:rsid w:val="00B12C29"/>
    <w:rsid w:val="00B1301B"/>
    <w:rsid w:val="00B15E15"/>
    <w:rsid w:val="00B16C40"/>
    <w:rsid w:val="00B20268"/>
    <w:rsid w:val="00B2034E"/>
    <w:rsid w:val="00B2062B"/>
    <w:rsid w:val="00B20AC7"/>
    <w:rsid w:val="00B20EC1"/>
    <w:rsid w:val="00B218F3"/>
    <w:rsid w:val="00B23268"/>
    <w:rsid w:val="00B255B8"/>
    <w:rsid w:val="00B2568D"/>
    <w:rsid w:val="00B3085C"/>
    <w:rsid w:val="00B3244D"/>
    <w:rsid w:val="00B3400A"/>
    <w:rsid w:val="00B4453A"/>
    <w:rsid w:val="00B44DD9"/>
    <w:rsid w:val="00B463D5"/>
    <w:rsid w:val="00B46C65"/>
    <w:rsid w:val="00B47150"/>
    <w:rsid w:val="00B47F5D"/>
    <w:rsid w:val="00B538D4"/>
    <w:rsid w:val="00B53D47"/>
    <w:rsid w:val="00B5485C"/>
    <w:rsid w:val="00B64083"/>
    <w:rsid w:val="00B663DF"/>
    <w:rsid w:val="00B71CE8"/>
    <w:rsid w:val="00B7480B"/>
    <w:rsid w:val="00B75AB9"/>
    <w:rsid w:val="00B77C6A"/>
    <w:rsid w:val="00B80739"/>
    <w:rsid w:val="00B83D6B"/>
    <w:rsid w:val="00B845C8"/>
    <w:rsid w:val="00B90F10"/>
    <w:rsid w:val="00B91197"/>
    <w:rsid w:val="00B950E1"/>
    <w:rsid w:val="00B96A3F"/>
    <w:rsid w:val="00BA1EF8"/>
    <w:rsid w:val="00BA44A3"/>
    <w:rsid w:val="00BA706A"/>
    <w:rsid w:val="00BA73FB"/>
    <w:rsid w:val="00BB144F"/>
    <w:rsid w:val="00BB15B6"/>
    <w:rsid w:val="00BB2AB3"/>
    <w:rsid w:val="00BB2E3E"/>
    <w:rsid w:val="00BB59EC"/>
    <w:rsid w:val="00BB5A12"/>
    <w:rsid w:val="00BC2A19"/>
    <w:rsid w:val="00BC3B87"/>
    <w:rsid w:val="00BC4C3C"/>
    <w:rsid w:val="00BC60E0"/>
    <w:rsid w:val="00BD2BA5"/>
    <w:rsid w:val="00BD3159"/>
    <w:rsid w:val="00BD4A6C"/>
    <w:rsid w:val="00BD7295"/>
    <w:rsid w:val="00BD74D8"/>
    <w:rsid w:val="00BE0441"/>
    <w:rsid w:val="00BE6AF8"/>
    <w:rsid w:val="00BE6B1A"/>
    <w:rsid w:val="00BE6E28"/>
    <w:rsid w:val="00BF10D9"/>
    <w:rsid w:val="00BF14B7"/>
    <w:rsid w:val="00BF403D"/>
    <w:rsid w:val="00BF475A"/>
    <w:rsid w:val="00C02EDE"/>
    <w:rsid w:val="00C03496"/>
    <w:rsid w:val="00C05235"/>
    <w:rsid w:val="00C06DCF"/>
    <w:rsid w:val="00C10022"/>
    <w:rsid w:val="00C12127"/>
    <w:rsid w:val="00C12E72"/>
    <w:rsid w:val="00C13359"/>
    <w:rsid w:val="00C14822"/>
    <w:rsid w:val="00C15677"/>
    <w:rsid w:val="00C16639"/>
    <w:rsid w:val="00C16B4B"/>
    <w:rsid w:val="00C1750C"/>
    <w:rsid w:val="00C26E61"/>
    <w:rsid w:val="00C275C3"/>
    <w:rsid w:val="00C30011"/>
    <w:rsid w:val="00C3044D"/>
    <w:rsid w:val="00C30D5E"/>
    <w:rsid w:val="00C34AEE"/>
    <w:rsid w:val="00C359AA"/>
    <w:rsid w:val="00C40BA8"/>
    <w:rsid w:val="00C42159"/>
    <w:rsid w:val="00C432C2"/>
    <w:rsid w:val="00C43E0E"/>
    <w:rsid w:val="00C447A9"/>
    <w:rsid w:val="00C44F40"/>
    <w:rsid w:val="00C45558"/>
    <w:rsid w:val="00C45ECC"/>
    <w:rsid w:val="00C47B85"/>
    <w:rsid w:val="00C47C23"/>
    <w:rsid w:val="00C50AF9"/>
    <w:rsid w:val="00C51F2B"/>
    <w:rsid w:val="00C52031"/>
    <w:rsid w:val="00C52F83"/>
    <w:rsid w:val="00C552A0"/>
    <w:rsid w:val="00C60F7D"/>
    <w:rsid w:val="00C61C5E"/>
    <w:rsid w:val="00C65F6D"/>
    <w:rsid w:val="00C66CD0"/>
    <w:rsid w:val="00C676D2"/>
    <w:rsid w:val="00C70886"/>
    <w:rsid w:val="00C71D7F"/>
    <w:rsid w:val="00C71FDE"/>
    <w:rsid w:val="00C732ED"/>
    <w:rsid w:val="00C774A9"/>
    <w:rsid w:val="00C80439"/>
    <w:rsid w:val="00C80AB6"/>
    <w:rsid w:val="00C85454"/>
    <w:rsid w:val="00C9103D"/>
    <w:rsid w:val="00C92483"/>
    <w:rsid w:val="00C93B88"/>
    <w:rsid w:val="00C96928"/>
    <w:rsid w:val="00CA6075"/>
    <w:rsid w:val="00CA7036"/>
    <w:rsid w:val="00CB091D"/>
    <w:rsid w:val="00CB1166"/>
    <w:rsid w:val="00CB3194"/>
    <w:rsid w:val="00CB4972"/>
    <w:rsid w:val="00CB5160"/>
    <w:rsid w:val="00CB5F44"/>
    <w:rsid w:val="00CB6311"/>
    <w:rsid w:val="00CB6848"/>
    <w:rsid w:val="00CC0E17"/>
    <w:rsid w:val="00CC71C6"/>
    <w:rsid w:val="00CC72C7"/>
    <w:rsid w:val="00CD0F1C"/>
    <w:rsid w:val="00CD3635"/>
    <w:rsid w:val="00CD3EE2"/>
    <w:rsid w:val="00CD43FF"/>
    <w:rsid w:val="00CD47C0"/>
    <w:rsid w:val="00CD615E"/>
    <w:rsid w:val="00CE02AA"/>
    <w:rsid w:val="00CE1FCB"/>
    <w:rsid w:val="00CE2C9A"/>
    <w:rsid w:val="00CE4A7D"/>
    <w:rsid w:val="00CE5264"/>
    <w:rsid w:val="00CE7C38"/>
    <w:rsid w:val="00CF093F"/>
    <w:rsid w:val="00CF1FBE"/>
    <w:rsid w:val="00CF303D"/>
    <w:rsid w:val="00CF3979"/>
    <w:rsid w:val="00CF5457"/>
    <w:rsid w:val="00D0192C"/>
    <w:rsid w:val="00D024A2"/>
    <w:rsid w:val="00D03B21"/>
    <w:rsid w:val="00D0407A"/>
    <w:rsid w:val="00D05B27"/>
    <w:rsid w:val="00D07162"/>
    <w:rsid w:val="00D109D7"/>
    <w:rsid w:val="00D10C21"/>
    <w:rsid w:val="00D11D02"/>
    <w:rsid w:val="00D129F4"/>
    <w:rsid w:val="00D14B92"/>
    <w:rsid w:val="00D16AA9"/>
    <w:rsid w:val="00D22796"/>
    <w:rsid w:val="00D2704F"/>
    <w:rsid w:val="00D31F79"/>
    <w:rsid w:val="00D3491C"/>
    <w:rsid w:val="00D35B11"/>
    <w:rsid w:val="00D3660C"/>
    <w:rsid w:val="00D371C2"/>
    <w:rsid w:val="00D4016F"/>
    <w:rsid w:val="00D43419"/>
    <w:rsid w:val="00D437C2"/>
    <w:rsid w:val="00D5431A"/>
    <w:rsid w:val="00D62A6A"/>
    <w:rsid w:val="00D63AFC"/>
    <w:rsid w:val="00D66F80"/>
    <w:rsid w:val="00D67070"/>
    <w:rsid w:val="00D67736"/>
    <w:rsid w:val="00D70EF4"/>
    <w:rsid w:val="00D71174"/>
    <w:rsid w:val="00D7144E"/>
    <w:rsid w:val="00D82E56"/>
    <w:rsid w:val="00D84141"/>
    <w:rsid w:val="00D957FE"/>
    <w:rsid w:val="00D97860"/>
    <w:rsid w:val="00DA1E61"/>
    <w:rsid w:val="00DB059D"/>
    <w:rsid w:val="00DB34BB"/>
    <w:rsid w:val="00DB5448"/>
    <w:rsid w:val="00DB6C31"/>
    <w:rsid w:val="00DC312A"/>
    <w:rsid w:val="00DC36B8"/>
    <w:rsid w:val="00DC45B7"/>
    <w:rsid w:val="00DC4F14"/>
    <w:rsid w:val="00DC5D29"/>
    <w:rsid w:val="00DD17EF"/>
    <w:rsid w:val="00DD6FF0"/>
    <w:rsid w:val="00DD7251"/>
    <w:rsid w:val="00DD750E"/>
    <w:rsid w:val="00DE0373"/>
    <w:rsid w:val="00DE0805"/>
    <w:rsid w:val="00DE0836"/>
    <w:rsid w:val="00DE1FC7"/>
    <w:rsid w:val="00DE276A"/>
    <w:rsid w:val="00DE692B"/>
    <w:rsid w:val="00DF0950"/>
    <w:rsid w:val="00DF1C06"/>
    <w:rsid w:val="00DF4B53"/>
    <w:rsid w:val="00DF5D51"/>
    <w:rsid w:val="00DF6801"/>
    <w:rsid w:val="00DF6F6D"/>
    <w:rsid w:val="00E01D52"/>
    <w:rsid w:val="00E04E2A"/>
    <w:rsid w:val="00E06351"/>
    <w:rsid w:val="00E10854"/>
    <w:rsid w:val="00E11ED5"/>
    <w:rsid w:val="00E12EC3"/>
    <w:rsid w:val="00E14A05"/>
    <w:rsid w:val="00E260B0"/>
    <w:rsid w:val="00E27877"/>
    <w:rsid w:val="00E27EEB"/>
    <w:rsid w:val="00E4200B"/>
    <w:rsid w:val="00E42E56"/>
    <w:rsid w:val="00E4461A"/>
    <w:rsid w:val="00E44991"/>
    <w:rsid w:val="00E47F11"/>
    <w:rsid w:val="00E50B42"/>
    <w:rsid w:val="00E511F9"/>
    <w:rsid w:val="00E56989"/>
    <w:rsid w:val="00E56C92"/>
    <w:rsid w:val="00E6053F"/>
    <w:rsid w:val="00E63C10"/>
    <w:rsid w:val="00E67A48"/>
    <w:rsid w:val="00E714B0"/>
    <w:rsid w:val="00E72B52"/>
    <w:rsid w:val="00E76CE7"/>
    <w:rsid w:val="00E77819"/>
    <w:rsid w:val="00E81697"/>
    <w:rsid w:val="00E81DCA"/>
    <w:rsid w:val="00E8282B"/>
    <w:rsid w:val="00E84476"/>
    <w:rsid w:val="00E85481"/>
    <w:rsid w:val="00E912DE"/>
    <w:rsid w:val="00E913C9"/>
    <w:rsid w:val="00E934A7"/>
    <w:rsid w:val="00EA10BB"/>
    <w:rsid w:val="00EA17A1"/>
    <w:rsid w:val="00EA374F"/>
    <w:rsid w:val="00EA51E2"/>
    <w:rsid w:val="00EA60AF"/>
    <w:rsid w:val="00EA661E"/>
    <w:rsid w:val="00EA6C52"/>
    <w:rsid w:val="00EB1AE1"/>
    <w:rsid w:val="00EB25FB"/>
    <w:rsid w:val="00EB35B2"/>
    <w:rsid w:val="00EB4548"/>
    <w:rsid w:val="00EB4E49"/>
    <w:rsid w:val="00EC4B5E"/>
    <w:rsid w:val="00EC4F3D"/>
    <w:rsid w:val="00EC56B2"/>
    <w:rsid w:val="00EC6DBD"/>
    <w:rsid w:val="00ED00B7"/>
    <w:rsid w:val="00ED1504"/>
    <w:rsid w:val="00ED43F5"/>
    <w:rsid w:val="00ED613E"/>
    <w:rsid w:val="00ED7232"/>
    <w:rsid w:val="00EE061C"/>
    <w:rsid w:val="00EE154B"/>
    <w:rsid w:val="00EE78EC"/>
    <w:rsid w:val="00EF144D"/>
    <w:rsid w:val="00EF1677"/>
    <w:rsid w:val="00EF51DD"/>
    <w:rsid w:val="00EF7FEA"/>
    <w:rsid w:val="00F00434"/>
    <w:rsid w:val="00F020E5"/>
    <w:rsid w:val="00F04EF9"/>
    <w:rsid w:val="00F10FF2"/>
    <w:rsid w:val="00F11308"/>
    <w:rsid w:val="00F11EB1"/>
    <w:rsid w:val="00F120E6"/>
    <w:rsid w:val="00F13085"/>
    <w:rsid w:val="00F14539"/>
    <w:rsid w:val="00F149D4"/>
    <w:rsid w:val="00F165D4"/>
    <w:rsid w:val="00F17FF7"/>
    <w:rsid w:val="00F239B7"/>
    <w:rsid w:val="00F24710"/>
    <w:rsid w:val="00F2529A"/>
    <w:rsid w:val="00F272C4"/>
    <w:rsid w:val="00F343FF"/>
    <w:rsid w:val="00F34FCF"/>
    <w:rsid w:val="00F36483"/>
    <w:rsid w:val="00F37075"/>
    <w:rsid w:val="00F371DD"/>
    <w:rsid w:val="00F41EE0"/>
    <w:rsid w:val="00F45063"/>
    <w:rsid w:val="00F452DD"/>
    <w:rsid w:val="00F52065"/>
    <w:rsid w:val="00F55E66"/>
    <w:rsid w:val="00F56A16"/>
    <w:rsid w:val="00F61B0A"/>
    <w:rsid w:val="00F627F7"/>
    <w:rsid w:val="00F6628B"/>
    <w:rsid w:val="00F66507"/>
    <w:rsid w:val="00F719B3"/>
    <w:rsid w:val="00F72E73"/>
    <w:rsid w:val="00F73FD1"/>
    <w:rsid w:val="00F742B0"/>
    <w:rsid w:val="00F809BE"/>
    <w:rsid w:val="00F80F99"/>
    <w:rsid w:val="00F81B6F"/>
    <w:rsid w:val="00F82F34"/>
    <w:rsid w:val="00F872B0"/>
    <w:rsid w:val="00F9562D"/>
    <w:rsid w:val="00F97515"/>
    <w:rsid w:val="00F97A6F"/>
    <w:rsid w:val="00F97FD6"/>
    <w:rsid w:val="00FA045C"/>
    <w:rsid w:val="00FA078F"/>
    <w:rsid w:val="00FA1EB9"/>
    <w:rsid w:val="00FA337F"/>
    <w:rsid w:val="00FA3E8A"/>
    <w:rsid w:val="00FA4A16"/>
    <w:rsid w:val="00FA522C"/>
    <w:rsid w:val="00FB253E"/>
    <w:rsid w:val="00FB3255"/>
    <w:rsid w:val="00FB352A"/>
    <w:rsid w:val="00FC1A21"/>
    <w:rsid w:val="00FC1DE9"/>
    <w:rsid w:val="00FC2DD9"/>
    <w:rsid w:val="00FC3771"/>
    <w:rsid w:val="00FD2065"/>
    <w:rsid w:val="00FD2C39"/>
    <w:rsid w:val="00FD2F30"/>
    <w:rsid w:val="00FD6874"/>
    <w:rsid w:val="00FE1601"/>
    <w:rsid w:val="00FE26D0"/>
    <w:rsid w:val="00FE2977"/>
    <w:rsid w:val="00FE7184"/>
    <w:rsid w:val="00FF083A"/>
    <w:rsid w:val="00FF2748"/>
    <w:rsid w:val="00FF467D"/>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8193"/>
    <o:shapelayout v:ext="edit">
      <o:idmap v:ext="edit" data="1"/>
    </o:shapelayout>
  </w:shapeDefaults>
  <w:decimalSymbol w:val="."/>
  <w:listSeparator w:val=","/>
  <w14:docId w14:val="39F941E3"/>
  <w15:docId w15:val="{327B610E-67A6-40AB-A5AC-1311C14B07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282E48"/>
    <w:rPr>
      <w:rFonts w:ascii="Times New Roman" w:eastAsia="標楷體" w:hAnsi="Times New Roman" w:cs="Times New Roman"/>
      <w:sz w:val="28"/>
      <w:szCs w:val="24"/>
    </w:rPr>
  </w:style>
  <w:style w:type="paragraph" w:styleId="1">
    <w:name w:val="heading 1"/>
    <w:aliases w:val="章"/>
    <w:basedOn w:val="a"/>
    <w:next w:val="a"/>
    <w:link w:val="10"/>
    <w:uiPriority w:val="9"/>
    <w:qFormat/>
    <w:rsid w:val="00D70EF4"/>
    <w:pPr>
      <w:keepNext/>
      <w:pageBreakBefore/>
      <w:widowControl w:val="0"/>
      <w:numPr>
        <w:numId w:val="13"/>
      </w:numPr>
      <w:spacing w:before="180" w:after="180" w:line="720" w:lineRule="auto"/>
      <w:jc w:val="center"/>
      <w:outlineLvl w:val="0"/>
    </w:pPr>
    <w:rPr>
      <w:rFonts w:cs="Times New Roman (標題 CS 字型)"/>
      <w:bCs/>
      <w:color w:val="000000" w:themeColor="text1"/>
      <w:kern w:val="52"/>
      <w:sz w:val="36"/>
      <w:szCs w:val="52"/>
    </w:rPr>
  </w:style>
  <w:style w:type="paragraph" w:styleId="2">
    <w:name w:val="heading 2"/>
    <w:aliases w:val="節"/>
    <w:basedOn w:val="a"/>
    <w:next w:val="a"/>
    <w:link w:val="20"/>
    <w:uiPriority w:val="9"/>
    <w:unhideWhenUsed/>
    <w:qFormat/>
    <w:rsid w:val="00D70EF4"/>
    <w:pPr>
      <w:keepNext/>
      <w:widowControl w:val="0"/>
      <w:numPr>
        <w:ilvl w:val="1"/>
        <w:numId w:val="13"/>
      </w:numPr>
      <w:spacing w:line="720" w:lineRule="auto"/>
      <w:ind w:left="0"/>
      <w:outlineLvl w:val="1"/>
    </w:pPr>
    <w:rPr>
      <w:rFonts w:cs="Times New Roman (標題 CS 字型)"/>
      <w:bCs/>
      <w:sz w:val="32"/>
      <w:szCs w:val="48"/>
    </w:rPr>
  </w:style>
  <w:style w:type="paragraph" w:styleId="3">
    <w:name w:val="heading 3"/>
    <w:basedOn w:val="a"/>
    <w:next w:val="a"/>
    <w:link w:val="30"/>
    <w:uiPriority w:val="9"/>
    <w:unhideWhenUsed/>
    <w:qFormat/>
    <w:rsid w:val="00D70EF4"/>
    <w:pPr>
      <w:keepNext/>
      <w:widowControl w:val="0"/>
      <w:numPr>
        <w:ilvl w:val="2"/>
        <w:numId w:val="1"/>
      </w:numPr>
      <w:spacing w:line="720" w:lineRule="auto"/>
      <w:outlineLvl w:val="2"/>
    </w:pPr>
    <w:rPr>
      <w:rFonts w:cs="Times New Roman (標題 CS 字型)"/>
      <w:bCs/>
      <w:szCs w:val="36"/>
    </w:rPr>
  </w:style>
  <w:style w:type="paragraph" w:styleId="4">
    <w:name w:val="heading 4"/>
    <w:basedOn w:val="a"/>
    <w:next w:val="a"/>
    <w:link w:val="40"/>
    <w:uiPriority w:val="9"/>
    <w:unhideWhenUsed/>
    <w:qFormat/>
    <w:rsid w:val="00D70EF4"/>
    <w:pPr>
      <w:keepNext/>
      <w:widowControl w:val="0"/>
      <w:numPr>
        <w:ilvl w:val="3"/>
        <w:numId w:val="1"/>
      </w:numPr>
      <w:spacing w:line="720" w:lineRule="auto"/>
      <w:outlineLvl w:val="3"/>
    </w:pPr>
    <w:rPr>
      <w:rFonts w:asciiTheme="majorHAnsi" w:eastAsiaTheme="majorEastAsia" w:hAnsiTheme="majorHAnsi" w:cstheme="majorBidi"/>
      <w:sz w:val="36"/>
      <w:szCs w:val="36"/>
    </w:rPr>
  </w:style>
  <w:style w:type="paragraph" w:styleId="5">
    <w:name w:val="heading 5"/>
    <w:basedOn w:val="a"/>
    <w:next w:val="a"/>
    <w:link w:val="50"/>
    <w:uiPriority w:val="9"/>
    <w:unhideWhenUsed/>
    <w:qFormat/>
    <w:rsid w:val="00D70EF4"/>
    <w:pPr>
      <w:keepNext/>
      <w:widowControl w:val="0"/>
      <w:numPr>
        <w:ilvl w:val="4"/>
        <w:numId w:val="1"/>
      </w:numPr>
      <w:spacing w:line="720" w:lineRule="auto"/>
      <w:outlineLvl w:val="4"/>
    </w:pPr>
    <w:rPr>
      <w:rFonts w:asciiTheme="majorHAnsi" w:eastAsiaTheme="majorEastAsia" w:hAnsiTheme="majorHAnsi" w:cstheme="majorBidi"/>
      <w:b/>
      <w:bCs/>
      <w:sz w:val="36"/>
      <w:szCs w:val="36"/>
    </w:rPr>
  </w:style>
  <w:style w:type="paragraph" w:styleId="6">
    <w:name w:val="heading 6"/>
    <w:basedOn w:val="a"/>
    <w:next w:val="a"/>
    <w:link w:val="60"/>
    <w:uiPriority w:val="9"/>
    <w:semiHidden/>
    <w:unhideWhenUsed/>
    <w:qFormat/>
    <w:rsid w:val="00D70EF4"/>
    <w:pPr>
      <w:keepNext/>
      <w:widowControl w:val="0"/>
      <w:numPr>
        <w:ilvl w:val="5"/>
        <w:numId w:val="1"/>
      </w:numPr>
      <w:spacing w:line="720" w:lineRule="auto"/>
      <w:outlineLvl w:val="5"/>
    </w:pPr>
    <w:rPr>
      <w:rFonts w:asciiTheme="majorHAnsi" w:eastAsiaTheme="majorEastAsia" w:hAnsiTheme="majorHAnsi" w:cstheme="majorBidi"/>
      <w:sz w:val="36"/>
      <w:szCs w:val="36"/>
    </w:rPr>
  </w:style>
  <w:style w:type="paragraph" w:styleId="7">
    <w:name w:val="heading 7"/>
    <w:basedOn w:val="a"/>
    <w:next w:val="a"/>
    <w:link w:val="70"/>
    <w:uiPriority w:val="9"/>
    <w:semiHidden/>
    <w:unhideWhenUsed/>
    <w:qFormat/>
    <w:rsid w:val="00D70EF4"/>
    <w:pPr>
      <w:keepNext/>
      <w:widowControl w:val="0"/>
      <w:numPr>
        <w:ilvl w:val="6"/>
        <w:numId w:val="1"/>
      </w:numPr>
      <w:spacing w:line="720" w:lineRule="auto"/>
      <w:outlineLvl w:val="6"/>
    </w:pPr>
    <w:rPr>
      <w:rFonts w:asciiTheme="majorHAnsi" w:eastAsiaTheme="majorEastAsia" w:hAnsiTheme="majorHAnsi" w:cstheme="majorBidi"/>
      <w:b/>
      <w:bCs/>
      <w:sz w:val="36"/>
      <w:szCs w:val="36"/>
    </w:rPr>
  </w:style>
  <w:style w:type="paragraph" w:styleId="8">
    <w:name w:val="heading 8"/>
    <w:basedOn w:val="a"/>
    <w:next w:val="a"/>
    <w:link w:val="80"/>
    <w:uiPriority w:val="9"/>
    <w:semiHidden/>
    <w:unhideWhenUsed/>
    <w:qFormat/>
    <w:rsid w:val="00D70EF4"/>
    <w:pPr>
      <w:keepNext/>
      <w:widowControl w:val="0"/>
      <w:numPr>
        <w:ilvl w:val="7"/>
        <w:numId w:val="1"/>
      </w:numPr>
      <w:spacing w:line="720" w:lineRule="auto"/>
      <w:outlineLvl w:val="7"/>
    </w:pPr>
    <w:rPr>
      <w:rFonts w:asciiTheme="majorHAnsi" w:eastAsiaTheme="majorEastAsia" w:hAnsiTheme="majorHAnsi" w:cstheme="majorBidi"/>
      <w:sz w:val="36"/>
      <w:szCs w:val="36"/>
    </w:rPr>
  </w:style>
  <w:style w:type="paragraph" w:styleId="9">
    <w:name w:val="heading 9"/>
    <w:basedOn w:val="a"/>
    <w:next w:val="a"/>
    <w:link w:val="90"/>
    <w:uiPriority w:val="9"/>
    <w:semiHidden/>
    <w:unhideWhenUsed/>
    <w:qFormat/>
    <w:rsid w:val="00D70EF4"/>
    <w:pPr>
      <w:keepNext/>
      <w:widowControl w:val="0"/>
      <w:numPr>
        <w:ilvl w:val="8"/>
        <w:numId w:val="1"/>
      </w:numPr>
      <w:spacing w:line="720" w:lineRule="auto"/>
      <w:outlineLvl w:val="8"/>
    </w:pPr>
    <w:rPr>
      <w:rFonts w:asciiTheme="majorHAnsi" w:eastAsiaTheme="majorEastAsia" w:hAnsiTheme="majorHAnsi" w:cstheme="majorBidi"/>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目錄樣式"/>
    <w:basedOn w:val="a"/>
    <w:next w:val="a"/>
    <w:qFormat/>
    <w:rsid w:val="00282E48"/>
    <w:pPr>
      <w:pageBreakBefore/>
      <w:jc w:val="center"/>
    </w:pPr>
    <w:rPr>
      <w:b/>
      <w:bCs/>
      <w:sz w:val="36"/>
    </w:rPr>
  </w:style>
  <w:style w:type="paragraph" w:styleId="a4">
    <w:name w:val="footer"/>
    <w:basedOn w:val="a"/>
    <w:link w:val="a5"/>
    <w:uiPriority w:val="99"/>
    <w:unhideWhenUsed/>
    <w:rsid w:val="00282E48"/>
    <w:pPr>
      <w:tabs>
        <w:tab w:val="center" w:pos="4153"/>
        <w:tab w:val="right" w:pos="8306"/>
      </w:tabs>
      <w:snapToGrid w:val="0"/>
    </w:pPr>
    <w:rPr>
      <w:sz w:val="20"/>
      <w:szCs w:val="20"/>
    </w:rPr>
  </w:style>
  <w:style w:type="character" w:customStyle="1" w:styleId="a5">
    <w:name w:val="頁尾 字元"/>
    <w:basedOn w:val="a0"/>
    <w:link w:val="a4"/>
    <w:uiPriority w:val="99"/>
    <w:rsid w:val="00282E48"/>
    <w:rPr>
      <w:rFonts w:ascii="Times New Roman" w:eastAsia="標楷體" w:hAnsi="Times New Roman" w:cs="Times New Roman"/>
      <w:sz w:val="20"/>
      <w:szCs w:val="20"/>
    </w:rPr>
  </w:style>
  <w:style w:type="character" w:styleId="a6">
    <w:name w:val="page number"/>
    <w:basedOn w:val="a0"/>
    <w:uiPriority w:val="99"/>
    <w:semiHidden/>
    <w:unhideWhenUsed/>
    <w:rsid w:val="00282E48"/>
  </w:style>
  <w:style w:type="paragraph" w:styleId="11">
    <w:name w:val="toc 1"/>
    <w:basedOn w:val="a"/>
    <w:next w:val="a"/>
    <w:autoRedefine/>
    <w:uiPriority w:val="39"/>
    <w:unhideWhenUsed/>
    <w:rsid w:val="00EF1677"/>
    <w:pPr>
      <w:tabs>
        <w:tab w:val="right" w:leader="dot" w:pos="10194"/>
      </w:tabs>
    </w:pPr>
    <w:rPr>
      <w:b/>
    </w:rPr>
  </w:style>
  <w:style w:type="paragraph" w:styleId="21">
    <w:name w:val="toc 2"/>
    <w:basedOn w:val="a"/>
    <w:next w:val="a"/>
    <w:autoRedefine/>
    <w:uiPriority w:val="39"/>
    <w:unhideWhenUsed/>
    <w:rsid w:val="00282E48"/>
    <w:pPr>
      <w:ind w:leftChars="200" w:left="480"/>
    </w:pPr>
  </w:style>
  <w:style w:type="character" w:styleId="a7">
    <w:name w:val="Hyperlink"/>
    <w:basedOn w:val="a0"/>
    <w:uiPriority w:val="99"/>
    <w:unhideWhenUsed/>
    <w:rsid w:val="00282E48"/>
    <w:rPr>
      <w:color w:val="0563C1" w:themeColor="hyperlink"/>
      <w:u w:val="single"/>
    </w:rPr>
  </w:style>
  <w:style w:type="paragraph" w:styleId="a8">
    <w:name w:val="table of figures"/>
    <w:basedOn w:val="a"/>
    <w:next w:val="a"/>
    <w:uiPriority w:val="99"/>
    <w:unhideWhenUsed/>
    <w:rsid w:val="00D67070"/>
    <w:pPr>
      <w:ind w:left="561" w:hanging="561"/>
      <w:jc w:val="both"/>
    </w:pPr>
    <w:rPr>
      <w:rFonts w:cstheme="minorHAnsi"/>
      <w:caps/>
      <w:szCs w:val="20"/>
    </w:rPr>
  </w:style>
  <w:style w:type="paragraph" w:styleId="a9">
    <w:name w:val="No Spacing"/>
    <w:uiPriority w:val="1"/>
    <w:qFormat/>
    <w:rsid w:val="00533B36"/>
    <w:pPr>
      <w:widowControl w:val="0"/>
    </w:pPr>
    <w:rPr>
      <w:rFonts w:ascii="Times New Roman" w:eastAsia="標楷體" w:hAnsi="Times New Roman" w:cs="Times New Roman"/>
      <w:sz w:val="28"/>
      <w:szCs w:val="24"/>
    </w:rPr>
  </w:style>
  <w:style w:type="character" w:customStyle="1" w:styleId="10">
    <w:name w:val="標題 1 字元"/>
    <w:aliases w:val="章 字元"/>
    <w:basedOn w:val="a0"/>
    <w:link w:val="1"/>
    <w:uiPriority w:val="9"/>
    <w:rsid w:val="00D70EF4"/>
    <w:rPr>
      <w:rFonts w:ascii="Times New Roman" w:eastAsia="標楷體" w:hAnsi="Times New Roman" w:cs="Times New Roman (標題 CS 字型)"/>
      <w:bCs/>
      <w:color w:val="000000" w:themeColor="text1"/>
      <w:kern w:val="52"/>
      <w:sz w:val="36"/>
      <w:szCs w:val="52"/>
    </w:rPr>
  </w:style>
  <w:style w:type="character" w:customStyle="1" w:styleId="20">
    <w:name w:val="標題 2 字元"/>
    <w:aliases w:val="節 字元"/>
    <w:basedOn w:val="a0"/>
    <w:link w:val="2"/>
    <w:uiPriority w:val="9"/>
    <w:rsid w:val="00D70EF4"/>
    <w:rPr>
      <w:rFonts w:ascii="Times New Roman" w:eastAsia="標楷體" w:hAnsi="Times New Roman" w:cs="Times New Roman (標題 CS 字型)"/>
      <w:bCs/>
      <w:sz w:val="32"/>
      <w:szCs w:val="48"/>
    </w:rPr>
  </w:style>
  <w:style w:type="character" w:customStyle="1" w:styleId="30">
    <w:name w:val="標題 3 字元"/>
    <w:basedOn w:val="a0"/>
    <w:link w:val="3"/>
    <w:uiPriority w:val="9"/>
    <w:rsid w:val="00D70EF4"/>
    <w:rPr>
      <w:rFonts w:ascii="Times New Roman" w:eastAsia="標楷體" w:hAnsi="Times New Roman" w:cs="Times New Roman (標題 CS 字型)"/>
      <w:bCs/>
      <w:sz w:val="28"/>
      <w:szCs w:val="36"/>
    </w:rPr>
  </w:style>
  <w:style w:type="character" w:customStyle="1" w:styleId="40">
    <w:name w:val="標題 4 字元"/>
    <w:basedOn w:val="a0"/>
    <w:link w:val="4"/>
    <w:uiPriority w:val="9"/>
    <w:rsid w:val="00D70EF4"/>
    <w:rPr>
      <w:rFonts w:asciiTheme="majorHAnsi" w:eastAsiaTheme="majorEastAsia" w:hAnsiTheme="majorHAnsi" w:cstheme="majorBidi"/>
      <w:sz w:val="36"/>
      <w:szCs w:val="36"/>
    </w:rPr>
  </w:style>
  <w:style w:type="character" w:customStyle="1" w:styleId="50">
    <w:name w:val="標題 5 字元"/>
    <w:basedOn w:val="a0"/>
    <w:link w:val="5"/>
    <w:uiPriority w:val="9"/>
    <w:rsid w:val="00D70EF4"/>
    <w:rPr>
      <w:rFonts w:asciiTheme="majorHAnsi" w:eastAsiaTheme="majorEastAsia" w:hAnsiTheme="majorHAnsi" w:cstheme="majorBidi"/>
      <w:b/>
      <w:bCs/>
      <w:sz w:val="36"/>
      <w:szCs w:val="36"/>
    </w:rPr>
  </w:style>
  <w:style w:type="character" w:customStyle="1" w:styleId="60">
    <w:name w:val="標題 6 字元"/>
    <w:basedOn w:val="a0"/>
    <w:link w:val="6"/>
    <w:uiPriority w:val="9"/>
    <w:semiHidden/>
    <w:rsid w:val="00D70EF4"/>
    <w:rPr>
      <w:rFonts w:asciiTheme="majorHAnsi" w:eastAsiaTheme="majorEastAsia" w:hAnsiTheme="majorHAnsi" w:cstheme="majorBidi"/>
      <w:sz w:val="36"/>
      <w:szCs w:val="36"/>
    </w:rPr>
  </w:style>
  <w:style w:type="character" w:customStyle="1" w:styleId="70">
    <w:name w:val="標題 7 字元"/>
    <w:basedOn w:val="a0"/>
    <w:link w:val="7"/>
    <w:uiPriority w:val="9"/>
    <w:semiHidden/>
    <w:rsid w:val="00D70EF4"/>
    <w:rPr>
      <w:rFonts w:asciiTheme="majorHAnsi" w:eastAsiaTheme="majorEastAsia" w:hAnsiTheme="majorHAnsi" w:cstheme="majorBidi"/>
      <w:b/>
      <w:bCs/>
      <w:sz w:val="36"/>
      <w:szCs w:val="36"/>
    </w:rPr>
  </w:style>
  <w:style w:type="character" w:customStyle="1" w:styleId="80">
    <w:name w:val="標題 8 字元"/>
    <w:basedOn w:val="a0"/>
    <w:link w:val="8"/>
    <w:uiPriority w:val="9"/>
    <w:semiHidden/>
    <w:rsid w:val="00D70EF4"/>
    <w:rPr>
      <w:rFonts w:asciiTheme="majorHAnsi" w:eastAsiaTheme="majorEastAsia" w:hAnsiTheme="majorHAnsi" w:cstheme="majorBidi"/>
      <w:sz w:val="36"/>
      <w:szCs w:val="36"/>
    </w:rPr>
  </w:style>
  <w:style w:type="character" w:customStyle="1" w:styleId="90">
    <w:name w:val="標題 9 字元"/>
    <w:basedOn w:val="a0"/>
    <w:link w:val="9"/>
    <w:uiPriority w:val="9"/>
    <w:semiHidden/>
    <w:rsid w:val="00D70EF4"/>
    <w:rPr>
      <w:rFonts w:asciiTheme="majorHAnsi" w:eastAsiaTheme="majorEastAsia" w:hAnsiTheme="majorHAnsi" w:cstheme="majorBidi"/>
      <w:sz w:val="36"/>
      <w:szCs w:val="36"/>
    </w:rPr>
  </w:style>
  <w:style w:type="paragraph" w:styleId="aa">
    <w:name w:val="header"/>
    <w:basedOn w:val="a"/>
    <w:link w:val="ab"/>
    <w:uiPriority w:val="99"/>
    <w:unhideWhenUsed/>
    <w:rsid w:val="00D70EF4"/>
    <w:pPr>
      <w:widowControl w:val="0"/>
      <w:tabs>
        <w:tab w:val="center" w:pos="4153"/>
        <w:tab w:val="right" w:pos="8306"/>
      </w:tabs>
      <w:snapToGrid w:val="0"/>
    </w:pPr>
    <w:rPr>
      <w:sz w:val="20"/>
      <w:szCs w:val="20"/>
    </w:rPr>
  </w:style>
  <w:style w:type="character" w:customStyle="1" w:styleId="ab">
    <w:name w:val="頁首 字元"/>
    <w:basedOn w:val="a0"/>
    <w:link w:val="aa"/>
    <w:uiPriority w:val="99"/>
    <w:rsid w:val="00D70EF4"/>
    <w:rPr>
      <w:rFonts w:ascii="Times New Roman" w:eastAsia="標楷體" w:hAnsi="Times New Roman" w:cs="Times New Roman"/>
      <w:sz w:val="20"/>
      <w:szCs w:val="20"/>
    </w:rPr>
  </w:style>
  <w:style w:type="paragraph" w:styleId="ac">
    <w:name w:val="caption"/>
    <w:basedOn w:val="a"/>
    <w:next w:val="a"/>
    <w:uiPriority w:val="35"/>
    <w:unhideWhenUsed/>
    <w:qFormat/>
    <w:rsid w:val="00D70EF4"/>
    <w:pPr>
      <w:widowControl w:val="0"/>
      <w:jc w:val="center"/>
    </w:pPr>
    <w:rPr>
      <w:szCs w:val="20"/>
    </w:rPr>
  </w:style>
  <w:style w:type="paragraph" w:styleId="Web">
    <w:name w:val="Normal (Web)"/>
    <w:basedOn w:val="a"/>
    <w:uiPriority w:val="99"/>
    <w:unhideWhenUsed/>
    <w:rsid w:val="00FE1601"/>
    <w:pPr>
      <w:spacing w:before="100" w:beforeAutospacing="1" w:after="100" w:afterAutospacing="1"/>
    </w:pPr>
    <w:rPr>
      <w:rFonts w:ascii="新細明體" w:eastAsia="新細明體" w:hAnsi="新細明體" w:cs="新細明體"/>
      <w:kern w:val="0"/>
      <w:sz w:val="24"/>
    </w:rPr>
  </w:style>
  <w:style w:type="character" w:customStyle="1" w:styleId="apple-tab-span">
    <w:name w:val="apple-tab-span"/>
    <w:basedOn w:val="a0"/>
    <w:rsid w:val="00650FCE"/>
  </w:style>
  <w:style w:type="table" w:styleId="ad">
    <w:name w:val="Table Grid"/>
    <w:basedOn w:val="a1"/>
    <w:uiPriority w:val="39"/>
    <w:rsid w:val="00AF3F16"/>
    <w:rPr>
      <w:rFonts w:eastAsia="標楷體"/>
      <w:sz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e">
    <w:name w:val="List Paragraph"/>
    <w:basedOn w:val="a"/>
    <w:uiPriority w:val="34"/>
    <w:qFormat/>
    <w:rsid w:val="00001A1F"/>
    <w:pPr>
      <w:ind w:left="720"/>
      <w:contextualSpacing/>
    </w:pPr>
    <w:rPr>
      <w:rFonts w:asciiTheme="minorHAnsi" w:hAnsiTheme="minorHAnsi" w:cstheme="minorBidi"/>
      <w:szCs w:val="22"/>
    </w:rPr>
  </w:style>
  <w:style w:type="paragraph" w:customStyle="1" w:styleId="af">
    <w:name w:val="章節"/>
    <w:basedOn w:val="a"/>
    <w:link w:val="af0"/>
    <w:qFormat/>
    <w:rsid w:val="00001A1F"/>
    <w:pPr>
      <w:spacing w:after="160" w:line="259" w:lineRule="auto"/>
      <w:jc w:val="center"/>
    </w:pPr>
    <w:rPr>
      <w:rFonts w:ascii="標楷體" w:hAnsi="標楷體" w:cstheme="minorBidi"/>
      <w:kern w:val="0"/>
      <w:sz w:val="36"/>
      <w:szCs w:val="22"/>
      <w:lang w:val="en-MY"/>
    </w:rPr>
  </w:style>
  <w:style w:type="character" w:customStyle="1" w:styleId="af0">
    <w:name w:val="章節 字元"/>
    <w:basedOn w:val="a0"/>
    <w:link w:val="af"/>
    <w:rsid w:val="00001A1F"/>
    <w:rPr>
      <w:rFonts w:ascii="標楷體" w:eastAsia="標楷體" w:hAnsi="標楷體"/>
      <w:kern w:val="0"/>
      <w:sz w:val="36"/>
      <w:lang w:val="en-MY"/>
    </w:rPr>
  </w:style>
  <w:style w:type="paragraph" w:styleId="31">
    <w:name w:val="toc 3"/>
    <w:basedOn w:val="a"/>
    <w:next w:val="a"/>
    <w:autoRedefine/>
    <w:uiPriority w:val="39"/>
    <w:unhideWhenUsed/>
    <w:rsid w:val="00E06351"/>
    <w:pPr>
      <w:ind w:leftChars="400" w:left="960"/>
    </w:pPr>
  </w:style>
  <w:style w:type="character" w:styleId="af1">
    <w:name w:val="FollowedHyperlink"/>
    <w:basedOn w:val="a0"/>
    <w:uiPriority w:val="99"/>
    <w:semiHidden/>
    <w:unhideWhenUsed/>
    <w:rsid w:val="00C60F7D"/>
    <w:rPr>
      <w:color w:val="954F72" w:themeColor="followedHyperlink"/>
      <w:u w:val="single"/>
    </w:rPr>
  </w:style>
  <w:style w:type="paragraph" w:customStyle="1" w:styleId="af2">
    <w:name w:val="表標號"/>
    <w:basedOn w:val="a"/>
    <w:qFormat/>
    <w:rsid w:val="004C5DF7"/>
    <w:pPr>
      <w:jc w:val="center"/>
    </w:pPr>
    <w:rPr>
      <w:szCs w:val="28"/>
      <w:lang w:val="en-MY"/>
    </w:rPr>
  </w:style>
  <w:style w:type="character" w:customStyle="1" w:styleId="12">
    <w:name w:val="未解析的提及項目1"/>
    <w:basedOn w:val="a0"/>
    <w:uiPriority w:val="99"/>
    <w:semiHidden/>
    <w:unhideWhenUsed/>
    <w:rsid w:val="00923434"/>
    <w:rPr>
      <w:color w:val="605E5C"/>
      <w:shd w:val="clear" w:color="auto" w:fill="E1DFDD"/>
    </w:rPr>
  </w:style>
  <w:style w:type="paragraph" w:styleId="af3">
    <w:name w:val="Balloon Text"/>
    <w:basedOn w:val="a"/>
    <w:link w:val="af4"/>
    <w:uiPriority w:val="99"/>
    <w:semiHidden/>
    <w:unhideWhenUsed/>
    <w:rsid w:val="00C80AB6"/>
    <w:rPr>
      <w:rFonts w:asciiTheme="majorHAnsi" w:eastAsiaTheme="majorEastAsia" w:hAnsiTheme="majorHAnsi" w:cstheme="majorBidi"/>
      <w:sz w:val="18"/>
      <w:szCs w:val="18"/>
    </w:rPr>
  </w:style>
  <w:style w:type="character" w:customStyle="1" w:styleId="af4">
    <w:name w:val="註解方塊文字 字元"/>
    <w:basedOn w:val="a0"/>
    <w:link w:val="af3"/>
    <w:uiPriority w:val="99"/>
    <w:semiHidden/>
    <w:rsid w:val="00C80AB6"/>
    <w:rPr>
      <w:rFonts w:asciiTheme="majorHAnsi" w:eastAsiaTheme="majorEastAsia" w:hAnsiTheme="majorHAnsi" w:cstheme="majorBidi"/>
      <w:sz w:val="18"/>
      <w:szCs w:val="18"/>
    </w:rPr>
  </w:style>
  <w:style w:type="paragraph" w:styleId="af5">
    <w:name w:val="Note Heading"/>
    <w:basedOn w:val="a"/>
    <w:next w:val="a"/>
    <w:link w:val="af6"/>
    <w:uiPriority w:val="99"/>
    <w:unhideWhenUsed/>
    <w:rsid w:val="00C80AB6"/>
    <w:pPr>
      <w:jc w:val="center"/>
    </w:pPr>
    <w:rPr>
      <w:szCs w:val="28"/>
      <w:lang w:val="en-MY"/>
    </w:rPr>
  </w:style>
  <w:style w:type="character" w:customStyle="1" w:styleId="af6">
    <w:name w:val="註釋標題 字元"/>
    <w:basedOn w:val="a0"/>
    <w:link w:val="af5"/>
    <w:uiPriority w:val="99"/>
    <w:rsid w:val="00C80AB6"/>
    <w:rPr>
      <w:rFonts w:ascii="Times New Roman" w:eastAsia="標楷體" w:hAnsi="Times New Roman" w:cs="Times New Roman"/>
      <w:sz w:val="28"/>
      <w:szCs w:val="28"/>
      <w:lang w:val="en-MY"/>
    </w:rPr>
  </w:style>
  <w:style w:type="paragraph" w:styleId="af7">
    <w:name w:val="Closing"/>
    <w:basedOn w:val="a"/>
    <w:link w:val="af8"/>
    <w:uiPriority w:val="99"/>
    <w:unhideWhenUsed/>
    <w:rsid w:val="00C80AB6"/>
    <w:pPr>
      <w:ind w:leftChars="1800" w:left="100"/>
    </w:pPr>
    <w:rPr>
      <w:szCs w:val="28"/>
      <w:lang w:val="en-MY"/>
    </w:rPr>
  </w:style>
  <w:style w:type="character" w:customStyle="1" w:styleId="af8">
    <w:name w:val="結語 字元"/>
    <w:basedOn w:val="a0"/>
    <w:link w:val="af7"/>
    <w:uiPriority w:val="99"/>
    <w:rsid w:val="00C80AB6"/>
    <w:rPr>
      <w:rFonts w:ascii="Times New Roman" w:eastAsia="標楷體" w:hAnsi="Times New Roman" w:cs="Times New Roman"/>
      <w:sz w:val="28"/>
      <w:szCs w:val="28"/>
      <w:lang w:val="en-MY"/>
    </w:rPr>
  </w:style>
  <w:style w:type="paragraph" w:customStyle="1" w:styleId="af9">
    <w:name w:val="內容樣式"/>
    <w:basedOn w:val="a"/>
    <w:next w:val="a"/>
    <w:qFormat/>
    <w:rsid w:val="004151ED"/>
    <w:pPr>
      <w:overflowPunct w:val="0"/>
      <w:ind w:firstLineChars="200" w:firstLine="580"/>
      <w:jc w:val="both"/>
    </w:pPr>
    <w:rPr>
      <w:rFonts w:cs="Segoe UI"/>
      <w:color w:val="000000" w:themeColor="text1"/>
      <w:spacing w:val="5"/>
      <w:kern w:val="0"/>
    </w:rPr>
  </w:style>
  <w:style w:type="character" w:customStyle="1" w:styleId="afa">
    <w:name w:val="表格 字元"/>
    <w:basedOn w:val="a0"/>
    <w:link w:val="afb"/>
    <w:locked/>
    <w:rsid w:val="004151ED"/>
    <w:rPr>
      <w:rFonts w:ascii="Times New Roman" w:eastAsia="標楷體" w:hAnsi="Times New Roman" w:cs="Times New Roman"/>
      <w:sz w:val="28"/>
      <w:szCs w:val="28"/>
    </w:rPr>
  </w:style>
  <w:style w:type="paragraph" w:customStyle="1" w:styleId="afb">
    <w:name w:val="表格"/>
    <w:basedOn w:val="a"/>
    <w:link w:val="afa"/>
    <w:qFormat/>
    <w:rsid w:val="004151ED"/>
    <w:pPr>
      <w:keepNext/>
      <w:widowControl w:val="0"/>
      <w:snapToGrid w:val="0"/>
      <w:ind w:firstLineChars="200" w:firstLine="560"/>
      <w:jc w:val="center"/>
    </w:pPr>
    <w:rPr>
      <w:szCs w:val="28"/>
    </w:rPr>
  </w:style>
  <w:style w:type="table" w:customStyle="1" w:styleId="110">
    <w:name w:val="純表格 11"/>
    <w:basedOn w:val="a1"/>
    <w:uiPriority w:val="41"/>
    <w:rsid w:val="004151ED"/>
    <w:rPr>
      <w:rFonts w:eastAsia="Times New Roman"/>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111">
    <w:name w:val="純表格 11"/>
    <w:basedOn w:val="a1"/>
    <w:uiPriority w:val="41"/>
    <w:rsid w:val="004151ED"/>
    <w:rPr>
      <w:rFonts w:eastAsia="Times New Roman"/>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afc">
    <w:name w:val="annotation reference"/>
    <w:basedOn w:val="a0"/>
    <w:uiPriority w:val="99"/>
    <w:semiHidden/>
    <w:unhideWhenUsed/>
    <w:rsid w:val="00A36865"/>
    <w:rPr>
      <w:sz w:val="18"/>
      <w:szCs w:val="18"/>
    </w:rPr>
  </w:style>
  <w:style w:type="paragraph" w:styleId="afd">
    <w:name w:val="annotation text"/>
    <w:basedOn w:val="a"/>
    <w:link w:val="afe"/>
    <w:uiPriority w:val="99"/>
    <w:semiHidden/>
    <w:unhideWhenUsed/>
    <w:rsid w:val="00A36865"/>
  </w:style>
  <w:style w:type="character" w:customStyle="1" w:styleId="afe">
    <w:name w:val="註解文字 字元"/>
    <w:basedOn w:val="a0"/>
    <w:link w:val="afd"/>
    <w:uiPriority w:val="99"/>
    <w:semiHidden/>
    <w:rsid w:val="00A36865"/>
    <w:rPr>
      <w:rFonts w:ascii="Times New Roman" w:eastAsia="標楷體" w:hAnsi="Times New Roman" w:cs="Times New Roman"/>
      <w:sz w:val="28"/>
      <w:szCs w:val="24"/>
    </w:rPr>
  </w:style>
  <w:style w:type="paragraph" w:styleId="aff">
    <w:name w:val="annotation subject"/>
    <w:basedOn w:val="afd"/>
    <w:next w:val="afd"/>
    <w:link w:val="aff0"/>
    <w:uiPriority w:val="99"/>
    <w:semiHidden/>
    <w:unhideWhenUsed/>
    <w:rsid w:val="00A36865"/>
    <w:rPr>
      <w:b/>
      <w:bCs/>
    </w:rPr>
  </w:style>
  <w:style w:type="character" w:customStyle="1" w:styleId="aff0">
    <w:name w:val="註解主旨 字元"/>
    <w:basedOn w:val="afe"/>
    <w:link w:val="aff"/>
    <w:uiPriority w:val="99"/>
    <w:semiHidden/>
    <w:rsid w:val="00A36865"/>
    <w:rPr>
      <w:rFonts w:ascii="Times New Roman" w:eastAsia="標楷體" w:hAnsi="Times New Roman" w:cs="Times New Roman"/>
      <w:b/>
      <w:bCs/>
      <w:sz w:val="28"/>
      <w:szCs w:val="24"/>
    </w:rPr>
  </w:style>
  <w:style w:type="table" w:customStyle="1" w:styleId="13">
    <w:name w:val="表格格線 (淺色)1"/>
    <w:basedOn w:val="a1"/>
    <w:uiPriority w:val="40"/>
    <w:rsid w:val="00CD3EE2"/>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UnresolvedMention">
    <w:name w:val="Unresolved Mention"/>
    <w:basedOn w:val="a0"/>
    <w:uiPriority w:val="99"/>
    <w:semiHidden/>
    <w:unhideWhenUsed/>
    <w:rsid w:val="0006228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3188760">
      <w:bodyDiv w:val="1"/>
      <w:marLeft w:val="0"/>
      <w:marRight w:val="0"/>
      <w:marTop w:val="0"/>
      <w:marBottom w:val="0"/>
      <w:divBdr>
        <w:top w:val="none" w:sz="0" w:space="0" w:color="auto"/>
        <w:left w:val="none" w:sz="0" w:space="0" w:color="auto"/>
        <w:bottom w:val="none" w:sz="0" w:space="0" w:color="auto"/>
        <w:right w:val="none" w:sz="0" w:space="0" w:color="auto"/>
      </w:divBdr>
    </w:div>
    <w:div w:id="166604307">
      <w:bodyDiv w:val="1"/>
      <w:marLeft w:val="0"/>
      <w:marRight w:val="0"/>
      <w:marTop w:val="0"/>
      <w:marBottom w:val="0"/>
      <w:divBdr>
        <w:top w:val="none" w:sz="0" w:space="0" w:color="auto"/>
        <w:left w:val="none" w:sz="0" w:space="0" w:color="auto"/>
        <w:bottom w:val="none" w:sz="0" w:space="0" w:color="auto"/>
        <w:right w:val="none" w:sz="0" w:space="0" w:color="auto"/>
      </w:divBdr>
    </w:div>
    <w:div w:id="175580938">
      <w:bodyDiv w:val="1"/>
      <w:marLeft w:val="0"/>
      <w:marRight w:val="0"/>
      <w:marTop w:val="0"/>
      <w:marBottom w:val="0"/>
      <w:divBdr>
        <w:top w:val="none" w:sz="0" w:space="0" w:color="auto"/>
        <w:left w:val="none" w:sz="0" w:space="0" w:color="auto"/>
        <w:bottom w:val="none" w:sz="0" w:space="0" w:color="auto"/>
        <w:right w:val="none" w:sz="0" w:space="0" w:color="auto"/>
      </w:divBdr>
    </w:div>
    <w:div w:id="279338335">
      <w:bodyDiv w:val="1"/>
      <w:marLeft w:val="0"/>
      <w:marRight w:val="0"/>
      <w:marTop w:val="0"/>
      <w:marBottom w:val="0"/>
      <w:divBdr>
        <w:top w:val="none" w:sz="0" w:space="0" w:color="auto"/>
        <w:left w:val="none" w:sz="0" w:space="0" w:color="auto"/>
        <w:bottom w:val="none" w:sz="0" w:space="0" w:color="auto"/>
        <w:right w:val="none" w:sz="0" w:space="0" w:color="auto"/>
      </w:divBdr>
    </w:div>
    <w:div w:id="300186731">
      <w:bodyDiv w:val="1"/>
      <w:marLeft w:val="0"/>
      <w:marRight w:val="0"/>
      <w:marTop w:val="0"/>
      <w:marBottom w:val="0"/>
      <w:divBdr>
        <w:top w:val="none" w:sz="0" w:space="0" w:color="auto"/>
        <w:left w:val="none" w:sz="0" w:space="0" w:color="auto"/>
        <w:bottom w:val="none" w:sz="0" w:space="0" w:color="auto"/>
        <w:right w:val="none" w:sz="0" w:space="0" w:color="auto"/>
      </w:divBdr>
    </w:div>
    <w:div w:id="375663080">
      <w:bodyDiv w:val="1"/>
      <w:marLeft w:val="0"/>
      <w:marRight w:val="0"/>
      <w:marTop w:val="0"/>
      <w:marBottom w:val="0"/>
      <w:divBdr>
        <w:top w:val="none" w:sz="0" w:space="0" w:color="auto"/>
        <w:left w:val="none" w:sz="0" w:space="0" w:color="auto"/>
        <w:bottom w:val="none" w:sz="0" w:space="0" w:color="auto"/>
        <w:right w:val="none" w:sz="0" w:space="0" w:color="auto"/>
      </w:divBdr>
    </w:div>
    <w:div w:id="421142709">
      <w:bodyDiv w:val="1"/>
      <w:marLeft w:val="0"/>
      <w:marRight w:val="0"/>
      <w:marTop w:val="0"/>
      <w:marBottom w:val="0"/>
      <w:divBdr>
        <w:top w:val="none" w:sz="0" w:space="0" w:color="auto"/>
        <w:left w:val="none" w:sz="0" w:space="0" w:color="auto"/>
        <w:bottom w:val="none" w:sz="0" w:space="0" w:color="auto"/>
        <w:right w:val="none" w:sz="0" w:space="0" w:color="auto"/>
      </w:divBdr>
    </w:div>
    <w:div w:id="495802056">
      <w:bodyDiv w:val="1"/>
      <w:marLeft w:val="0"/>
      <w:marRight w:val="0"/>
      <w:marTop w:val="0"/>
      <w:marBottom w:val="0"/>
      <w:divBdr>
        <w:top w:val="none" w:sz="0" w:space="0" w:color="auto"/>
        <w:left w:val="none" w:sz="0" w:space="0" w:color="auto"/>
        <w:bottom w:val="none" w:sz="0" w:space="0" w:color="auto"/>
        <w:right w:val="none" w:sz="0" w:space="0" w:color="auto"/>
      </w:divBdr>
    </w:div>
    <w:div w:id="507134158">
      <w:bodyDiv w:val="1"/>
      <w:marLeft w:val="0"/>
      <w:marRight w:val="0"/>
      <w:marTop w:val="0"/>
      <w:marBottom w:val="0"/>
      <w:divBdr>
        <w:top w:val="none" w:sz="0" w:space="0" w:color="auto"/>
        <w:left w:val="none" w:sz="0" w:space="0" w:color="auto"/>
        <w:bottom w:val="none" w:sz="0" w:space="0" w:color="auto"/>
        <w:right w:val="none" w:sz="0" w:space="0" w:color="auto"/>
      </w:divBdr>
    </w:div>
    <w:div w:id="569388959">
      <w:bodyDiv w:val="1"/>
      <w:marLeft w:val="0"/>
      <w:marRight w:val="0"/>
      <w:marTop w:val="0"/>
      <w:marBottom w:val="0"/>
      <w:divBdr>
        <w:top w:val="none" w:sz="0" w:space="0" w:color="auto"/>
        <w:left w:val="none" w:sz="0" w:space="0" w:color="auto"/>
        <w:bottom w:val="none" w:sz="0" w:space="0" w:color="auto"/>
        <w:right w:val="none" w:sz="0" w:space="0" w:color="auto"/>
      </w:divBdr>
    </w:div>
    <w:div w:id="581374166">
      <w:bodyDiv w:val="1"/>
      <w:marLeft w:val="0"/>
      <w:marRight w:val="0"/>
      <w:marTop w:val="0"/>
      <w:marBottom w:val="0"/>
      <w:divBdr>
        <w:top w:val="none" w:sz="0" w:space="0" w:color="auto"/>
        <w:left w:val="none" w:sz="0" w:space="0" w:color="auto"/>
        <w:bottom w:val="none" w:sz="0" w:space="0" w:color="auto"/>
        <w:right w:val="none" w:sz="0" w:space="0" w:color="auto"/>
      </w:divBdr>
    </w:div>
    <w:div w:id="604071205">
      <w:bodyDiv w:val="1"/>
      <w:marLeft w:val="0"/>
      <w:marRight w:val="0"/>
      <w:marTop w:val="0"/>
      <w:marBottom w:val="0"/>
      <w:divBdr>
        <w:top w:val="none" w:sz="0" w:space="0" w:color="auto"/>
        <w:left w:val="none" w:sz="0" w:space="0" w:color="auto"/>
        <w:bottom w:val="none" w:sz="0" w:space="0" w:color="auto"/>
        <w:right w:val="none" w:sz="0" w:space="0" w:color="auto"/>
      </w:divBdr>
    </w:div>
    <w:div w:id="637149125">
      <w:bodyDiv w:val="1"/>
      <w:marLeft w:val="0"/>
      <w:marRight w:val="0"/>
      <w:marTop w:val="0"/>
      <w:marBottom w:val="0"/>
      <w:divBdr>
        <w:top w:val="none" w:sz="0" w:space="0" w:color="auto"/>
        <w:left w:val="none" w:sz="0" w:space="0" w:color="auto"/>
        <w:bottom w:val="none" w:sz="0" w:space="0" w:color="auto"/>
        <w:right w:val="none" w:sz="0" w:space="0" w:color="auto"/>
      </w:divBdr>
    </w:div>
    <w:div w:id="749153327">
      <w:bodyDiv w:val="1"/>
      <w:marLeft w:val="0"/>
      <w:marRight w:val="0"/>
      <w:marTop w:val="0"/>
      <w:marBottom w:val="0"/>
      <w:divBdr>
        <w:top w:val="none" w:sz="0" w:space="0" w:color="auto"/>
        <w:left w:val="none" w:sz="0" w:space="0" w:color="auto"/>
        <w:bottom w:val="none" w:sz="0" w:space="0" w:color="auto"/>
        <w:right w:val="none" w:sz="0" w:space="0" w:color="auto"/>
      </w:divBdr>
    </w:div>
    <w:div w:id="989795273">
      <w:bodyDiv w:val="1"/>
      <w:marLeft w:val="0"/>
      <w:marRight w:val="0"/>
      <w:marTop w:val="0"/>
      <w:marBottom w:val="0"/>
      <w:divBdr>
        <w:top w:val="none" w:sz="0" w:space="0" w:color="auto"/>
        <w:left w:val="none" w:sz="0" w:space="0" w:color="auto"/>
        <w:bottom w:val="none" w:sz="0" w:space="0" w:color="auto"/>
        <w:right w:val="none" w:sz="0" w:space="0" w:color="auto"/>
      </w:divBdr>
    </w:div>
    <w:div w:id="1028868110">
      <w:bodyDiv w:val="1"/>
      <w:marLeft w:val="0"/>
      <w:marRight w:val="0"/>
      <w:marTop w:val="0"/>
      <w:marBottom w:val="0"/>
      <w:divBdr>
        <w:top w:val="none" w:sz="0" w:space="0" w:color="auto"/>
        <w:left w:val="none" w:sz="0" w:space="0" w:color="auto"/>
        <w:bottom w:val="none" w:sz="0" w:space="0" w:color="auto"/>
        <w:right w:val="none" w:sz="0" w:space="0" w:color="auto"/>
      </w:divBdr>
    </w:div>
    <w:div w:id="1201547980">
      <w:bodyDiv w:val="1"/>
      <w:marLeft w:val="0"/>
      <w:marRight w:val="0"/>
      <w:marTop w:val="0"/>
      <w:marBottom w:val="0"/>
      <w:divBdr>
        <w:top w:val="none" w:sz="0" w:space="0" w:color="auto"/>
        <w:left w:val="none" w:sz="0" w:space="0" w:color="auto"/>
        <w:bottom w:val="none" w:sz="0" w:space="0" w:color="auto"/>
        <w:right w:val="none" w:sz="0" w:space="0" w:color="auto"/>
      </w:divBdr>
    </w:div>
    <w:div w:id="1201892909">
      <w:bodyDiv w:val="1"/>
      <w:marLeft w:val="0"/>
      <w:marRight w:val="0"/>
      <w:marTop w:val="0"/>
      <w:marBottom w:val="0"/>
      <w:divBdr>
        <w:top w:val="none" w:sz="0" w:space="0" w:color="auto"/>
        <w:left w:val="none" w:sz="0" w:space="0" w:color="auto"/>
        <w:bottom w:val="none" w:sz="0" w:space="0" w:color="auto"/>
        <w:right w:val="none" w:sz="0" w:space="0" w:color="auto"/>
      </w:divBdr>
    </w:div>
    <w:div w:id="1284193007">
      <w:bodyDiv w:val="1"/>
      <w:marLeft w:val="0"/>
      <w:marRight w:val="0"/>
      <w:marTop w:val="0"/>
      <w:marBottom w:val="0"/>
      <w:divBdr>
        <w:top w:val="none" w:sz="0" w:space="0" w:color="auto"/>
        <w:left w:val="none" w:sz="0" w:space="0" w:color="auto"/>
        <w:bottom w:val="none" w:sz="0" w:space="0" w:color="auto"/>
        <w:right w:val="none" w:sz="0" w:space="0" w:color="auto"/>
      </w:divBdr>
    </w:div>
    <w:div w:id="1418550554">
      <w:bodyDiv w:val="1"/>
      <w:marLeft w:val="0"/>
      <w:marRight w:val="0"/>
      <w:marTop w:val="0"/>
      <w:marBottom w:val="0"/>
      <w:divBdr>
        <w:top w:val="none" w:sz="0" w:space="0" w:color="auto"/>
        <w:left w:val="none" w:sz="0" w:space="0" w:color="auto"/>
        <w:bottom w:val="none" w:sz="0" w:space="0" w:color="auto"/>
        <w:right w:val="none" w:sz="0" w:space="0" w:color="auto"/>
      </w:divBdr>
    </w:div>
    <w:div w:id="1435902559">
      <w:bodyDiv w:val="1"/>
      <w:marLeft w:val="0"/>
      <w:marRight w:val="0"/>
      <w:marTop w:val="0"/>
      <w:marBottom w:val="0"/>
      <w:divBdr>
        <w:top w:val="none" w:sz="0" w:space="0" w:color="auto"/>
        <w:left w:val="none" w:sz="0" w:space="0" w:color="auto"/>
        <w:bottom w:val="none" w:sz="0" w:space="0" w:color="auto"/>
        <w:right w:val="none" w:sz="0" w:space="0" w:color="auto"/>
      </w:divBdr>
    </w:div>
    <w:div w:id="1557812803">
      <w:bodyDiv w:val="1"/>
      <w:marLeft w:val="0"/>
      <w:marRight w:val="0"/>
      <w:marTop w:val="0"/>
      <w:marBottom w:val="0"/>
      <w:divBdr>
        <w:top w:val="none" w:sz="0" w:space="0" w:color="auto"/>
        <w:left w:val="none" w:sz="0" w:space="0" w:color="auto"/>
        <w:bottom w:val="none" w:sz="0" w:space="0" w:color="auto"/>
        <w:right w:val="none" w:sz="0" w:space="0" w:color="auto"/>
      </w:divBdr>
    </w:div>
    <w:div w:id="2079553667">
      <w:bodyDiv w:val="1"/>
      <w:marLeft w:val="0"/>
      <w:marRight w:val="0"/>
      <w:marTop w:val="0"/>
      <w:marBottom w:val="0"/>
      <w:divBdr>
        <w:top w:val="none" w:sz="0" w:space="0" w:color="auto"/>
        <w:left w:val="none" w:sz="0" w:space="0" w:color="auto"/>
        <w:bottom w:val="none" w:sz="0" w:space="0" w:color="auto"/>
        <w:right w:val="none" w:sz="0" w:space="0" w:color="auto"/>
      </w:divBdr>
      <w:divsChild>
        <w:div w:id="1925454576">
          <w:marLeft w:val="0"/>
          <w:marRight w:val="0"/>
          <w:marTop w:val="0"/>
          <w:marBottom w:val="0"/>
          <w:divBdr>
            <w:top w:val="none" w:sz="0" w:space="0" w:color="auto"/>
            <w:left w:val="none" w:sz="0" w:space="0" w:color="auto"/>
            <w:bottom w:val="none" w:sz="0" w:space="0" w:color="auto"/>
            <w:right w:val="none" w:sz="0" w:space="0" w:color="auto"/>
          </w:divBdr>
          <w:divsChild>
            <w:div w:id="1597909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9737259">
      <w:bodyDiv w:val="1"/>
      <w:marLeft w:val="0"/>
      <w:marRight w:val="0"/>
      <w:marTop w:val="0"/>
      <w:marBottom w:val="0"/>
      <w:divBdr>
        <w:top w:val="none" w:sz="0" w:space="0" w:color="auto"/>
        <w:left w:val="none" w:sz="0" w:space="0" w:color="auto"/>
        <w:bottom w:val="none" w:sz="0" w:space="0" w:color="auto"/>
        <w:right w:val="none" w:sz="0" w:space="0" w:color="auto"/>
      </w:divBdr>
    </w:div>
    <w:div w:id="21333595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jpeg"/><Relationship Id="rId21" Type="http://schemas.openxmlformats.org/officeDocument/2006/relationships/image" Target="media/image10.jpeg"/><Relationship Id="rId42" Type="http://schemas.openxmlformats.org/officeDocument/2006/relationships/image" Target="media/image31.png"/><Relationship Id="rId47" Type="http://schemas.openxmlformats.org/officeDocument/2006/relationships/image" Target="media/image36.jpeg"/><Relationship Id="rId63" Type="http://schemas.openxmlformats.org/officeDocument/2006/relationships/image" Target="media/image50.png"/><Relationship Id="rId68" Type="http://schemas.openxmlformats.org/officeDocument/2006/relationships/image" Target="media/image55.png"/><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jpeg"/><Relationship Id="rId11" Type="http://schemas.openxmlformats.org/officeDocument/2006/relationships/footer" Target="footer2.xml"/><Relationship Id="rId24" Type="http://schemas.openxmlformats.org/officeDocument/2006/relationships/image" Target="media/image13.png"/><Relationship Id="rId32" Type="http://schemas.openxmlformats.org/officeDocument/2006/relationships/image" Target="media/image21.jpeg"/><Relationship Id="rId37" Type="http://schemas.openxmlformats.org/officeDocument/2006/relationships/image" Target="media/image26.jpeg"/><Relationship Id="rId40" Type="http://schemas.openxmlformats.org/officeDocument/2006/relationships/image" Target="media/image29.jpe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5.jpeg"/><Relationship Id="rId66" Type="http://schemas.openxmlformats.org/officeDocument/2006/relationships/image" Target="media/image53.png"/><Relationship Id="rId74" Type="http://schemas.microsoft.com/office/2011/relationships/people" Target="people.xml"/><Relationship Id="rId5" Type="http://schemas.openxmlformats.org/officeDocument/2006/relationships/webSettings" Target="webSettings.xml"/><Relationship Id="rId61" Type="http://schemas.openxmlformats.org/officeDocument/2006/relationships/image" Target="media/image48.PNG"/><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jpeg"/><Relationship Id="rId30" Type="http://schemas.openxmlformats.org/officeDocument/2006/relationships/image" Target="media/image19.jpeg"/><Relationship Id="rId35" Type="http://schemas.openxmlformats.org/officeDocument/2006/relationships/image" Target="media/image24.jpe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hyperlink" Target="https://github.com/112406" TargetMode="External"/><Relationship Id="rId64" Type="http://schemas.openxmlformats.org/officeDocument/2006/relationships/image" Target="media/image51.png"/><Relationship Id="rId69" Type="http://schemas.openxmlformats.org/officeDocument/2006/relationships/hyperlink" Target="https://go.in.kantar.com/l/73302/2022-05-19/26bmlk8" TargetMode="External"/><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hyperlink" Target="https://datareportal.com/reports/digital-2023-taiwan" TargetMode="Externa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jpeg"/><Relationship Id="rId38" Type="http://schemas.openxmlformats.org/officeDocument/2006/relationships/image" Target="media/image27.jpeg"/><Relationship Id="rId46" Type="http://schemas.openxmlformats.org/officeDocument/2006/relationships/image" Target="media/image35.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49.png"/><Relationship Id="rId70" Type="http://schemas.openxmlformats.org/officeDocument/2006/relationships/hyperlink" Target="https://www.ndc.gov.tw/Content_List.aspx?n=D527207EEEF59B9B" TargetMode="External"/><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jpeg"/><Relationship Id="rId36" Type="http://schemas.openxmlformats.org/officeDocument/2006/relationships/image" Target="media/image25.jpeg"/><Relationship Id="rId49" Type="http://schemas.openxmlformats.org/officeDocument/2006/relationships/image" Target="media/image38.png"/><Relationship Id="rId57" Type="http://schemas.openxmlformats.org/officeDocument/2006/relationships/hyperlink" Target="https://github.com/112406/app-112406/releases" TargetMode="External"/><Relationship Id="rId10" Type="http://schemas.openxmlformats.org/officeDocument/2006/relationships/header" Target="header1.xml"/><Relationship Id="rId31" Type="http://schemas.openxmlformats.org/officeDocument/2006/relationships/image" Target="media/image20.jpe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jpeg"/><Relationship Id="rId34" Type="http://schemas.openxmlformats.org/officeDocument/2006/relationships/image" Target="media/image23.jpeg"/><Relationship Id="rId50" Type="http://schemas.openxmlformats.org/officeDocument/2006/relationships/image" Target="media/image39.png"/><Relationship Id="rId55" Type="http://schemas.openxmlformats.org/officeDocument/2006/relationships/image" Target="media/image44.png"/><Relationship Id="rId7" Type="http://schemas.openxmlformats.org/officeDocument/2006/relationships/endnotes" Target="endnotes.xml"/><Relationship Id="rId71" Type="http://schemas.openxmlformats.org/officeDocument/2006/relationships/hyperlink" Target="https://hdl.handle.net/11296/hwwrhj" TargetMode="Externa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Kan221</b:Tag>
    <b:SourceType>ElectronicSource</b:SourceType>
    <b:Guid>{446F1A50-C28C-4A8E-8E4B-62CE8C92ACD8}</b:Guid>
    <b:Author>
      <b:Author>
        <b:NameList>
          <b:Person>
            <b:Last>凱度洞察/LifePoints</b:Last>
            <b:First>Kantar</b:First>
          </b:Person>
        </b:NameList>
      </b:Author>
    </b:Author>
    <b:Title>2022年Kantar凱度洞察&amp;LifePoint台灣消費者智慧穿戴裝置調查報告 : 全球智慧穿戴裝置使用量大增，台灣趕上這波成長趨勢嗎？</b:Title>
    <b:CountryRegion>臺灣</b:CountryRegion>
    <b:Year>2022</b:Year>
    <b:RefOrder>2</b:RefOrder>
  </b:Source>
  <b:Source>
    <b:Tag>SIM23</b:Tag>
    <b:SourceType>DocumentFromInternetSite</b:SourceType>
    <b:Guid>{068D9061-C0A4-41CF-B228-1E3CE921E036}</b:Guid>
    <b:Title>DIGITAL 2023: TAIWAN</b:Title>
    <b:Year>2023</b:Year>
    <b:Month>2</b:Month>
    <b:Day>13</b:Day>
    <b:InternetSiteTitle>datareportal 網站</b:InternetSiteTitle>
    <b:URL>https://datareportal.com/reports/digital-2023-taiwan</b:URL>
    <b:Author>
      <b:Author>
        <b:NameList>
          <b:Person>
            <b:Last>KEMP</b:Last>
            <b:First>SIMON</b:First>
          </b:Person>
        </b:NameList>
      </b:Author>
    </b:Author>
    <b:RefOrder>1</b:RefOrder>
  </b:Source>
</b:Sources>
</file>

<file path=customXml/itemProps1.xml><?xml version="1.0" encoding="utf-8"?>
<ds:datastoreItem xmlns:ds="http://schemas.openxmlformats.org/officeDocument/2006/customXml" ds:itemID="{BA649ED7-6784-463E-9F4C-91CC266F27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224</TotalTime>
  <Pages>68</Pages>
  <Words>4661</Words>
  <Characters>26573</Characters>
  <Application>Microsoft Office Word</Application>
  <DocSecurity>0</DocSecurity>
  <Lines>221</Lines>
  <Paragraphs>62</Paragraphs>
  <ScaleCrop>false</ScaleCrop>
  <Company/>
  <LinksUpToDate>false</LinksUpToDate>
  <CharactersWithSpaces>31172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翊廷 莊</dc:creator>
  <cp:keywords/>
  <dc:description/>
  <cp:lastModifiedBy>USER</cp:lastModifiedBy>
  <cp:revision>75</cp:revision>
  <cp:lastPrinted>2023-11-22T05:59:00Z</cp:lastPrinted>
  <dcterms:created xsi:type="dcterms:W3CDTF">2023-11-19T19:20:00Z</dcterms:created>
  <dcterms:modified xsi:type="dcterms:W3CDTF">2023-11-22T06:01:00Z</dcterms:modified>
</cp:coreProperties>
</file>